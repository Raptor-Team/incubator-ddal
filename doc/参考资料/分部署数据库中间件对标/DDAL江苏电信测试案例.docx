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7C2CBB" w14:textId="77777777" w:rsidR="0034549C" w:rsidRPr="00A1086E" w:rsidRDefault="0034549C" w:rsidP="0034549C">
      <w:pPr>
        <w:jc w:val="center"/>
        <w:rPr>
          <w:rFonts w:ascii="宋体" w:hAnsi="宋体"/>
          <w:b/>
          <w:bCs/>
          <w:sz w:val="40"/>
        </w:rPr>
      </w:pPr>
      <w:r w:rsidRPr="00A1086E">
        <w:rPr>
          <w:rFonts w:ascii="宋体" w:hAnsi="宋体"/>
          <w:noProof/>
        </w:rPr>
        <w:drawing>
          <wp:anchor distT="0" distB="0" distL="114300" distR="114300" simplePos="0" relativeHeight="251659264" behindDoc="0" locked="0" layoutInCell="1" allowOverlap="1" wp14:anchorId="188F9F1E" wp14:editId="58D7F05A">
            <wp:simplePos x="0" y="0"/>
            <wp:positionH relativeFrom="column">
              <wp:posOffset>1485900</wp:posOffset>
            </wp:positionH>
            <wp:positionV relativeFrom="paragraph">
              <wp:posOffset>297180</wp:posOffset>
            </wp:positionV>
            <wp:extent cx="2400300" cy="800100"/>
            <wp:effectExtent l="0" t="0" r="12700" b="12700"/>
            <wp:wrapNone/>
            <wp:docPr id="549" name="图片 234" descr="说明: 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说明: a-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CA4EE" w14:textId="77777777" w:rsidR="0034549C" w:rsidRPr="00A1086E" w:rsidRDefault="0034549C" w:rsidP="0034549C">
      <w:pPr>
        <w:jc w:val="center"/>
        <w:rPr>
          <w:rFonts w:ascii="宋体" w:hAnsi="宋体"/>
          <w:b/>
          <w:bCs/>
          <w:sz w:val="40"/>
        </w:rPr>
      </w:pPr>
    </w:p>
    <w:p w14:paraId="2CDFEB45" w14:textId="77777777" w:rsidR="0034549C" w:rsidRPr="00A1086E" w:rsidRDefault="0034549C" w:rsidP="0034549C">
      <w:pPr>
        <w:jc w:val="center"/>
        <w:rPr>
          <w:rFonts w:ascii="宋体" w:hAnsi="宋体"/>
          <w:b/>
          <w:bCs/>
          <w:sz w:val="40"/>
        </w:rPr>
      </w:pPr>
    </w:p>
    <w:p w14:paraId="25518CDF" w14:textId="77777777" w:rsidR="0034549C" w:rsidRPr="00A1086E" w:rsidRDefault="0034549C" w:rsidP="0034549C">
      <w:pPr>
        <w:jc w:val="center"/>
        <w:rPr>
          <w:rFonts w:ascii="宋体" w:hAnsi="宋体"/>
          <w:b/>
          <w:bCs/>
          <w:sz w:val="40"/>
        </w:rPr>
      </w:pPr>
    </w:p>
    <w:p w14:paraId="44961E31" w14:textId="77777777" w:rsidR="0034549C" w:rsidRPr="00A1086E" w:rsidRDefault="0034549C" w:rsidP="0034549C">
      <w:pPr>
        <w:jc w:val="center"/>
        <w:rPr>
          <w:rFonts w:ascii="宋体" w:hAnsi="宋体"/>
          <w:b/>
          <w:bCs/>
          <w:sz w:val="40"/>
        </w:rPr>
      </w:pPr>
      <w:r w:rsidRPr="00A1086E">
        <w:rPr>
          <w:rFonts w:ascii="宋体" w:hAnsi="宋体"/>
          <w:noProof/>
        </w:rPr>
        <mc:AlternateContent>
          <mc:Choice Requires="wpg">
            <w:drawing>
              <wp:anchor distT="0" distB="0" distL="114300" distR="114300" simplePos="0" relativeHeight="251660288" behindDoc="0" locked="0" layoutInCell="1" allowOverlap="1" wp14:anchorId="6F2C9E36" wp14:editId="1DBE5E94">
                <wp:simplePos x="0" y="0"/>
                <wp:positionH relativeFrom="column">
                  <wp:posOffset>233680</wp:posOffset>
                </wp:positionH>
                <wp:positionV relativeFrom="paragraph">
                  <wp:posOffset>297815</wp:posOffset>
                </wp:positionV>
                <wp:extent cx="5029835" cy="66675"/>
                <wp:effectExtent l="0" t="0" r="50165" b="60325"/>
                <wp:wrapNone/>
                <wp:docPr id="1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675"/>
                          <a:chOff x="0" y="0"/>
                          <a:chExt cx="20000" cy="19950"/>
                        </a:xfrm>
                      </wpg:grpSpPr>
                      <wps:wsp>
                        <wps:cNvPr id="16" name="Line 236"/>
                        <wps:cNvCnPr/>
                        <wps:spPr bwMode="auto">
                          <a:xfrm>
                            <a:off x="0" y="0"/>
                            <a:ext cx="20000" cy="190"/>
                          </a:xfrm>
                          <a:prstGeom prst="line">
                            <a:avLst/>
                          </a:prstGeom>
                          <a:noFill/>
                          <a:ln w="25400">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237"/>
                        <wps:cNvCnPr/>
                        <wps:spPr bwMode="auto">
                          <a:xfrm>
                            <a:off x="0" y="19760"/>
                            <a:ext cx="20000" cy="190"/>
                          </a:xfrm>
                          <a:prstGeom prst="line">
                            <a:avLst/>
                          </a:prstGeom>
                          <a:noFill/>
                          <a:ln w="9525">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FF8945" id="Group 235" o:spid="_x0000_s1026" style="position:absolute;left:0;text-align:left;margin-left:18.4pt;margin-top:23.45pt;width:396.05pt;height:5.25pt;z-index:251660288" coordsize="20000,19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">
                <v:line id="Line 236" o:spid="_x0000_s1027" style="position:absolute;visibility:visible;mso-wrap-style:square" from="0,0" to="20000,1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iVAcEAAADbAAAADwAAAGRycy9kb3ducmV2LnhtbERPTWsCMRC9F/wPYQRvNWsPVlajiGD1&#10;6lpoj+Nm3KxuJnET121/fVMo9DaP9zmLVW8b0VEbascKJuMMBHHpdM2Vgvfj9nkGIkRkjY1jUvBF&#10;AVbLwdMCc+0efKCuiJVIIRxyVGBi9LmUoTRkMYydJ07c2bUWY4JtJXWLjxRuG/mSZVNpsebUYNDT&#10;xlB5Le5WweXoO/N5200+Xt8OnuIpFOvvmVKjYb+eg4jUx3/xn3uv0/wp/P6SDpDL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O2JUBwQAAANsAAAAPAAAAAAAAAAAAAAAA&#10;AKECAABkcnMvZG93bnJldi54bWxQSwUGAAAAAAQABAD5AAAAjwMAAAAA&#10;" strokeweight="2pt">
                  <v:stroke startarrowwidth="narrow" startarrowlength="long" endarrowwidth="narrow" endarrowlength="long"/>
                  <v:shadow color="gray" opacity="1" mv:blur="0" offset="2pt,2pt"/>
                </v:line>
                <v:line id="Line 237" o:spid="_x0000_s1028" style="position:absolute;visibility:visible;mso-wrap-style:square" from="0,19760" to="20000,199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XrRMMAAADbAAAADwAAAGRycy9kb3ducmV2LnhtbERP22rCQBB9L/gPywh9EbOxSiMxqxSh&#10;xUspjRX6OmTHJDQ7G7Krpn/fFYS+zeFcJ1v1phEX6lxtWcEkikEQF1bXXCo4fr2O5yCcR9bYWCYF&#10;v+RgtRw8ZJhqe+WcLgdfihDCLkUFlfdtKqUrKjLoItsSB+5kO4M+wK6UusNrCDeNfIrjZ2mw5tBQ&#10;YUvrioqfw9koyDX1xz0l7580mn5/vM12s3yLSj0O+5cFCE+9/xff3Rsd5idw+yUc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BV60TDAAAA2wAAAA8AAAAAAAAAAAAA&#10;AAAAoQIAAGRycy9kb3ducmV2LnhtbFBLBQYAAAAABAAEAPkAAACRAwAAAAA=&#10;">
                  <v:stroke startarrowwidth="narrow" startarrowlength="long" endarrowwidth="narrow" endarrowlength="long"/>
                  <v:shadow color="gray" opacity="1" mv:blur="0" offset="2pt,2pt"/>
                </v:line>
              </v:group>
            </w:pict>
          </mc:Fallback>
        </mc:AlternateContent>
      </w:r>
    </w:p>
    <w:p w14:paraId="4E111175" w14:textId="77777777" w:rsidR="0034549C" w:rsidRPr="00A1086E" w:rsidRDefault="0034549C" w:rsidP="0034549C">
      <w:pPr>
        <w:jc w:val="center"/>
        <w:rPr>
          <w:rFonts w:ascii="宋体" w:hAnsi="宋体"/>
          <w:b/>
          <w:bCs/>
          <w:sz w:val="40"/>
        </w:rPr>
      </w:pPr>
    </w:p>
    <w:p w14:paraId="7FD79AF4" w14:textId="77777777" w:rsidR="0034549C" w:rsidRPr="00A1086E" w:rsidRDefault="0034549C" w:rsidP="0034549C">
      <w:pPr>
        <w:jc w:val="center"/>
        <w:rPr>
          <w:rFonts w:ascii="宋体" w:hAnsi="宋体"/>
          <w:sz w:val="44"/>
        </w:rPr>
      </w:pPr>
      <w:r w:rsidRPr="00A1086E">
        <w:rPr>
          <w:rFonts w:ascii="宋体" w:hAnsi="宋体" w:hint="eastAsia"/>
          <w:sz w:val="44"/>
        </w:rPr>
        <w:t>IT云服务能力平台测试规范</w:t>
      </w:r>
    </w:p>
    <w:p w14:paraId="0D608099" w14:textId="17163172" w:rsidR="0034549C" w:rsidRPr="00A1086E" w:rsidRDefault="008D003B" w:rsidP="0034549C">
      <w:pPr>
        <w:jc w:val="center"/>
        <w:rPr>
          <w:rFonts w:ascii="宋体" w:hAnsi="宋体"/>
          <w:sz w:val="44"/>
        </w:rPr>
      </w:pPr>
      <w:r w:rsidRPr="00A1086E">
        <w:rPr>
          <w:rFonts w:ascii="宋体" w:hAnsi="宋体" w:hint="eastAsia"/>
          <w:sz w:val="44"/>
        </w:rPr>
        <w:t>分布式数据库</w:t>
      </w:r>
      <w:r w:rsidR="0034549C" w:rsidRPr="00A1086E">
        <w:rPr>
          <w:rFonts w:ascii="宋体" w:hAnsi="宋体" w:hint="eastAsia"/>
          <w:sz w:val="44"/>
        </w:rPr>
        <w:t>分册</w:t>
      </w:r>
    </w:p>
    <w:p w14:paraId="4A322E18" w14:textId="70008106" w:rsidR="0034549C" w:rsidRPr="00A1086E" w:rsidRDefault="0034549C" w:rsidP="0034549C">
      <w:pPr>
        <w:jc w:val="center"/>
        <w:rPr>
          <w:rFonts w:ascii="宋体" w:hAnsi="宋体"/>
          <w:sz w:val="44"/>
        </w:rPr>
      </w:pPr>
      <w:r w:rsidRPr="00A1086E">
        <w:rPr>
          <w:rFonts w:ascii="宋体" w:hAnsi="宋体" w:hint="eastAsia"/>
          <w:sz w:val="44"/>
        </w:rPr>
        <w:t>（</w:t>
      </w:r>
      <w:r w:rsidR="00BB7CC1" w:rsidRPr="00A1086E">
        <w:rPr>
          <w:rFonts w:ascii="宋体" w:hAnsi="宋体" w:hint="eastAsia"/>
          <w:sz w:val="44"/>
        </w:rPr>
        <w:t>1.0</w:t>
      </w:r>
      <w:r w:rsidRPr="00A1086E">
        <w:rPr>
          <w:rFonts w:ascii="宋体" w:hAnsi="宋体" w:hint="eastAsia"/>
          <w:sz w:val="44"/>
        </w:rPr>
        <w:t>版）</w:t>
      </w:r>
    </w:p>
    <w:p w14:paraId="021F379F" w14:textId="77777777" w:rsidR="0034549C" w:rsidRPr="00A1086E" w:rsidRDefault="0034549C" w:rsidP="0034549C">
      <w:pPr>
        <w:jc w:val="center"/>
        <w:rPr>
          <w:rFonts w:ascii="宋体" w:hAnsi="宋体"/>
          <w:sz w:val="20"/>
        </w:rPr>
      </w:pPr>
      <w:r w:rsidRPr="00A1086E">
        <w:rPr>
          <w:rFonts w:ascii="宋体" w:hAnsi="宋体"/>
          <w:noProof/>
        </w:rPr>
        <mc:AlternateContent>
          <mc:Choice Requires="wpg">
            <w:drawing>
              <wp:anchor distT="0" distB="0" distL="114300" distR="114300" simplePos="0" relativeHeight="251661312" behindDoc="0" locked="0" layoutInCell="1" allowOverlap="1" wp14:anchorId="2B3F090B" wp14:editId="2C4AA418">
                <wp:simplePos x="0" y="0"/>
                <wp:positionH relativeFrom="column">
                  <wp:posOffset>233680</wp:posOffset>
                </wp:positionH>
                <wp:positionV relativeFrom="paragraph">
                  <wp:posOffset>198120</wp:posOffset>
                </wp:positionV>
                <wp:extent cx="5029835" cy="66040"/>
                <wp:effectExtent l="0" t="0" r="50165" b="60960"/>
                <wp:wrapNone/>
                <wp:docPr id="12"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66040"/>
                          <a:chOff x="0" y="32"/>
                          <a:chExt cx="20000" cy="19968"/>
                        </a:xfrm>
                      </wpg:grpSpPr>
                      <wps:wsp>
                        <wps:cNvPr id="13" name="Line 239"/>
                        <wps:cNvCnPr/>
                        <wps:spPr bwMode="auto">
                          <a:xfrm>
                            <a:off x="0" y="19808"/>
                            <a:ext cx="20000" cy="192"/>
                          </a:xfrm>
                          <a:prstGeom prst="line">
                            <a:avLst/>
                          </a:prstGeom>
                          <a:noFill/>
                          <a:ln w="25400">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240"/>
                        <wps:cNvCnPr/>
                        <wps:spPr bwMode="auto">
                          <a:xfrm>
                            <a:off x="0" y="32"/>
                            <a:ext cx="20000" cy="192"/>
                          </a:xfrm>
                          <a:prstGeom prst="line">
                            <a:avLst/>
                          </a:prstGeom>
                          <a:noFill/>
                          <a:ln w="9525">
                            <a:solidFill>
                              <a:srgbClr val="000000"/>
                            </a:solidFill>
                            <a:round/>
                            <a:headEnd type="none" w="sm" len="lg"/>
                            <a:tailEnd type="non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E5A790" id="Group 238" o:spid="_x0000_s1026" style="position:absolute;left:0;text-align:left;margin-left:18.4pt;margin-top:15.6pt;width:396.05pt;height:5.2pt;z-index:251661312" coordorigin=",32" coordsize="20000,199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">
                <v:line id="Line 239" o:spid="_x0000_s1027" style="position:absolute;visibility:visible;mso-wrap-style:square" from="0,19808" to="20000,20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q82mcEAAADbAAAADwAAAGRycy9kb3ducmV2LnhtbERPTWsCMRC9F/wPYYTeatYKraxGEaHa&#10;q2uhHsfNuFndTOImrtv++qZQ6G0e73Pmy942oqM21I4VjEcZCOLS6ZorBR/7t6cpiBCRNTaOScEX&#10;BVguBg9zzLW78466IlYihXDIUYGJ0edShtKQxTBynjhxJ9dajAm2ldQt3lO4beRzlr1IizWnBoOe&#10;1obKS3GzCs5735nDdTv+fN3sPMVjKFbfU6Ueh/1qBiJSH//Ff+53neZP4PeXdIBc/A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rzaZwQAAANsAAAAPAAAAAAAAAAAAAAAA&#10;AKECAABkcnMvZG93bnJldi54bWxQSwUGAAAAAAQABAD5AAAAjwMAAAAA&#10;" strokeweight="2pt">
                  <v:stroke startarrowwidth="narrow" startarrowlength="long" endarrowwidth="narrow" endarrowlength="long"/>
                  <v:shadow color="gray" opacity="1" mv:blur="0" offset="2pt,2pt"/>
                </v:line>
                <v:line id="Line 240" o:spid="_x0000_s1028" style="position:absolute;visibility:visible;mso-wrap-style:square" from="0,32" to="20000,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d1M8IAAADbAAAADwAAAGRycy9kb3ducmV2LnhtbERP22rCQBB9F/yHZQRfim5aQ5XUVaRQ&#10;8UYxKvg6ZKdJMDsbsqumf98VCr7N4VxnOm9NJW7UuNKygtdhBII4s7rkXMHp+DWYgHAeWWNlmRT8&#10;koP5rNuZYqLtnVO6HXwuQgi7BBUU3teJlC4ryKAb2po4cD+2MegDbHKpG7yHcFPJtyh6lwZLDg0F&#10;1vRZUHY5XI2CVFN72tJ4t6eX0fl7GW/idI1K9Xvt4gOEp9Y/xf/ulQ7zY3j8Eg6Qs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Id1M8IAAADbAAAADwAAAAAAAAAAAAAA&#10;AAChAgAAZHJzL2Rvd25yZXYueG1sUEsFBgAAAAAEAAQA+QAAAJADAAAAAA==&#10;">
                  <v:stroke startarrowwidth="narrow" startarrowlength="long" endarrowwidth="narrow" endarrowlength="long"/>
                  <v:shadow color="gray" opacity="1" mv:blur="0" offset="2pt,2pt"/>
                </v:line>
              </v:group>
            </w:pict>
          </mc:Fallback>
        </mc:AlternateContent>
      </w:r>
    </w:p>
    <w:p w14:paraId="02A58DA1" w14:textId="77777777" w:rsidR="0034549C" w:rsidRPr="00A1086E" w:rsidRDefault="0034549C" w:rsidP="0034549C">
      <w:pPr>
        <w:jc w:val="center"/>
        <w:rPr>
          <w:rFonts w:ascii="宋体" w:hAnsi="宋体"/>
          <w:sz w:val="20"/>
        </w:rPr>
      </w:pPr>
    </w:p>
    <w:p w14:paraId="24371C2E" w14:textId="77777777" w:rsidR="0034549C" w:rsidRPr="00A1086E" w:rsidRDefault="0034549C" w:rsidP="0034549C">
      <w:pPr>
        <w:jc w:val="center"/>
        <w:rPr>
          <w:rFonts w:ascii="宋体" w:hAnsi="宋体"/>
          <w:sz w:val="20"/>
        </w:rPr>
      </w:pPr>
    </w:p>
    <w:p w14:paraId="7140CE25" w14:textId="77777777" w:rsidR="0034549C" w:rsidRPr="00A1086E" w:rsidRDefault="0034549C" w:rsidP="0034549C">
      <w:pPr>
        <w:jc w:val="center"/>
        <w:rPr>
          <w:rFonts w:ascii="宋体" w:hAnsi="宋体"/>
          <w:sz w:val="20"/>
        </w:rPr>
      </w:pPr>
    </w:p>
    <w:p w14:paraId="5E3157E7" w14:textId="77777777" w:rsidR="0034549C" w:rsidRPr="00A1086E" w:rsidRDefault="0034549C" w:rsidP="0034549C">
      <w:pPr>
        <w:jc w:val="center"/>
        <w:rPr>
          <w:rFonts w:ascii="宋体" w:hAnsi="宋体"/>
          <w:sz w:val="20"/>
        </w:rPr>
      </w:pPr>
    </w:p>
    <w:p w14:paraId="26061981" w14:textId="77777777" w:rsidR="0034549C" w:rsidRPr="00A1086E" w:rsidRDefault="0034549C" w:rsidP="0034549C">
      <w:pPr>
        <w:jc w:val="center"/>
        <w:rPr>
          <w:rFonts w:ascii="宋体" w:hAnsi="宋体"/>
          <w:sz w:val="20"/>
        </w:rPr>
      </w:pPr>
    </w:p>
    <w:p w14:paraId="530D2282" w14:textId="77777777" w:rsidR="0034549C" w:rsidRPr="00A1086E" w:rsidRDefault="0034549C" w:rsidP="0034549C">
      <w:pPr>
        <w:jc w:val="center"/>
        <w:rPr>
          <w:rFonts w:ascii="宋体" w:hAnsi="宋体"/>
          <w:sz w:val="20"/>
        </w:rPr>
      </w:pPr>
    </w:p>
    <w:p w14:paraId="39F1BB5B" w14:textId="77777777" w:rsidR="0034549C" w:rsidRPr="00A1086E" w:rsidRDefault="0034549C" w:rsidP="0034549C">
      <w:pPr>
        <w:jc w:val="center"/>
        <w:rPr>
          <w:rFonts w:ascii="宋体" w:hAnsi="宋体"/>
          <w:sz w:val="20"/>
        </w:rPr>
      </w:pPr>
    </w:p>
    <w:p w14:paraId="09AD5BA4" w14:textId="77777777" w:rsidR="0034549C" w:rsidRPr="00A1086E" w:rsidRDefault="0034549C" w:rsidP="0034549C">
      <w:pPr>
        <w:jc w:val="center"/>
        <w:rPr>
          <w:rFonts w:ascii="宋体" w:hAnsi="宋体"/>
          <w:sz w:val="20"/>
        </w:rPr>
      </w:pPr>
    </w:p>
    <w:p w14:paraId="5AA1644A" w14:textId="77777777" w:rsidR="0034549C" w:rsidRPr="00A1086E" w:rsidRDefault="0034549C" w:rsidP="0034549C">
      <w:pPr>
        <w:jc w:val="center"/>
        <w:rPr>
          <w:rFonts w:ascii="宋体" w:hAnsi="宋体"/>
          <w:sz w:val="20"/>
        </w:rPr>
      </w:pPr>
    </w:p>
    <w:p w14:paraId="7C91502F" w14:textId="77777777" w:rsidR="0034549C" w:rsidRPr="00A1086E" w:rsidRDefault="0034549C" w:rsidP="0034549C">
      <w:pPr>
        <w:jc w:val="center"/>
        <w:rPr>
          <w:rFonts w:ascii="宋体" w:hAnsi="宋体"/>
          <w:sz w:val="20"/>
        </w:rPr>
      </w:pPr>
    </w:p>
    <w:p w14:paraId="6DBE0B17" w14:textId="77777777" w:rsidR="0034549C" w:rsidRPr="00A1086E" w:rsidRDefault="0034549C" w:rsidP="0034549C">
      <w:pPr>
        <w:jc w:val="center"/>
        <w:rPr>
          <w:rFonts w:ascii="宋体" w:hAnsi="宋体"/>
          <w:sz w:val="20"/>
        </w:rPr>
      </w:pPr>
    </w:p>
    <w:p w14:paraId="2EBC607A" w14:textId="77777777" w:rsidR="0034549C" w:rsidRPr="00A1086E" w:rsidRDefault="0034549C" w:rsidP="0034549C">
      <w:pPr>
        <w:jc w:val="center"/>
        <w:rPr>
          <w:rFonts w:ascii="宋体" w:hAnsi="宋体"/>
          <w:sz w:val="20"/>
        </w:rPr>
      </w:pPr>
    </w:p>
    <w:p w14:paraId="0BCDEA30" w14:textId="77777777" w:rsidR="0034549C" w:rsidRPr="00A1086E" w:rsidRDefault="0034549C" w:rsidP="0034549C">
      <w:pPr>
        <w:jc w:val="center"/>
        <w:rPr>
          <w:rFonts w:ascii="宋体" w:hAnsi="宋体"/>
          <w:sz w:val="20"/>
        </w:rPr>
      </w:pPr>
    </w:p>
    <w:p w14:paraId="759DD9F3" w14:textId="77777777" w:rsidR="0034549C" w:rsidRPr="00A1086E" w:rsidRDefault="0034549C" w:rsidP="0034549C">
      <w:pPr>
        <w:jc w:val="center"/>
        <w:rPr>
          <w:rFonts w:ascii="宋体" w:hAnsi="宋体"/>
          <w:sz w:val="20"/>
        </w:rPr>
      </w:pPr>
    </w:p>
    <w:p w14:paraId="43BF270E" w14:textId="77777777" w:rsidR="0034549C" w:rsidRPr="00A1086E" w:rsidRDefault="0034549C" w:rsidP="0034549C">
      <w:pPr>
        <w:jc w:val="center"/>
        <w:rPr>
          <w:rFonts w:ascii="宋体" w:hAnsi="宋体"/>
          <w:sz w:val="36"/>
        </w:rPr>
      </w:pPr>
      <w:r w:rsidRPr="00A1086E">
        <w:rPr>
          <w:rFonts w:ascii="宋体" w:hAnsi="宋体" w:hint="eastAsia"/>
          <w:sz w:val="36"/>
        </w:rPr>
        <w:t>中国电信企业信息化事业部</w:t>
      </w:r>
    </w:p>
    <w:p w14:paraId="3B139896" w14:textId="79D17F4A" w:rsidR="0034549C" w:rsidRPr="00A1086E" w:rsidRDefault="0034549C">
      <w:pPr>
        <w:widowControl/>
        <w:jc w:val="left"/>
        <w:rPr>
          <w:rFonts w:ascii="宋体" w:hAnsi="宋体"/>
          <w:sz w:val="36"/>
        </w:rPr>
      </w:pPr>
      <w:r w:rsidRPr="00A1086E">
        <w:rPr>
          <w:rFonts w:ascii="宋体" w:hAnsi="宋体"/>
          <w:sz w:val="36"/>
        </w:rPr>
        <w:br w:type="page"/>
      </w:r>
    </w:p>
    <w:p w14:paraId="750D410D" w14:textId="77777777" w:rsidR="0034549C" w:rsidRPr="00A1086E" w:rsidRDefault="0034549C" w:rsidP="0034549C">
      <w:pPr>
        <w:jc w:val="center"/>
        <w:rPr>
          <w:rFonts w:ascii="宋体" w:hAnsi="宋体"/>
          <w:sz w:val="36"/>
        </w:rPr>
      </w:pPr>
    </w:p>
    <w:p w14:paraId="174A0D98" w14:textId="77777777" w:rsidR="0034549C" w:rsidRPr="00A1086E" w:rsidRDefault="0034549C" w:rsidP="0034549C">
      <w:pPr>
        <w:pStyle w:val="affffc"/>
        <w:ind w:firstLine="560"/>
        <w:jc w:val="center"/>
        <w:rPr>
          <w:rFonts w:ascii="宋体" w:hAnsi="宋体"/>
          <w:szCs w:val="30"/>
        </w:rPr>
      </w:pPr>
      <w:r w:rsidRPr="00A1086E">
        <w:rPr>
          <w:rFonts w:ascii="宋体" w:hAnsi="宋体" w:hint="eastAsia"/>
          <w:szCs w:val="30"/>
        </w:rPr>
        <w:t>文档历史</w:t>
      </w:r>
    </w:p>
    <w:tbl>
      <w:tblPr>
        <w:tblW w:w="8364" w:type="dxa"/>
        <w:jc w:val="center"/>
        <w:tblLayout w:type="fixed"/>
        <w:tblCellMar>
          <w:left w:w="0" w:type="dxa"/>
          <w:right w:w="0" w:type="dxa"/>
        </w:tblCellMar>
        <w:tblLook w:val="0000" w:firstRow="0" w:lastRow="0" w:firstColumn="0" w:lastColumn="0" w:noHBand="0" w:noVBand="0"/>
      </w:tblPr>
      <w:tblGrid>
        <w:gridCol w:w="1176"/>
        <w:gridCol w:w="1386"/>
        <w:gridCol w:w="4384"/>
        <w:gridCol w:w="1418"/>
      </w:tblGrid>
      <w:tr w:rsidR="0034549C" w:rsidRPr="00A1086E" w14:paraId="37F4BBD0" w14:textId="77777777" w:rsidTr="00E33CFB">
        <w:trPr>
          <w:cantSplit/>
          <w:tblHeader/>
          <w:jc w:val="center"/>
        </w:trPr>
        <w:tc>
          <w:tcPr>
            <w:tcW w:w="1176" w:type="dxa"/>
            <w:tcBorders>
              <w:top w:val="single" w:sz="6" w:space="0" w:color="auto"/>
              <w:left w:val="single" w:sz="6" w:space="0" w:color="auto"/>
              <w:bottom w:val="single" w:sz="6" w:space="0" w:color="auto"/>
              <w:right w:val="single" w:sz="6" w:space="0" w:color="auto"/>
            </w:tcBorders>
          </w:tcPr>
          <w:p w14:paraId="0EF83AF7"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版本号</w:t>
            </w:r>
          </w:p>
        </w:tc>
        <w:tc>
          <w:tcPr>
            <w:tcW w:w="1386" w:type="dxa"/>
            <w:tcBorders>
              <w:top w:val="single" w:sz="6" w:space="0" w:color="auto"/>
              <w:left w:val="single" w:sz="6" w:space="0" w:color="auto"/>
              <w:bottom w:val="single" w:sz="6" w:space="0" w:color="auto"/>
              <w:right w:val="single" w:sz="6" w:space="0" w:color="auto"/>
            </w:tcBorders>
          </w:tcPr>
          <w:p w14:paraId="63FAD8CA"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修改版日期</w:t>
            </w:r>
          </w:p>
        </w:tc>
        <w:tc>
          <w:tcPr>
            <w:tcW w:w="4384" w:type="dxa"/>
            <w:tcBorders>
              <w:top w:val="single" w:sz="6" w:space="0" w:color="auto"/>
              <w:left w:val="single" w:sz="6" w:space="0" w:color="auto"/>
              <w:bottom w:val="single" w:sz="6" w:space="0" w:color="auto"/>
              <w:right w:val="single" w:sz="6" w:space="0" w:color="auto"/>
            </w:tcBorders>
          </w:tcPr>
          <w:p w14:paraId="295BAD07"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修改内容</w:t>
            </w:r>
          </w:p>
        </w:tc>
        <w:tc>
          <w:tcPr>
            <w:tcW w:w="1418" w:type="dxa"/>
            <w:tcBorders>
              <w:top w:val="single" w:sz="6" w:space="0" w:color="auto"/>
              <w:left w:val="single" w:sz="6" w:space="0" w:color="auto"/>
              <w:bottom w:val="single" w:sz="6" w:space="0" w:color="auto"/>
              <w:right w:val="single" w:sz="6" w:space="0" w:color="auto"/>
            </w:tcBorders>
          </w:tcPr>
          <w:p w14:paraId="3D09B1BF" w14:textId="77777777" w:rsidR="0034549C" w:rsidRPr="00A1086E" w:rsidRDefault="0034549C" w:rsidP="00E33CFB">
            <w:pPr>
              <w:pStyle w:val="TableText"/>
              <w:ind w:firstLine="44"/>
              <w:jc w:val="center"/>
              <w:rPr>
                <w:rFonts w:ascii="宋体" w:hAnsi="宋体"/>
                <w:b/>
              </w:rPr>
            </w:pPr>
            <w:r w:rsidRPr="00A1086E">
              <w:rPr>
                <w:rFonts w:ascii="宋体" w:hAnsi="宋体" w:hint="eastAsia"/>
                <w:b/>
              </w:rPr>
              <w:t>修改人员</w:t>
            </w:r>
          </w:p>
        </w:tc>
      </w:tr>
      <w:tr w:rsidR="0034549C" w:rsidRPr="00A1086E" w14:paraId="126FBCB5"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42D5E2B8" w14:textId="77777777" w:rsidR="0034549C" w:rsidRPr="00A1086E" w:rsidRDefault="0034549C" w:rsidP="00E33CFB">
            <w:pPr>
              <w:pStyle w:val="Comment"/>
              <w:ind w:leftChars="66" w:left="158" w:firstLine="56"/>
              <w:jc w:val="both"/>
              <w:rPr>
                <w:rFonts w:ascii="宋体" w:hAnsi="宋体"/>
                <w:color w:val="auto"/>
              </w:rPr>
            </w:pPr>
            <w:r w:rsidRPr="00A1086E">
              <w:rPr>
                <w:rFonts w:ascii="宋体" w:hAnsi="宋体" w:hint="eastAsia"/>
                <w:color w:val="auto"/>
              </w:rPr>
              <w:t>1.0</w:t>
            </w:r>
          </w:p>
        </w:tc>
        <w:tc>
          <w:tcPr>
            <w:tcW w:w="1386" w:type="dxa"/>
            <w:tcBorders>
              <w:top w:val="single" w:sz="6" w:space="0" w:color="auto"/>
              <w:left w:val="single" w:sz="6" w:space="0" w:color="auto"/>
              <w:bottom w:val="single" w:sz="6" w:space="0" w:color="auto"/>
              <w:right w:val="single" w:sz="6" w:space="0" w:color="auto"/>
            </w:tcBorders>
            <w:vAlign w:val="center"/>
          </w:tcPr>
          <w:p w14:paraId="2267839D" w14:textId="0D5AE135" w:rsidR="0034549C" w:rsidRPr="00A1086E" w:rsidRDefault="0034549C" w:rsidP="00E33CFB">
            <w:pPr>
              <w:pStyle w:val="Comment"/>
              <w:ind w:leftChars="66" w:left="158" w:firstLine="56"/>
              <w:jc w:val="both"/>
              <w:rPr>
                <w:rFonts w:ascii="宋体" w:hAnsi="宋体"/>
                <w:color w:val="auto"/>
              </w:rPr>
            </w:pPr>
            <w:r w:rsidRPr="00A1086E">
              <w:rPr>
                <w:rFonts w:ascii="宋体" w:hAnsi="宋体" w:hint="eastAsia"/>
                <w:color w:val="auto"/>
              </w:rPr>
              <w:t>2017.</w:t>
            </w:r>
            <w:r w:rsidR="00AF2B6C">
              <w:rPr>
                <w:rFonts w:ascii="宋体" w:hAnsi="宋体"/>
                <w:color w:val="auto"/>
              </w:rPr>
              <w:t>0</w:t>
            </w:r>
            <w:r w:rsidRPr="00A1086E">
              <w:rPr>
                <w:rFonts w:ascii="宋体" w:hAnsi="宋体" w:hint="eastAsia"/>
                <w:color w:val="auto"/>
              </w:rPr>
              <w:t>1.13</w:t>
            </w:r>
          </w:p>
        </w:tc>
        <w:tc>
          <w:tcPr>
            <w:tcW w:w="4384" w:type="dxa"/>
            <w:tcBorders>
              <w:top w:val="single" w:sz="6" w:space="0" w:color="auto"/>
              <w:left w:val="single" w:sz="6" w:space="0" w:color="auto"/>
              <w:bottom w:val="single" w:sz="6" w:space="0" w:color="auto"/>
              <w:right w:val="single" w:sz="6" w:space="0" w:color="auto"/>
            </w:tcBorders>
            <w:vAlign w:val="center"/>
          </w:tcPr>
          <w:p w14:paraId="7830DE8C" w14:textId="77777777" w:rsidR="0034549C" w:rsidRPr="00A1086E" w:rsidRDefault="0034549C" w:rsidP="00E33CFB">
            <w:pPr>
              <w:pStyle w:val="Comment"/>
              <w:ind w:leftChars="66" w:left="158" w:firstLine="56"/>
              <w:jc w:val="both"/>
              <w:rPr>
                <w:rFonts w:ascii="宋体" w:hAnsi="宋体"/>
                <w:color w:val="auto"/>
              </w:rPr>
            </w:pPr>
            <w:r w:rsidRPr="00A1086E">
              <w:rPr>
                <w:rFonts w:ascii="宋体" w:hAnsi="宋体" w:hint="eastAsia"/>
                <w:color w:val="auto"/>
              </w:rPr>
              <w:t>佛山集中评审后的修订整合版本</w:t>
            </w:r>
          </w:p>
        </w:tc>
        <w:tc>
          <w:tcPr>
            <w:tcW w:w="1418" w:type="dxa"/>
            <w:tcBorders>
              <w:top w:val="single" w:sz="6" w:space="0" w:color="auto"/>
              <w:left w:val="single" w:sz="6" w:space="0" w:color="auto"/>
              <w:bottom w:val="single" w:sz="6" w:space="0" w:color="auto"/>
              <w:right w:val="single" w:sz="6" w:space="0" w:color="auto"/>
            </w:tcBorders>
            <w:vAlign w:val="center"/>
          </w:tcPr>
          <w:p w14:paraId="413EFDD5" w14:textId="26A267C9" w:rsidR="0034549C"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刘秀华</w:t>
            </w:r>
          </w:p>
          <w:p w14:paraId="20470FD3"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杨创</w:t>
            </w:r>
          </w:p>
          <w:p w14:paraId="1A4E78DC"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陈阳关</w:t>
            </w:r>
          </w:p>
          <w:p w14:paraId="63712D62"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张家宁</w:t>
            </w:r>
          </w:p>
          <w:p w14:paraId="44274592" w14:textId="77777777" w:rsidR="005F6447" w:rsidRPr="00E5368B" w:rsidRDefault="005F6447" w:rsidP="005F6447">
            <w:pPr>
              <w:pStyle w:val="Comment"/>
              <w:spacing w:line="240" w:lineRule="auto"/>
              <w:ind w:firstLine="0"/>
              <w:jc w:val="both"/>
              <w:rPr>
                <w:rFonts w:ascii="宋体" w:hAnsi="宋体"/>
                <w:color w:val="000000" w:themeColor="text1"/>
              </w:rPr>
            </w:pPr>
            <w:r w:rsidRPr="00E5368B">
              <w:rPr>
                <w:rFonts w:ascii="宋体" w:hAnsi="宋体" w:hint="eastAsia"/>
                <w:color w:val="000000" w:themeColor="text1"/>
              </w:rPr>
              <w:t>吴桐</w:t>
            </w:r>
          </w:p>
          <w:p w14:paraId="05D689C3" w14:textId="1261FE2B" w:rsidR="005F6447" w:rsidRPr="005F6447" w:rsidRDefault="005F6447" w:rsidP="005F6447">
            <w:pPr>
              <w:pStyle w:val="Comment"/>
              <w:spacing w:line="240" w:lineRule="auto"/>
              <w:ind w:firstLine="0"/>
              <w:jc w:val="both"/>
              <w:rPr>
                <w:rFonts w:ascii="宋体" w:hAnsi="宋体"/>
                <w:i/>
                <w:color w:val="auto"/>
              </w:rPr>
            </w:pPr>
            <w:r w:rsidRPr="00E5368B">
              <w:rPr>
                <w:rFonts w:ascii="宋体" w:hAnsi="宋体" w:hint="eastAsia"/>
                <w:color w:val="000000" w:themeColor="text1"/>
              </w:rPr>
              <w:t>王振宇</w:t>
            </w:r>
          </w:p>
        </w:tc>
      </w:tr>
      <w:tr w:rsidR="0034549C" w:rsidRPr="00A1086E" w14:paraId="783440C8"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1FAD71DB" w14:textId="459F6D66" w:rsidR="0034549C" w:rsidRPr="00A1086E" w:rsidRDefault="00AF2B6C" w:rsidP="00AF2B6C">
            <w:pPr>
              <w:pStyle w:val="Comment"/>
              <w:ind w:firstLine="0"/>
              <w:jc w:val="center"/>
              <w:rPr>
                <w:rFonts w:ascii="宋体" w:hAnsi="宋体"/>
                <w:color w:val="auto"/>
              </w:rPr>
            </w:pPr>
            <w:r>
              <w:rPr>
                <w:rFonts w:ascii="宋体" w:hAnsi="宋体" w:hint="eastAsia"/>
                <w:color w:val="auto"/>
              </w:rPr>
              <w:t>1.1.0</w:t>
            </w:r>
          </w:p>
        </w:tc>
        <w:tc>
          <w:tcPr>
            <w:tcW w:w="1386" w:type="dxa"/>
            <w:tcBorders>
              <w:top w:val="single" w:sz="6" w:space="0" w:color="auto"/>
              <w:left w:val="single" w:sz="6" w:space="0" w:color="auto"/>
              <w:bottom w:val="single" w:sz="6" w:space="0" w:color="auto"/>
              <w:right w:val="single" w:sz="6" w:space="0" w:color="auto"/>
            </w:tcBorders>
            <w:vAlign w:val="center"/>
          </w:tcPr>
          <w:p w14:paraId="5BF59900" w14:textId="5138DBF3" w:rsidR="0034549C" w:rsidRPr="00A1086E" w:rsidRDefault="00AF2B6C" w:rsidP="00AF2B6C">
            <w:pPr>
              <w:pStyle w:val="Comment"/>
              <w:ind w:firstLine="0"/>
              <w:jc w:val="center"/>
              <w:rPr>
                <w:rFonts w:ascii="宋体" w:hAnsi="宋体"/>
                <w:color w:val="auto"/>
              </w:rPr>
            </w:pPr>
            <w:r>
              <w:rPr>
                <w:rFonts w:ascii="宋体" w:hAnsi="宋体" w:hint="eastAsia"/>
                <w:color w:val="auto"/>
              </w:rPr>
              <w:t>2017.</w:t>
            </w:r>
            <w:r>
              <w:rPr>
                <w:rFonts w:ascii="宋体" w:hAnsi="宋体"/>
                <w:color w:val="auto"/>
              </w:rPr>
              <w:t>02.03</w:t>
            </w:r>
          </w:p>
        </w:tc>
        <w:tc>
          <w:tcPr>
            <w:tcW w:w="4384" w:type="dxa"/>
            <w:tcBorders>
              <w:top w:val="single" w:sz="6" w:space="0" w:color="auto"/>
              <w:left w:val="single" w:sz="6" w:space="0" w:color="auto"/>
              <w:bottom w:val="single" w:sz="6" w:space="0" w:color="auto"/>
              <w:right w:val="single" w:sz="6" w:space="0" w:color="auto"/>
            </w:tcBorders>
            <w:vAlign w:val="center"/>
          </w:tcPr>
          <w:p w14:paraId="77FB88E9" w14:textId="6DBD51E6" w:rsidR="0034549C" w:rsidRPr="00A1086E" w:rsidRDefault="00AF2B6C" w:rsidP="00AF2B6C">
            <w:pPr>
              <w:pStyle w:val="Comment"/>
              <w:ind w:firstLineChars="100" w:firstLine="200"/>
              <w:rPr>
                <w:rFonts w:ascii="宋体" w:hAnsi="宋体"/>
                <w:color w:val="auto"/>
              </w:rPr>
            </w:pPr>
            <w:r>
              <w:rPr>
                <w:rFonts w:ascii="宋体" w:hAnsi="宋体" w:hint="eastAsia"/>
                <w:color w:val="auto"/>
              </w:rPr>
              <w:t>根据各省公司反馈意见修订版本</w:t>
            </w:r>
          </w:p>
        </w:tc>
        <w:tc>
          <w:tcPr>
            <w:tcW w:w="1418" w:type="dxa"/>
            <w:tcBorders>
              <w:top w:val="single" w:sz="6" w:space="0" w:color="auto"/>
              <w:left w:val="single" w:sz="6" w:space="0" w:color="auto"/>
              <w:bottom w:val="single" w:sz="6" w:space="0" w:color="auto"/>
              <w:right w:val="single" w:sz="6" w:space="0" w:color="auto"/>
            </w:tcBorders>
            <w:vAlign w:val="center"/>
          </w:tcPr>
          <w:p w14:paraId="07C052C7" w14:textId="6078E6C7" w:rsidR="0034549C" w:rsidRPr="00AF2B6C" w:rsidRDefault="00AF2B6C" w:rsidP="00AF2B6C">
            <w:pPr>
              <w:pStyle w:val="Comment"/>
              <w:ind w:firstLine="0"/>
              <w:rPr>
                <w:rFonts w:ascii="宋体" w:hAnsi="宋体"/>
                <w:color w:val="auto"/>
              </w:rPr>
            </w:pPr>
            <w:r>
              <w:rPr>
                <w:rFonts w:ascii="宋体" w:hAnsi="宋体"/>
                <w:color w:val="auto"/>
              </w:rPr>
              <w:t>刘秀华</w:t>
            </w:r>
          </w:p>
        </w:tc>
      </w:tr>
      <w:tr w:rsidR="007601C5" w:rsidRPr="00A1086E" w14:paraId="3BD8EC63"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3AEF1ACF" w14:textId="0BF1770C" w:rsidR="007601C5" w:rsidRDefault="007601C5" w:rsidP="00AF2B6C">
            <w:pPr>
              <w:pStyle w:val="Comment"/>
              <w:ind w:firstLine="0"/>
              <w:jc w:val="center"/>
              <w:rPr>
                <w:rFonts w:ascii="宋体" w:hAnsi="宋体"/>
                <w:color w:val="auto"/>
              </w:rPr>
            </w:pPr>
            <w:r>
              <w:rPr>
                <w:rFonts w:ascii="宋体" w:hAnsi="宋体" w:hint="eastAsia"/>
                <w:color w:val="auto"/>
              </w:rPr>
              <w:t>1.1.1</w:t>
            </w:r>
          </w:p>
        </w:tc>
        <w:tc>
          <w:tcPr>
            <w:tcW w:w="1386" w:type="dxa"/>
            <w:tcBorders>
              <w:top w:val="single" w:sz="6" w:space="0" w:color="auto"/>
              <w:left w:val="single" w:sz="6" w:space="0" w:color="auto"/>
              <w:bottom w:val="single" w:sz="6" w:space="0" w:color="auto"/>
              <w:right w:val="single" w:sz="6" w:space="0" w:color="auto"/>
            </w:tcBorders>
            <w:vAlign w:val="center"/>
          </w:tcPr>
          <w:p w14:paraId="01E43B17" w14:textId="4970BC1C" w:rsidR="007601C5" w:rsidRDefault="007601C5" w:rsidP="007601C5">
            <w:pPr>
              <w:pStyle w:val="Comment"/>
              <w:ind w:firstLine="0"/>
              <w:rPr>
                <w:rFonts w:ascii="宋体" w:hAnsi="宋体"/>
                <w:color w:val="auto"/>
              </w:rPr>
            </w:pPr>
            <w:r>
              <w:rPr>
                <w:rFonts w:ascii="宋体" w:hAnsi="宋体" w:hint="eastAsia"/>
                <w:color w:val="auto"/>
              </w:rPr>
              <w:t xml:space="preserve">  2017.02.17</w:t>
            </w:r>
          </w:p>
        </w:tc>
        <w:tc>
          <w:tcPr>
            <w:tcW w:w="4384" w:type="dxa"/>
            <w:tcBorders>
              <w:top w:val="single" w:sz="6" w:space="0" w:color="auto"/>
              <w:left w:val="single" w:sz="6" w:space="0" w:color="auto"/>
              <w:bottom w:val="single" w:sz="6" w:space="0" w:color="auto"/>
              <w:right w:val="single" w:sz="6" w:space="0" w:color="auto"/>
            </w:tcBorders>
            <w:vAlign w:val="center"/>
          </w:tcPr>
          <w:p w14:paraId="2BBB8433" w14:textId="0C9F7E06" w:rsidR="007601C5" w:rsidRDefault="00D70DA8" w:rsidP="00567A5C">
            <w:pPr>
              <w:pStyle w:val="Comment"/>
              <w:ind w:firstLineChars="100" w:firstLine="200"/>
              <w:rPr>
                <w:rFonts w:ascii="宋体" w:hAnsi="宋体"/>
                <w:color w:val="auto"/>
              </w:rPr>
            </w:pPr>
            <w:r>
              <w:rPr>
                <w:rFonts w:ascii="宋体" w:hAnsi="宋体"/>
                <w:color w:val="auto"/>
              </w:rPr>
              <w:t>修改描述</w:t>
            </w:r>
            <w:r w:rsidR="00567A5C">
              <w:rPr>
                <w:rFonts w:ascii="宋体" w:hAnsi="宋体"/>
                <w:color w:val="auto"/>
              </w:rPr>
              <w:t>不清晰不合理的文字</w:t>
            </w:r>
          </w:p>
        </w:tc>
        <w:tc>
          <w:tcPr>
            <w:tcW w:w="1418" w:type="dxa"/>
            <w:tcBorders>
              <w:top w:val="single" w:sz="6" w:space="0" w:color="auto"/>
              <w:left w:val="single" w:sz="6" w:space="0" w:color="auto"/>
              <w:bottom w:val="single" w:sz="6" w:space="0" w:color="auto"/>
              <w:right w:val="single" w:sz="6" w:space="0" w:color="auto"/>
            </w:tcBorders>
            <w:vAlign w:val="center"/>
          </w:tcPr>
          <w:p w14:paraId="53CB5DC3" w14:textId="04E45858" w:rsidR="007601C5" w:rsidRDefault="00567A5C" w:rsidP="00AF2B6C">
            <w:pPr>
              <w:pStyle w:val="Comment"/>
              <w:ind w:firstLine="0"/>
              <w:rPr>
                <w:rFonts w:ascii="宋体" w:hAnsi="宋体"/>
                <w:color w:val="auto"/>
              </w:rPr>
            </w:pPr>
            <w:r>
              <w:rPr>
                <w:rFonts w:ascii="宋体" w:hAnsi="宋体"/>
                <w:color w:val="auto"/>
              </w:rPr>
              <w:t>刘秀华</w:t>
            </w:r>
          </w:p>
        </w:tc>
      </w:tr>
      <w:tr w:rsidR="00A448A2" w:rsidRPr="00A1086E" w14:paraId="19EE8D97" w14:textId="77777777" w:rsidTr="00E33CFB">
        <w:trPr>
          <w:cantSplit/>
          <w:jc w:val="center"/>
        </w:trPr>
        <w:tc>
          <w:tcPr>
            <w:tcW w:w="1176" w:type="dxa"/>
            <w:tcBorders>
              <w:top w:val="single" w:sz="6" w:space="0" w:color="auto"/>
              <w:left w:val="single" w:sz="6" w:space="0" w:color="auto"/>
              <w:bottom w:val="single" w:sz="6" w:space="0" w:color="auto"/>
              <w:right w:val="single" w:sz="6" w:space="0" w:color="auto"/>
            </w:tcBorders>
            <w:vAlign w:val="center"/>
          </w:tcPr>
          <w:p w14:paraId="6CC0A76F" w14:textId="44CCB096" w:rsidR="00A448A2" w:rsidRDefault="00A448A2" w:rsidP="00AF2B6C">
            <w:pPr>
              <w:pStyle w:val="Comment"/>
              <w:ind w:firstLine="0"/>
              <w:jc w:val="center"/>
              <w:rPr>
                <w:rFonts w:ascii="宋体" w:hAnsi="宋体"/>
                <w:color w:val="auto"/>
              </w:rPr>
            </w:pPr>
            <w:r>
              <w:rPr>
                <w:rFonts w:ascii="宋体" w:hAnsi="宋体" w:hint="eastAsia"/>
                <w:color w:val="auto"/>
              </w:rPr>
              <w:t>1.</w:t>
            </w:r>
            <w:r>
              <w:rPr>
                <w:rFonts w:ascii="宋体" w:hAnsi="宋体"/>
                <w:color w:val="auto"/>
              </w:rPr>
              <w:t>1.2</w:t>
            </w:r>
          </w:p>
        </w:tc>
        <w:tc>
          <w:tcPr>
            <w:tcW w:w="1386" w:type="dxa"/>
            <w:tcBorders>
              <w:top w:val="single" w:sz="6" w:space="0" w:color="auto"/>
              <w:left w:val="single" w:sz="6" w:space="0" w:color="auto"/>
              <w:bottom w:val="single" w:sz="6" w:space="0" w:color="auto"/>
              <w:right w:val="single" w:sz="6" w:space="0" w:color="auto"/>
            </w:tcBorders>
            <w:vAlign w:val="center"/>
          </w:tcPr>
          <w:p w14:paraId="35E42EA8" w14:textId="05D42B59" w:rsidR="00A448A2" w:rsidRDefault="00A448A2" w:rsidP="007601C5">
            <w:pPr>
              <w:pStyle w:val="Comment"/>
              <w:ind w:firstLine="0"/>
              <w:rPr>
                <w:rFonts w:ascii="宋体" w:hAnsi="宋体"/>
                <w:color w:val="auto"/>
              </w:rPr>
            </w:pPr>
            <w:r>
              <w:rPr>
                <w:rFonts w:ascii="宋体" w:hAnsi="宋体" w:hint="eastAsia"/>
                <w:color w:val="auto"/>
              </w:rPr>
              <w:t xml:space="preserve"> </w:t>
            </w:r>
            <w:r>
              <w:rPr>
                <w:rFonts w:ascii="宋体" w:hAnsi="宋体"/>
                <w:color w:val="auto"/>
              </w:rPr>
              <w:t>2017.03.07</w:t>
            </w:r>
          </w:p>
        </w:tc>
        <w:tc>
          <w:tcPr>
            <w:tcW w:w="4384" w:type="dxa"/>
            <w:tcBorders>
              <w:top w:val="single" w:sz="6" w:space="0" w:color="auto"/>
              <w:left w:val="single" w:sz="6" w:space="0" w:color="auto"/>
              <w:bottom w:val="single" w:sz="6" w:space="0" w:color="auto"/>
              <w:right w:val="single" w:sz="6" w:space="0" w:color="auto"/>
            </w:tcBorders>
            <w:vAlign w:val="center"/>
          </w:tcPr>
          <w:p w14:paraId="0DDEBB13" w14:textId="392AD4B4" w:rsidR="00A448A2" w:rsidRDefault="00A448A2" w:rsidP="00567A5C">
            <w:pPr>
              <w:pStyle w:val="Comment"/>
              <w:ind w:firstLineChars="100" w:firstLine="200"/>
              <w:rPr>
                <w:rFonts w:ascii="宋体" w:hAnsi="宋体"/>
                <w:color w:val="auto"/>
              </w:rPr>
            </w:pPr>
            <w:r>
              <w:rPr>
                <w:rFonts w:ascii="宋体" w:hAnsi="宋体" w:hint="eastAsia"/>
                <w:color w:val="auto"/>
              </w:rPr>
              <w:t>修改描述</w:t>
            </w:r>
            <w:r w:rsidR="0011667A">
              <w:rPr>
                <w:rFonts w:ascii="宋体" w:hAnsi="宋体" w:hint="eastAsia"/>
                <w:color w:val="auto"/>
              </w:rPr>
              <w:t>错误和</w:t>
            </w:r>
            <w:r>
              <w:rPr>
                <w:rFonts w:ascii="宋体" w:hAnsi="宋体" w:hint="eastAsia"/>
                <w:color w:val="auto"/>
              </w:rPr>
              <w:t>不准备的文字</w:t>
            </w:r>
          </w:p>
        </w:tc>
        <w:tc>
          <w:tcPr>
            <w:tcW w:w="1418" w:type="dxa"/>
            <w:tcBorders>
              <w:top w:val="single" w:sz="6" w:space="0" w:color="auto"/>
              <w:left w:val="single" w:sz="6" w:space="0" w:color="auto"/>
              <w:bottom w:val="single" w:sz="6" w:space="0" w:color="auto"/>
              <w:right w:val="single" w:sz="6" w:space="0" w:color="auto"/>
            </w:tcBorders>
            <w:vAlign w:val="center"/>
          </w:tcPr>
          <w:p w14:paraId="34BB8BCA" w14:textId="16ECFD45" w:rsidR="00A448A2" w:rsidRDefault="00A448A2" w:rsidP="00AF2B6C">
            <w:pPr>
              <w:pStyle w:val="Comment"/>
              <w:ind w:firstLine="0"/>
              <w:rPr>
                <w:rFonts w:ascii="宋体" w:hAnsi="宋体"/>
                <w:color w:val="auto"/>
              </w:rPr>
            </w:pPr>
            <w:r>
              <w:rPr>
                <w:rFonts w:ascii="宋体" w:hAnsi="宋体" w:hint="eastAsia"/>
                <w:color w:val="auto"/>
              </w:rPr>
              <w:t>刘秀华</w:t>
            </w:r>
          </w:p>
        </w:tc>
      </w:tr>
    </w:tbl>
    <w:p w14:paraId="07A6241B" w14:textId="77777777" w:rsidR="0034549C" w:rsidRPr="00567A5C" w:rsidRDefault="0034549C" w:rsidP="0034549C">
      <w:pPr>
        <w:widowControl/>
        <w:jc w:val="left"/>
        <w:rPr>
          <w:rFonts w:ascii="宋体" w:hAnsi="宋体"/>
          <w:b/>
          <w:bCs/>
          <w:color w:val="365F91"/>
          <w:kern w:val="0"/>
          <w:sz w:val="28"/>
          <w:szCs w:val="28"/>
        </w:rPr>
      </w:pPr>
    </w:p>
    <w:p w14:paraId="0BC3E592" w14:textId="77777777" w:rsidR="0034549C" w:rsidRPr="00567A5C" w:rsidRDefault="0034549C" w:rsidP="0034549C">
      <w:pPr>
        <w:widowControl/>
        <w:jc w:val="left"/>
        <w:rPr>
          <w:rFonts w:ascii="宋体" w:hAnsi="宋体"/>
          <w:b/>
          <w:bCs/>
          <w:color w:val="365F91"/>
          <w:kern w:val="0"/>
          <w:sz w:val="28"/>
          <w:szCs w:val="28"/>
        </w:rPr>
      </w:pPr>
      <w:r w:rsidRPr="00567A5C">
        <w:rPr>
          <w:rFonts w:ascii="宋体" w:hAnsi="宋体"/>
        </w:rPr>
        <w:br w:type="page"/>
      </w:r>
    </w:p>
    <w:p w14:paraId="754AC9A2" w14:textId="77777777" w:rsidR="0034549C" w:rsidRPr="00A1086E" w:rsidRDefault="0034549C" w:rsidP="0034549C">
      <w:pPr>
        <w:pStyle w:val="ac"/>
        <w:jc w:val="center"/>
        <w:rPr>
          <w:rFonts w:ascii="宋体" w:eastAsia="宋体" w:hAnsi="宋体"/>
        </w:rPr>
      </w:pPr>
      <w:r w:rsidRPr="00A1086E">
        <w:rPr>
          <w:rFonts w:ascii="宋体" w:eastAsia="宋体" w:hAnsi="宋体"/>
          <w:lang w:val="zh-CN"/>
        </w:rPr>
        <w:lastRenderedPageBreak/>
        <w:t>目录</w:t>
      </w:r>
    </w:p>
    <w:p w14:paraId="53ABFE98" w14:textId="77777777" w:rsidR="005C2ECC" w:rsidRDefault="0034549C">
      <w:pPr>
        <w:pStyle w:val="11"/>
        <w:tabs>
          <w:tab w:val="right" w:leader="dot" w:pos="8296"/>
        </w:tabs>
        <w:rPr>
          <w:rFonts w:eastAsiaTheme="minorEastAsia"/>
          <w:noProof/>
          <w:sz w:val="21"/>
        </w:rPr>
      </w:pPr>
      <w:r w:rsidRPr="00A1086E">
        <w:rPr>
          <w:rFonts w:ascii="宋体" w:hAnsi="宋体"/>
          <w:sz w:val="30"/>
        </w:rPr>
        <w:fldChar w:fldCharType="begin"/>
      </w:r>
      <w:r w:rsidRPr="00A1086E">
        <w:rPr>
          <w:rFonts w:ascii="宋体" w:hAnsi="宋体"/>
        </w:rPr>
        <w:instrText xml:space="preserve"> TOC \o "1-3" \h \z \u </w:instrText>
      </w:r>
      <w:r w:rsidRPr="00A1086E">
        <w:rPr>
          <w:rFonts w:ascii="宋体" w:hAnsi="宋体"/>
          <w:sz w:val="30"/>
        </w:rPr>
        <w:fldChar w:fldCharType="separate"/>
      </w:r>
      <w:hyperlink w:anchor="_Toc475119095" w:history="1">
        <w:r w:rsidR="005C2ECC" w:rsidRPr="006231B4">
          <w:rPr>
            <w:rStyle w:val="ad"/>
            <w:rFonts w:ascii="宋体" w:hAnsi="宋体"/>
            <w:noProof/>
          </w:rPr>
          <w:t>1</w:t>
        </w:r>
        <w:r w:rsidR="005C2ECC" w:rsidRPr="006231B4">
          <w:rPr>
            <w:rStyle w:val="ad"/>
            <w:rFonts w:ascii="宋体" w:hAnsi="宋体" w:hint="eastAsia"/>
            <w:noProof/>
          </w:rPr>
          <w:t xml:space="preserve"> 综述</w:t>
        </w:r>
        <w:r w:rsidR="005C2ECC">
          <w:rPr>
            <w:noProof/>
            <w:webHidden/>
          </w:rPr>
          <w:tab/>
        </w:r>
        <w:r w:rsidR="005C2ECC">
          <w:rPr>
            <w:noProof/>
            <w:webHidden/>
          </w:rPr>
          <w:fldChar w:fldCharType="begin"/>
        </w:r>
        <w:r w:rsidR="005C2ECC">
          <w:rPr>
            <w:noProof/>
            <w:webHidden/>
          </w:rPr>
          <w:instrText xml:space="preserve"> PAGEREF _Toc475119095 \h </w:instrText>
        </w:r>
        <w:r w:rsidR="005C2ECC">
          <w:rPr>
            <w:noProof/>
            <w:webHidden/>
          </w:rPr>
        </w:r>
        <w:r w:rsidR="005C2ECC">
          <w:rPr>
            <w:noProof/>
            <w:webHidden/>
          </w:rPr>
          <w:fldChar w:fldCharType="separate"/>
        </w:r>
        <w:r w:rsidR="005C2ECC">
          <w:rPr>
            <w:noProof/>
            <w:webHidden/>
          </w:rPr>
          <w:t>6</w:t>
        </w:r>
        <w:r w:rsidR="005C2ECC">
          <w:rPr>
            <w:noProof/>
            <w:webHidden/>
          </w:rPr>
          <w:fldChar w:fldCharType="end"/>
        </w:r>
      </w:hyperlink>
    </w:p>
    <w:p w14:paraId="0852EACF" w14:textId="77777777" w:rsidR="005C2ECC" w:rsidRDefault="007966BF">
      <w:pPr>
        <w:pStyle w:val="21"/>
        <w:tabs>
          <w:tab w:val="left" w:pos="2940"/>
          <w:tab w:val="right" w:leader="dot" w:pos="8296"/>
        </w:tabs>
        <w:ind w:left="480"/>
        <w:rPr>
          <w:rFonts w:eastAsiaTheme="minorEastAsia"/>
          <w:noProof/>
          <w:sz w:val="21"/>
        </w:rPr>
      </w:pPr>
      <w:hyperlink w:anchor="_Toc475119096" w:history="1">
        <w:r w:rsidR="005C2ECC" w:rsidRPr="006231B4">
          <w:rPr>
            <w:rStyle w:val="ad"/>
            <w:rFonts w:ascii="宋体" w:hAnsi="宋体"/>
            <w:noProof/>
          </w:rPr>
          <w:t>1.1</w:t>
        </w:r>
        <w:r w:rsidR="005C2ECC">
          <w:rPr>
            <w:rFonts w:eastAsiaTheme="minorEastAsia"/>
            <w:noProof/>
            <w:sz w:val="21"/>
          </w:rPr>
          <w:tab/>
        </w:r>
        <w:r w:rsidR="005C2ECC" w:rsidRPr="006231B4">
          <w:rPr>
            <w:rStyle w:val="ad"/>
            <w:rFonts w:ascii="宋体" w:hAnsi="宋体" w:hint="eastAsia"/>
            <w:noProof/>
          </w:rPr>
          <w:t>应用场景和价值</w:t>
        </w:r>
        <w:r w:rsidR="005C2ECC">
          <w:rPr>
            <w:noProof/>
            <w:webHidden/>
          </w:rPr>
          <w:tab/>
        </w:r>
        <w:r w:rsidR="005C2ECC">
          <w:rPr>
            <w:noProof/>
            <w:webHidden/>
          </w:rPr>
          <w:fldChar w:fldCharType="begin"/>
        </w:r>
        <w:r w:rsidR="005C2ECC">
          <w:rPr>
            <w:noProof/>
            <w:webHidden/>
          </w:rPr>
          <w:instrText xml:space="preserve"> PAGEREF _Toc475119096 \h </w:instrText>
        </w:r>
        <w:r w:rsidR="005C2ECC">
          <w:rPr>
            <w:noProof/>
            <w:webHidden/>
          </w:rPr>
        </w:r>
        <w:r w:rsidR="005C2ECC">
          <w:rPr>
            <w:noProof/>
            <w:webHidden/>
          </w:rPr>
          <w:fldChar w:fldCharType="separate"/>
        </w:r>
        <w:r w:rsidR="005C2ECC">
          <w:rPr>
            <w:noProof/>
            <w:webHidden/>
          </w:rPr>
          <w:t>6</w:t>
        </w:r>
        <w:r w:rsidR="005C2ECC">
          <w:rPr>
            <w:noProof/>
            <w:webHidden/>
          </w:rPr>
          <w:fldChar w:fldCharType="end"/>
        </w:r>
      </w:hyperlink>
    </w:p>
    <w:p w14:paraId="7006B5A7" w14:textId="77777777" w:rsidR="005C2ECC" w:rsidRDefault="007966BF">
      <w:pPr>
        <w:pStyle w:val="32"/>
        <w:tabs>
          <w:tab w:val="left" w:pos="2940"/>
          <w:tab w:val="right" w:leader="dot" w:pos="8296"/>
        </w:tabs>
        <w:ind w:left="960"/>
        <w:rPr>
          <w:rFonts w:eastAsiaTheme="minorEastAsia"/>
          <w:noProof/>
          <w:sz w:val="21"/>
        </w:rPr>
      </w:pPr>
      <w:hyperlink w:anchor="_Toc475119097" w:history="1">
        <w:r w:rsidR="005C2ECC" w:rsidRPr="006231B4">
          <w:rPr>
            <w:rStyle w:val="ad"/>
            <w:rFonts w:ascii="宋体" w:hAnsi="宋体"/>
            <w:noProof/>
          </w:rPr>
          <w:t>1.1.1</w:t>
        </w:r>
        <w:r w:rsidR="005C2ECC">
          <w:rPr>
            <w:rFonts w:eastAsiaTheme="minorEastAsia"/>
            <w:noProof/>
            <w:sz w:val="21"/>
          </w:rPr>
          <w:tab/>
        </w:r>
        <w:r w:rsidR="005C2ECC" w:rsidRPr="006231B4">
          <w:rPr>
            <w:rStyle w:val="ad"/>
            <w:rFonts w:ascii="宋体" w:hAnsi="宋体" w:hint="eastAsia"/>
            <w:noProof/>
          </w:rPr>
          <w:t>产品价值</w:t>
        </w:r>
        <w:r w:rsidR="005C2ECC">
          <w:rPr>
            <w:noProof/>
            <w:webHidden/>
          </w:rPr>
          <w:tab/>
        </w:r>
        <w:r w:rsidR="005C2ECC">
          <w:rPr>
            <w:noProof/>
            <w:webHidden/>
          </w:rPr>
          <w:fldChar w:fldCharType="begin"/>
        </w:r>
        <w:r w:rsidR="005C2ECC">
          <w:rPr>
            <w:noProof/>
            <w:webHidden/>
          </w:rPr>
          <w:instrText xml:space="preserve"> PAGEREF _Toc475119097 \h </w:instrText>
        </w:r>
        <w:r w:rsidR="005C2ECC">
          <w:rPr>
            <w:noProof/>
            <w:webHidden/>
          </w:rPr>
        </w:r>
        <w:r w:rsidR="005C2ECC">
          <w:rPr>
            <w:noProof/>
            <w:webHidden/>
          </w:rPr>
          <w:fldChar w:fldCharType="separate"/>
        </w:r>
        <w:r w:rsidR="005C2ECC">
          <w:rPr>
            <w:noProof/>
            <w:webHidden/>
          </w:rPr>
          <w:t>6</w:t>
        </w:r>
        <w:r w:rsidR="005C2ECC">
          <w:rPr>
            <w:noProof/>
            <w:webHidden/>
          </w:rPr>
          <w:fldChar w:fldCharType="end"/>
        </w:r>
      </w:hyperlink>
    </w:p>
    <w:p w14:paraId="4C73B92F" w14:textId="77777777" w:rsidR="005C2ECC" w:rsidRDefault="007966BF">
      <w:pPr>
        <w:pStyle w:val="32"/>
        <w:tabs>
          <w:tab w:val="left" w:pos="2940"/>
          <w:tab w:val="right" w:leader="dot" w:pos="8296"/>
        </w:tabs>
        <w:ind w:left="960"/>
        <w:rPr>
          <w:rFonts w:eastAsiaTheme="minorEastAsia"/>
          <w:noProof/>
          <w:sz w:val="21"/>
        </w:rPr>
      </w:pPr>
      <w:hyperlink w:anchor="_Toc475119098" w:history="1">
        <w:r w:rsidR="005C2ECC" w:rsidRPr="006231B4">
          <w:rPr>
            <w:rStyle w:val="ad"/>
            <w:rFonts w:ascii="宋体" w:hAnsi="宋体"/>
            <w:noProof/>
          </w:rPr>
          <w:t>1.1.2</w:t>
        </w:r>
        <w:r w:rsidR="005C2ECC">
          <w:rPr>
            <w:rFonts w:eastAsiaTheme="minorEastAsia"/>
            <w:noProof/>
            <w:sz w:val="21"/>
          </w:rPr>
          <w:tab/>
        </w:r>
        <w:r w:rsidR="005C2ECC" w:rsidRPr="006231B4">
          <w:rPr>
            <w:rStyle w:val="ad"/>
            <w:rFonts w:ascii="宋体" w:hAnsi="宋体" w:hint="eastAsia"/>
            <w:noProof/>
          </w:rPr>
          <w:t>应用场景</w:t>
        </w:r>
        <w:r w:rsidR="005C2ECC">
          <w:rPr>
            <w:noProof/>
            <w:webHidden/>
          </w:rPr>
          <w:tab/>
        </w:r>
        <w:r w:rsidR="005C2ECC">
          <w:rPr>
            <w:noProof/>
            <w:webHidden/>
          </w:rPr>
          <w:fldChar w:fldCharType="begin"/>
        </w:r>
        <w:r w:rsidR="005C2ECC">
          <w:rPr>
            <w:noProof/>
            <w:webHidden/>
          </w:rPr>
          <w:instrText xml:space="preserve"> PAGEREF _Toc475119098 \h </w:instrText>
        </w:r>
        <w:r w:rsidR="005C2ECC">
          <w:rPr>
            <w:noProof/>
            <w:webHidden/>
          </w:rPr>
        </w:r>
        <w:r w:rsidR="005C2ECC">
          <w:rPr>
            <w:noProof/>
            <w:webHidden/>
          </w:rPr>
          <w:fldChar w:fldCharType="separate"/>
        </w:r>
        <w:r w:rsidR="005C2ECC">
          <w:rPr>
            <w:noProof/>
            <w:webHidden/>
          </w:rPr>
          <w:t>7</w:t>
        </w:r>
        <w:r w:rsidR="005C2ECC">
          <w:rPr>
            <w:noProof/>
            <w:webHidden/>
          </w:rPr>
          <w:fldChar w:fldCharType="end"/>
        </w:r>
      </w:hyperlink>
    </w:p>
    <w:p w14:paraId="0E94211C" w14:textId="77777777" w:rsidR="005C2ECC" w:rsidRDefault="007966BF">
      <w:pPr>
        <w:pStyle w:val="21"/>
        <w:tabs>
          <w:tab w:val="left" w:pos="2940"/>
          <w:tab w:val="right" w:leader="dot" w:pos="8296"/>
        </w:tabs>
        <w:ind w:left="480"/>
        <w:rPr>
          <w:rFonts w:eastAsiaTheme="minorEastAsia"/>
          <w:noProof/>
          <w:sz w:val="21"/>
        </w:rPr>
      </w:pPr>
      <w:hyperlink w:anchor="_Toc475119099" w:history="1">
        <w:r w:rsidR="005C2ECC" w:rsidRPr="006231B4">
          <w:rPr>
            <w:rStyle w:val="ad"/>
            <w:rFonts w:ascii="宋体" w:hAnsi="宋体"/>
            <w:noProof/>
          </w:rPr>
          <w:t>1.2</w:t>
        </w:r>
        <w:r w:rsidR="005C2ECC">
          <w:rPr>
            <w:rFonts w:eastAsiaTheme="minorEastAsia"/>
            <w:noProof/>
            <w:sz w:val="21"/>
          </w:rPr>
          <w:tab/>
        </w:r>
        <w:r w:rsidR="005C2ECC" w:rsidRPr="006231B4">
          <w:rPr>
            <w:rStyle w:val="ad"/>
            <w:rFonts w:ascii="宋体" w:hAnsi="宋体" w:hint="eastAsia"/>
            <w:noProof/>
          </w:rPr>
          <w:t>技术概述和主流产品</w:t>
        </w:r>
        <w:r w:rsidR="005C2ECC">
          <w:rPr>
            <w:noProof/>
            <w:webHidden/>
          </w:rPr>
          <w:tab/>
        </w:r>
        <w:r w:rsidR="005C2ECC">
          <w:rPr>
            <w:noProof/>
            <w:webHidden/>
          </w:rPr>
          <w:fldChar w:fldCharType="begin"/>
        </w:r>
        <w:r w:rsidR="005C2ECC">
          <w:rPr>
            <w:noProof/>
            <w:webHidden/>
          </w:rPr>
          <w:instrText xml:space="preserve"> PAGEREF _Toc475119099 \h </w:instrText>
        </w:r>
        <w:r w:rsidR="005C2ECC">
          <w:rPr>
            <w:noProof/>
            <w:webHidden/>
          </w:rPr>
        </w:r>
        <w:r w:rsidR="005C2ECC">
          <w:rPr>
            <w:noProof/>
            <w:webHidden/>
          </w:rPr>
          <w:fldChar w:fldCharType="separate"/>
        </w:r>
        <w:r w:rsidR="005C2ECC">
          <w:rPr>
            <w:noProof/>
            <w:webHidden/>
          </w:rPr>
          <w:t>7</w:t>
        </w:r>
        <w:r w:rsidR="005C2ECC">
          <w:rPr>
            <w:noProof/>
            <w:webHidden/>
          </w:rPr>
          <w:fldChar w:fldCharType="end"/>
        </w:r>
      </w:hyperlink>
    </w:p>
    <w:p w14:paraId="63C6EB43" w14:textId="77777777" w:rsidR="005C2ECC" w:rsidRDefault="007966BF">
      <w:pPr>
        <w:pStyle w:val="21"/>
        <w:tabs>
          <w:tab w:val="left" w:pos="2940"/>
          <w:tab w:val="right" w:leader="dot" w:pos="8296"/>
        </w:tabs>
        <w:ind w:left="480"/>
        <w:rPr>
          <w:rFonts w:eastAsiaTheme="minorEastAsia"/>
          <w:noProof/>
          <w:sz w:val="21"/>
        </w:rPr>
      </w:pPr>
      <w:hyperlink w:anchor="_Toc475119100" w:history="1">
        <w:r w:rsidR="005C2ECC" w:rsidRPr="006231B4">
          <w:rPr>
            <w:rStyle w:val="ad"/>
            <w:rFonts w:ascii="宋体" w:hAnsi="宋体"/>
            <w:noProof/>
          </w:rPr>
          <w:t>1.3</w:t>
        </w:r>
        <w:r w:rsidR="005C2ECC">
          <w:rPr>
            <w:rFonts w:eastAsiaTheme="minorEastAsia"/>
            <w:noProof/>
            <w:sz w:val="21"/>
          </w:rPr>
          <w:tab/>
        </w:r>
        <w:r w:rsidR="005C2ECC" w:rsidRPr="006231B4">
          <w:rPr>
            <w:rStyle w:val="ad"/>
            <w:rFonts w:ascii="宋体" w:hAnsi="宋体" w:hint="eastAsia"/>
            <w:noProof/>
          </w:rPr>
          <w:t>术语解释</w:t>
        </w:r>
        <w:r w:rsidR="005C2ECC">
          <w:rPr>
            <w:noProof/>
            <w:webHidden/>
          </w:rPr>
          <w:tab/>
        </w:r>
        <w:r w:rsidR="005C2ECC">
          <w:rPr>
            <w:noProof/>
            <w:webHidden/>
          </w:rPr>
          <w:fldChar w:fldCharType="begin"/>
        </w:r>
        <w:r w:rsidR="005C2ECC">
          <w:rPr>
            <w:noProof/>
            <w:webHidden/>
          </w:rPr>
          <w:instrText xml:space="preserve"> PAGEREF _Toc475119100 \h </w:instrText>
        </w:r>
        <w:r w:rsidR="005C2ECC">
          <w:rPr>
            <w:noProof/>
            <w:webHidden/>
          </w:rPr>
        </w:r>
        <w:r w:rsidR="005C2ECC">
          <w:rPr>
            <w:noProof/>
            <w:webHidden/>
          </w:rPr>
          <w:fldChar w:fldCharType="separate"/>
        </w:r>
        <w:r w:rsidR="005C2ECC">
          <w:rPr>
            <w:noProof/>
            <w:webHidden/>
          </w:rPr>
          <w:t>8</w:t>
        </w:r>
        <w:r w:rsidR="005C2ECC">
          <w:rPr>
            <w:noProof/>
            <w:webHidden/>
          </w:rPr>
          <w:fldChar w:fldCharType="end"/>
        </w:r>
      </w:hyperlink>
    </w:p>
    <w:p w14:paraId="613C5D1A" w14:textId="77777777" w:rsidR="005C2ECC" w:rsidRDefault="007966BF">
      <w:pPr>
        <w:pStyle w:val="11"/>
        <w:tabs>
          <w:tab w:val="left" w:pos="840"/>
          <w:tab w:val="right" w:leader="dot" w:pos="8296"/>
        </w:tabs>
        <w:rPr>
          <w:rFonts w:eastAsiaTheme="minorEastAsia"/>
          <w:noProof/>
          <w:sz w:val="21"/>
        </w:rPr>
      </w:pPr>
      <w:hyperlink w:anchor="_Toc475119101" w:history="1">
        <w:r w:rsidR="005C2ECC" w:rsidRPr="006231B4">
          <w:rPr>
            <w:rStyle w:val="ad"/>
            <w:rFonts w:ascii="宋体" w:hAnsi="宋体"/>
            <w:caps/>
            <w:noProof/>
          </w:rPr>
          <w:t>2</w:t>
        </w:r>
        <w:r w:rsidR="005C2ECC">
          <w:rPr>
            <w:rFonts w:eastAsiaTheme="minorEastAsia"/>
            <w:noProof/>
            <w:sz w:val="21"/>
          </w:rPr>
          <w:tab/>
        </w:r>
        <w:r w:rsidR="005C2ECC" w:rsidRPr="006231B4">
          <w:rPr>
            <w:rStyle w:val="ad"/>
            <w:rFonts w:ascii="宋体" w:hAnsi="宋体" w:hint="eastAsia"/>
            <w:caps/>
            <w:noProof/>
          </w:rPr>
          <w:t>技术指标</w:t>
        </w:r>
        <w:r w:rsidR="005C2ECC">
          <w:rPr>
            <w:noProof/>
            <w:webHidden/>
          </w:rPr>
          <w:tab/>
        </w:r>
        <w:r w:rsidR="005C2ECC">
          <w:rPr>
            <w:noProof/>
            <w:webHidden/>
          </w:rPr>
          <w:fldChar w:fldCharType="begin"/>
        </w:r>
        <w:r w:rsidR="005C2ECC">
          <w:rPr>
            <w:noProof/>
            <w:webHidden/>
          </w:rPr>
          <w:instrText xml:space="preserve"> PAGEREF _Toc475119101 \h </w:instrText>
        </w:r>
        <w:r w:rsidR="005C2ECC">
          <w:rPr>
            <w:noProof/>
            <w:webHidden/>
          </w:rPr>
        </w:r>
        <w:r w:rsidR="005C2ECC">
          <w:rPr>
            <w:noProof/>
            <w:webHidden/>
          </w:rPr>
          <w:fldChar w:fldCharType="separate"/>
        </w:r>
        <w:r w:rsidR="005C2ECC">
          <w:rPr>
            <w:noProof/>
            <w:webHidden/>
          </w:rPr>
          <w:t>9</w:t>
        </w:r>
        <w:r w:rsidR="005C2ECC">
          <w:rPr>
            <w:noProof/>
            <w:webHidden/>
          </w:rPr>
          <w:fldChar w:fldCharType="end"/>
        </w:r>
      </w:hyperlink>
    </w:p>
    <w:p w14:paraId="63CCA0A2" w14:textId="77777777" w:rsidR="005C2ECC" w:rsidRDefault="007966BF">
      <w:pPr>
        <w:pStyle w:val="21"/>
        <w:tabs>
          <w:tab w:val="left" w:pos="2940"/>
          <w:tab w:val="right" w:leader="dot" w:pos="8296"/>
        </w:tabs>
        <w:ind w:left="480"/>
        <w:rPr>
          <w:rFonts w:eastAsiaTheme="minorEastAsia"/>
          <w:noProof/>
          <w:sz w:val="21"/>
        </w:rPr>
      </w:pPr>
      <w:hyperlink w:anchor="_Toc475119102" w:history="1">
        <w:r w:rsidR="005C2ECC" w:rsidRPr="006231B4">
          <w:rPr>
            <w:rStyle w:val="ad"/>
            <w:rFonts w:ascii="宋体" w:hAnsi="宋体"/>
            <w:noProof/>
          </w:rPr>
          <w:t>2.1</w:t>
        </w:r>
        <w:r w:rsidR="005C2ECC">
          <w:rPr>
            <w:rFonts w:eastAsiaTheme="minorEastAsia"/>
            <w:noProof/>
            <w:sz w:val="21"/>
          </w:rPr>
          <w:tab/>
        </w:r>
        <w:r w:rsidR="005C2ECC" w:rsidRPr="006231B4">
          <w:rPr>
            <w:rStyle w:val="ad"/>
            <w:rFonts w:ascii="宋体" w:hAnsi="宋体" w:hint="eastAsia"/>
            <w:noProof/>
          </w:rPr>
          <w:t>技术要求</w:t>
        </w:r>
        <w:r w:rsidR="005C2ECC">
          <w:rPr>
            <w:noProof/>
            <w:webHidden/>
          </w:rPr>
          <w:tab/>
        </w:r>
        <w:r w:rsidR="005C2ECC">
          <w:rPr>
            <w:noProof/>
            <w:webHidden/>
          </w:rPr>
          <w:fldChar w:fldCharType="begin"/>
        </w:r>
        <w:r w:rsidR="005C2ECC">
          <w:rPr>
            <w:noProof/>
            <w:webHidden/>
          </w:rPr>
          <w:instrText xml:space="preserve"> PAGEREF _Toc475119102 \h </w:instrText>
        </w:r>
        <w:r w:rsidR="005C2ECC">
          <w:rPr>
            <w:noProof/>
            <w:webHidden/>
          </w:rPr>
        </w:r>
        <w:r w:rsidR="005C2ECC">
          <w:rPr>
            <w:noProof/>
            <w:webHidden/>
          </w:rPr>
          <w:fldChar w:fldCharType="separate"/>
        </w:r>
        <w:r w:rsidR="005C2ECC">
          <w:rPr>
            <w:noProof/>
            <w:webHidden/>
          </w:rPr>
          <w:t>9</w:t>
        </w:r>
        <w:r w:rsidR="005C2ECC">
          <w:rPr>
            <w:noProof/>
            <w:webHidden/>
          </w:rPr>
          <w:fldChar w:fldCharType="end"/>
        </w:r>
      </w:hyperlink>
    </w:p>
    <w:p w14:paraId="3C3B6029" w14:textId="77777777" w:rsidR="005C2ECC" w:rsidRDefault="007966BF">
      <w:pPr>
        <w:pStyle w:val="21"/>
        <w:tabs>
          <w:tab w:val="left" w:pos="2940"/>
          <w:tab w:val="right" w:leader="dot" w:pos="8296"/>
        </w:tabs>
        <w:ind w:left="480"/>
        <w:rPr>
          <w:rFonts w:eastAsiaTheme="minorEastAsia"/>
          <w:noProof/>
          <w:sz w:val="21"/>
        </w:rPr>
      </w:pPr>
      <w:hyperlink w:anchor="_Toc475119103" w:history="1">
        <w:r w:rsidR="005C2ECC" w:rsidRPr="006231B4">
          <w:rPr>
            <w:rStyle w:val="ad"/>
            <w:rFonts w:ascii="宋体" w:hAnsi="宋体"/>
            <w:noProof/>
          </w:rPr>
          <w:t>2.2</w:t>
        </w:r>
        <w:r w:rsidR="005C2ECC">
          <w:rPr>
            <w:rFonts w:eastAsiaTheme="minorEastAsia"/>
            <w:noProof/>
            <w:sz w:val="21"/>
          </w:rPr>
          <w:tab/>
        </w:r>
        <w:r w:rsidR="005C2ECC" w:rsidRPr="006231B4">
          <w:rPr>
            <w:rStyle w:val="ad"/>
            <w:rFonts w:ascii="宋体" w:hAnsi="宋体" w:hint="eastAsia"/>
            <w:noProof/>
          </w:rPr>
          <w:t>刚性要求</w:t>
        </w:r>
        <w:r w:rsidR="005C2ECC">
          <w:rPr>
            <w:noProof/>
            <w:webHidden/>
          </w:rPr>
          <w:tab/>
        </w:r>
        <w:r w:rsidR="005C2ECC">
          <w:rPr>
            <w:noProof/>
            <w:webHidden/>
          </w:rPr>
          <w:fldChar w:fldCharType="begin"/>
        </w:r>
        <w:r w:rsidR="005C2ECC">
          <w:rPr>
            <w:noProof/>
            <w:webHidden/>
          </w:rPr>
          <w:instrText xml:space="preserve"> PAGEREF _Toc475119103 \h </w:instrText>
        </w:r>
        <w:r w:rsidR="005C2ECC">
          <w:rPr>
            <w:noProof/>
            <w:webHidden/>
          </w:rPr>
        </w:r>
        <w:r w:rsidR="005C2ECC">
          <w:rPr>
            <w:noProof/>
            <w:webHidden/>
          </w:rPr>
          <w:fldChar w:fldCharType="separate"/>
        </w:r>
        <w:r w:rsidR="005C2ECC">
          <w:rPr>
            <w:noProof/>
            <w:webHidden/>
          </w:rPr>
          <w:t>10</w:t>
        </w:r>
        <w:r w:rsidR="005C2ECC">
          <w:rPr>
            <w:noProof/>
            <w:webHidden/>
          </w:rPr>
          <w:fldChar w:fldCharType="end"/>
        </w:r>
      </w:hyperlink>
    </w:p>
    <w:p w14:paraId="4CE4E1A8" w14:textId="77777777" w:rsidR="005C2ECC" w:rsidRDefault="007966BF">
      <w:pPr>
        <w:pStyle w:val="21"/>
        <w:tabs>
          <w:tab w:val="left" w:pos="2940"/>
          <w:tab w:val="right" w:leader="dot" w:pos="8296"/>
        </w:tabs>
        <w:ind w:left="480"/>
        <w:rPr>
          <w:rFonts w:eastAsiaTheme="minorEastAsia"/>
          <w:noProof/>
          <w:sz w:val="21"/>
        </w:rPr>
      </w:pPr>
      <w:hyperlink w:anchor="_Toc475119104" w:history="1">
        <w:r w:rsidR="005C2ECC" w:rsidRPr="006231B4">
          <w:rPr>
            <w:rStyle w:val="ad"/>
            <w:rFonts w:ascii="宋体" w:hAnsi="宋体"/>
            <w:noProof/>
          </w:rPr>
          <w:t>2.3</w:t>
        </w:r>
        <w:r w:rsidR="005C2ECC">
          <w:rPr>
            <w:rFonts w:eastAsiaTheme="minorEastAsia"/>
            <w:noProof/>
            <w:sz w:val="21"/>
          </w:rPr>
          <w:tab/>
        </w:r>
        <w:r w:rsidR="005C2ECC" w:rsidRPr="006231B4">
          <w:rPr>
            <w:rStyle w:val="ad"/>
            <w:rFonts w:ascii="宋体" w:hAnsi="宋体" w:hint="eastAsia"/>
            <w:noProof/>
          </w:rPr>
          <w:t>基础功能</w:t>
        </w:r>
        <w:r w:rsidR="005C2ECC">
          <w:rPr>
            <w:noProof/>
            <w:webHidden/>
          </w:rPr>
          <w:tab/>
        </w:r>
        <w:r w:rsidR="005C2ECC">
          <w:rPr>
            <w:noProof/>
            <w:webHidden/>
          </w:rPr>
          <w:fldChar w:fldCharType="begin"/>
        </w:r>
        <w:r w:rsidR="005C2ECC">
          <w:rPr>
            <w:noProof/>
            <w:webHidden/>
          </w:rPr>
          <w:instrText xml:space="preserve"> PAGEREF _Toc475119104 \h </w:instrText>
        </w:r>
        <w:r w:rsidR="005C2ECC">
          <w:rPr>
            <w:noProof/>
            <w:webHidden/>
          </w:rPr>
        </w:r>
        <w:r w:rsidR="005C2ECC">
          <w:rPr>
            <w:noProof/>
            <w:webHidden/>
          </w:rPr>
          <w:fldChar w:fldCharType="separate"/>
        </w:r>
        <w:r w:rsidR="005C2ECC">
          <w:rPr>
            <w:noProof/>
            <w:webHidden/>
          </w:rPr>
          <w:t>11</w:t>
        </w:r>
        <w:r w:rsidR="005C2ECC">
          <w:rPr>
            <w:noProof/>
            <w:webHidden/>
          </w:rPr>
          <w:fldChar w:fldCharType="end"/>
        </w:r>
      </w:hyperlink>
    </w:p>
    <w:p w14:paraId="03B1BEEE" w14:textId="77777777" w:rsidR="005C2ECC" w:rsidRDefault="007966BF">
      <w:pPr>
        <w:pStyle w:val="21"/>
        <w:tabs>
          <w:tab w:val="left" w:pos="2940"/>
          <w:tab w:val="right" w:leader="dot" w:pos="8296"/>
        </w:tabs>
        <w:ind w:left="480"/>
        <w:rPr>
          <w:rFonts w:eastAsiaTheme="minorEastAsia"/>
          <w:noProof/>
          <w:sz w:val="21"/>
        </w:rPr>
      </w:pPr>
      <w:hyperlink w:anchor="_Toc475119105" w:history="1">
        <w:r w:rsidR="005C2ECC" w:rsidRPr="006231B4">
          <w:rPr>
            <w:rStyle w:val="ad"/>
            <w:rFonts w:ascii="宋体" w:hAnsi="宋体"/>
            <w:noProof/>
          </w:rPr>
          <w:t>2.4</w:t>
        </w:r>
        <w:r w:rsidR="005C2ECC">
          <w:rPr>
            <w:rFonts w:eastAsiaTheme="minorEastAsia"/>
            <w:noProof/>
            <w:sz w:val="21"/>
          </w:rPr>
          <w:tab/>
        </w:r>
        <w:r w:rsidR="005C2ECC" w:rsidRPr="006231B4">
          <w:rPr>
            <w:rStyle w:val="ad"/>
            <w:rFonts w:ascii="宋体" w:hAnsi="宋体" w:hint="eastAsia"/>
            <w:noProof/>
          </w:rPr>
          <w:t>可用性</w:t>
        </w:r>
        <w:r w:rsidR="005C2ECC">
          <w:rPr>
            <w:noProof/>
            <w:webHidden/>
          </w:rPr>
          <w:tab/>
        </w:r>
        <w:r w:rsidR="005C2ECC">
          <w:rPr>
            <w:noProof/>
            <w:webHidden/>
          </w:rPr>
          <w:fldChar w:fldCharType="begin"/>
        </w:r>
        <w:r w:rsidR="005C2ECC">
          <w:rPr>
            <w:noProof/>
            <w:webHidden/>
          </w:rPr>
          <w:instrText xml:space="preserve"> PAGEREF _Toc475119105 \h </w:instrText>
        </w:r>
        <w:r w:rsidR="005C2ECC">
          <w:rPr>
            <w:noProof/>
            <w:webHidden/>
          </w:rPr>
        </w:r>
        <w:r w:rsidR="005C2ECC">
          <w:rPr>
            <w:noProof/>
            <w:webHidden/>
          </w:rPr>
          <w:fldChar w:fldCharType="separate"/>
        </w:r>
        <w:r w:rsidR="005C2ECC">
          <w:rPr>
            <w:noProof/>
            <w:webHidden/>
          </w:rPr>
          <w:t>12</w:t>
        </w:r>
        <w:r w:rsidR="005C2ECC">
          <w:rPr>
            <w:noProof/>
            <w:webHidden/>
          </w:rPr>
          <w:fldChar w:fldCharType="end"/>
        </w:r>
      </w:hyperlink>
    </w:p>
    <w:p w14:paraId="54F65C38" w14:textId="77777777" w:rsidR="005C2ECC" w:rsidRDefault="007966BF">
      <w:pPr>
        <w:pStyle w:val="21"/>
        <w:tabs>
          <w:tab w:val="left" w:pos="2940"/>
          <w:tab w:val="right" w:leader="dot" w:pos="8296"/>
        </w:tabs>
        <w:ind w:left="480"/>
        <w:rPr>
          <w:rFonts w:eastAsiaTheme="minorEastAsia"/>
          <w:noProof/>
          <w:sz w:val="21"/>
        </w:rPr>
      </w:pPr>
      <w:hyperlink w:anchor="_Toc475119106" w:history="1">
        <w:r w:rsidR="005C2ECC" w:rsidRPr="006231B4">
          <w:rPr>
            <w:rStyle w:val="ad"/>
            <w:rFonts w:ascii="宋体" w:hAnsi="宋体"/>
            <w:noProof/>
          </w:rPr>
          <w:t>2.5</w:t>
        </w:r>
        <w:r w:rsidR="005C2ECC">
          <w:rPr>
            <w:rFonts w:eastAsiaTheme="minorEastAsia"/>
            <w:noProof/>
            <w:sz w:val="21"/>
          </w:rPr>
          <w:tab/>
        </w:r>
        <w:r w:rsidR="005C2ECC" w:rsidRPr="006231B4">
          <w:rPr>
            <w:rStyle w:val="ad"/>
            <w:rFonts w:ascii="宋体" w:hAnsi="宋体" w:hint="eastAsia"/>
            <w:noProof/>
          </w:rPr>
          <w:t>可靠性</w:t>
        </w:r>
        <w:r w:rsidR="005C2ECC">
          <w:rPr>
            <w:noProof/>
            <w:webHidden/>
          </w:rPr>
          <w:tab/>
        </w:r>
        <w:r w:rsidR="005C2ECC">
          <w:rPr>
            <w:noProof/>
            <w:webHidden/>
          </w:rPr>
          <w:fldChar w:fldCharType="begin"/>
        </w:r>
        <w:r w:rsidR="005C2ECC">
          <w:rPr>
            <w:noProof/>
            <w:webHidden/>
          </w:rPr>
          <w:instrText xml:space="preserve"> PAGEREF _Toc475119106 \h </w:instrText>
        </w:r>
        <w:r w:rsidR="005C2ECC">
          <w:rPr>
            <w:noProof/>
            <w:webHidden/>
          </w:rPr>
        </w:r>
        <w:r w:rsidR="005C2ECC">
          <w:rPr>
            <w:noProof/>
            <w:webHidden/>
          </w:rPr>
          <w:fldChar w:fldCharType="separate"/>
        </w:r>
        <w:r w:rsidR="005C2ECC">
          <w:rPr>
            <w:noProof/>
            <w:webHidden/>
          </w:rPr>
          <w:t>12</w:t>
        </w:r>
        <w:r w:rsidR="005C2ECC">
          <w:rPr>
            <w:noProof/>
            <w:webHidden/>
          </w:rPr>
          <w:fldChar w:fldCharType="end"/>
        </w:r>
      </w:hyperlink>
    </w:p>
    <w:p w14:paraId="0A3CAD2F" w14:textId="77777777" w:rsidR="005C2ECC" w:rsidRDefault="007966BF">
      <w:pPr>
        <w:pStyle w:val="21"/>
        <w:tabs>
          <w:tab w:val="left" w:pos="2940"/>
          <w:tab w:val="right" w:leader="dot" w:pos="8296"/>
        </w:tabs>
        <w:ind w:left="480"/>
        <w:rPr>
          <w:rFonts w:eastAsiaTheme="minorEastAsia"/>
          <w:noProof/>
          <w:sz w:val="21"/>
        </w:rPr>
      </w:pPr>
      <w:hyperlink w:anchor="_Toc475119107" w:history="1">
        <w:r w:rsidR="005C2ECC" w:rsidRPr="006231B4">
          <w:rPr>
            <w:rStyle w:val="ad"/>
            <w:rFonts w:ascii="宋体" w:hAnsi="宋体"/>
            <w:noProof/>
          </w:rPr>
          <w:t>2.6</w:t>
        </w:r>
        <w:r w:rsidR="005C2ECC">
          <w:rPr>
            <w:rFonts w:eastAsiaTheme="minorEastAsia"/>
            <w:noProof/>
            <w:sz w:val="21"/>
          </w:rPr>
          <w:tab/>
        </w:r>
        <w:r w:rsidR="005C2ECC" w:rsidRPr="006231B4">
          <w:rPr>
            <w:rStyle w:val="ad"/>
            <w:rFonts w:ascii="宋体" w:hAnsi="宋体" w:hint="eastAsia"/>
            <w:noProof/>
          </w:rPr>
          <w:t>监控</w:t>
        </w:r>
        <w:r w:rsidR="005C2ECC" w:rsidRPr="006231B4">
          <w:rPr>
            <w:rStyle w:val="ad"/>
            <w:rFonts w:ascii="宋体" w:hAnsi="宋体"/>
            <w:noProof/>
          </w:rPr>
          <w:t>/</w:t>
        </w:r>
        <w:r w:rsidR="005C2ECC" w:rsidRPr="006231B4">
          <w:rPr>
            <w:rStyle w:val="ad"/>
            <w:rFonts w:ascii="宋体" w:hAnsi="宋体" w:hint="eastAsia"/>
            <w:noProof/>
          </w:rPr>
          <w:t>运维</w:t>
        </w:r>
        <w:r w:rsidR="005C2ECC">
          <w:rPr>
            <w:noProof/>
            <w:webHidden/>
          </w:rPr>
          <w:tab/>
        </w:r>
        <w:r w:rsidR="005C2ECC">
          <w:rPr>
            <w:noProof/>
            <w:webHidden/>
          </w:rPr>
          <w:fldChar w:fldCharType="begin"/>
        </w:r>
        <w:r w:rsidR="005C2ECC">
          <w:rPr>
            <w:noProof/>
            <w:webHidden/>
          </w:rPr>
          <w:instrText xml:space="preserve"> PAGEREF _Toc475119107 \h </w:instrText>
        </w:r>
        <w:r w:rsidR="005C2ECC">
          <w:rPr>
            <w:noProof/>
            <w:webHidden/>
          </w:rPr>
        </w:r>
        <w:r w:rsidR="005C2ECC">
          <w:rPr>
            <w:noProof/>
            <w:webHidden/>
          </w:rPr>
          <w:fldChar w:fldCharType="separate"/>
        </w:r>
        <w:r w:rsidR="005C2ECC">
          <w:rPr>
            <w:noProof/>
            <w:webHidden/>
          </w:rPr>
          <w:t>12</w:t>
        </w:r>
        <w:r w:rsidR="005C2ECC">
          <w:rPr>
            <w:noProof/>
            <w:webHidden/>
          </w:rPr>
          <w:fldChar w:fldCharType="end"/>
        </w:r>
      </w:hyperlink>
    </w:p>
    <w:p w14:paraId="54CC9992" w14:textId="77777777" w:rsidR="005C2ECC" w:rsidRDefault="007966BF">
      <w:pPr>
        <w:pStyle w:val="21"/>
        <w:tabs>
          <w:tab w:val="left" w:pos="2940"/>
          <w:tab w:val="right" w:leader="dot" w:pos="8296"/>
        </w:tabs>
        <w:ind w:left="480"/>
        <w:rPr>
          <w:rFonts w:eastAsiaTheme="minorEastAsia"/>
          <w:noProof/>
          <w:sz w:val="21"/>
        </w:rPr>
      </w:pPr>
      <w:hyperlink w:anchor="_Toc475119108" w:history="1">
        <w:r w:rsidR="005C2ECC" w:rsidRPr="006231B4">
          <w:rPr>
            <w:rStyle w:val="ad"/>
            <w:rFonts w:ascii="宋体" w:hAnsi="宋体"/>
            <w:noProof/>
          </w:rPr>
          <w:t>2.7</w:t>
        </w:r>
        <w:r w:rsidR="005C2ECC">
          <w:rPr>
            <w:rFonts w:eastAsiaTheme="minorEastAsia"/>
            <w:noProof/>
            <w:sz w:val="21"/>
          </w:rPr>
          <w:tab/>
        </w:r>
        <w:r w:rsidR="005C2ECC" w:rsidRPr="006231B4">
          <w:rPr>
            <w:rStyle w:val="ad"/>
            <w:rFonts w:ascii="宋体" w:hAnsi="宋体" w:hint="eastAsia"/>
            <w:noProof/>
          </w:rPr>
          <w:t>安全性</w:t>
        </w:r>
        <w:r w:rsidR="005C2ECC">
          <w:rPr>
            <w:noProof/>
            <w:webHidden/>
          </w:rPr>
          <w:tab/>
        </w:r>
        <w:r w:rsidR="005C2ECC">
          <w:rPr>
            <w:noProof/>
            <w:webHidden/>
          </w:rPr>
          <w:fldChar w:fldCharType="begin"/>
        </w:r>
        <w:r w:rsidR="005C2ECC">
          <w:rPr>
            <w:noProof/>
            <w:webHidden/>
          </w:rPr>
          <w:instrText xml:space="preserve"> PAGEREF _Toc475119108 \h </w:instrText>
        </w:r>
        <w:r w:rsidR="005C2ECC">
          <w:rPr>
            <w:noProof/>
            <w:webHidden/>
          </w:rPr>
        </w:r>
        <w:r w:rsidR="005C2ECC">
          <w:rPr>
            <w:noProof/>
            <w:webHidden/>
          </w:rPr>
          <w:fldChar w:fldCharType="separate"/>
        </w:r>
        <w:r w:rsidR="005C2ECC">
          <w:rPr>
            <w:noProof/>
            <w:webHidden/>
          </w:rPr>
          <w:t>13</w:t>
        </w:r>
        <w:r w:rsidR="005C2ECC">
          <w:rPr>
            <w:noProof/>
            <w:webHidden/>
          </w:rPr>
          <w:fldChar w:fldCharType="end"/>
        </w:r>
      </w:hyperlink>
    </w:p>
    <w:p w14:paraId="482C6A67" w14:textId="77777777" w:rsidR="005C2ECC" w:rsidRDefault="007966BF">
      <w:pPr>
        <w:pStyle w:val="21"/>
        <w:tabs>
          <w:tab w:val="left" w:pos="2940"/>
          <w:tab w:val="right" w:leader="dot" w:pos="8296"/>
        </w:tabs>
        <w:ind w:left="480"/>
        <w:rPr>
          <w:rFonts w:eastAsiaTheme="minorEastAsia"/>
          <w:noProof/>
          <w:sz w:val="21"/>
        </w:rPr>
      </w:pPr>
      <w:hyperlink w:anchor="_Toc475119109" w:history="1">
        <w:r w:rsidR="005C2ECC" w:rsidRPr="006231B4">
          <w:rPr>
            <w:rStyle w:val="ad"/>
            <w:rFonts w:ascii="宋体" w:hAnsi="宋体"/>
            <w:noProof/>
          </w:rPr>
          <w:t>2.8</w:t>
        </w:r>
        <w:r w:rsidR="005C2ECC">
          <w:rPr>
            <w:rFonts w:eastAsiaTheme="minorEastAsia"/>
            <w:noProof/>
            <w:sz w:val="21"/>
          </w:rPr>
          <w:tab/>
        </w:r>
        <w:r w:rsidR="005C2ECC" w:rsidRPr="006231B4">
          <w:rPr>
            <w:rStyle w:val="ad"/>
            <w:rFonts w:ascii="宋体" w:hAnsi="宋体" w:hint="eastAsia"/>
            <w:noProof/>
          </w:rPr>
          <w:t>性能</w:t>
        </w:r>
        <w:r w:rsidR="005C2ECC">
          <w:rPr>
            <w:noProof/>
            <w:webHidden/>
          </w:rPr>
          <w:tab/>
        </w:r>
        <w:r w:rsidR="005C2ECC">
          <w:rPr>
            <w:noProof/>
            <w:webHidden/>
          </w:rPr>
          <w:fldChar w:fldCharType="begin"/>
        </w:r>
        <w:r w:rsidR="005C2ECC">
          <w:rPr>
            <w:noProof/>
            <w:webHidden/>
          </w:rPr>
          <w:instrText xml:space="preserve"> PAGEREF _Toc475119109 \h </w:instrText>
        </w:r>
        <w:r w:rsidR="005C2ECC">
          <w:rPr>
            <w:noProof/>
            <w:webHidden/>
          </w:rPr>
        </w:r>
        <w:r w:rsidR="005C2ECC">
          <w:rPr>
            <w:noProof/>
            <w:webHidden/>
          </w:rPr>
          <w:fldChar w:fldCharType="separate"/>
        </w:r>
        <w:r w:rsidR="005C2ECC">
          <w:rPr>
            <w:noProof/>
            <w:webHidden/>
          </w:rPr>
          <w:t>13</w:t>
        </w:r>
        <w:r w:rsidR="005C2ECC">
          <w:rPr>
            <w:noProof/>
            <w:webHidden/>
          </w:rPr>
          <w:fldChar w:fldCharType="end"/>
        </w:r>
      </w:hyperlink>
    </w:p>
    <w:p w14:paraId="6AFACEA0" w14:textId="77777777" w:rsidR="005C2ECC" w:rsidRDefault="007966BF">
      <w:pPr>
        <w:pStyle w:val="11"/>
        <w:tabs>
          <w:tab w:val="left" w:pos="840"/>
          <w:tab w:val="right" w:leader="dot" w:pos="8296"/>
        </w:tabs>
        <w:rPr>
          <w:rFonts w:eastAsiaTheme="minorEastAsia"/>
          <w:noProof/>
          <w:sz w:val="21"/>
        </w:rPr>
      </w:pPr>
      <w:hyperlink w:anchor="_Toc475119110" w:history="1">
        <w:r w:rsidR="005C2ECC" w:rsidRPr="006231B4">
          <w:rPr>
            <w:rStyle w:val="ad"/>
            <w:rFonts w:ascii="宋体" w:hAnsi="宋体"/>
            <w:noProof/>
          </w:rPr>
          <w:t>3</w:t>
        </w:r>
        <w:r w:rsidR="005C2ECC">
          <w:rPr>
            <w:rFonts w:eastAsiaTheme="minorEastAsia"/>
            <w:noProof/>
            <w:sz w:val="21"/>
          </w:rPr>
          <w:tab/>
        </w:r>
        <w:r w:rsidR="005C2ECC" w:rsidRPr="006231B4">
          <w:rPr>
            <w:rStyle w:val="ad"/>
            <w:rFonts w:ascii="宋体" w:hAnsi="宋体" w:hint="eastAsia"/>
            <w:noProof/>
          </w:rPr>
          <w:t>测试准备</w:t>
        </w:r>
        <w:r w:rsidR="005C2ECC">
          <w:rPr>
            <w:noProof/>
            <w:webHidden/>
          </w:rPr>
          <w:tab/>
        </w:r>
        <w:r w:rsidR="005C2ECC">
          <w:rPr>
            <w:noProof/>
            <w:webHidden/>
          </w:rPr>
          <w:fldChar w:fldCharType="begin"/>
        </w:r>
        <w:r w:rsidR="005C2ECC">
          <w:rPr>
            <w:noProof/>
            <w:webHidden/>
          </w:rPr>
          <w:instrText xml:space="preserve"> PAGEREF _Toc475119110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32D5CED4" w14:textId="77777777" w:rsidR="005C2ECC" w:rsidRDefault="007966BF">
      <w:pPr>
        <w:pStyle w:val="21"/>
        <w:tabs>
          <w:tab w:val="left" w:pos="2940"/>
          <w:tab w:val="right" w:leader="dot" w:pos="8296"/>
        </w:tabs>
        <w:ind w:left="480"/>
        <w:rPr>
          <w:rFonts w:eastAsiaTheme="minorEastAsia"/>
          <w:noProof/>
          <w:sz w:val="21"/>
        </w:rPr>
      </w:pPr>
      <w:hyperlink w:anchor="_Toc475119111" w:history="1">
        <w:r w:rsidR="005C2ECC" w:rsidRPr="006231B4">
          <w:rPr>
            <w:rStyle w:val="ad"/>
            <w:rFonts w:ascii="宋体" w:hAnsi="宋体"/>
            <w:noProof/>
          </w:rPr>
          <w:t>3.1</w:t>
        </w:r>
        <w:r w:rsidR="005C2ECC">
          <w:rPr>
            <w:rFonts w:eastAsiaTheme="minorEastAsia"/>
            <w:noProof/>
            <w:sz w:val="21"/>
          </w:rPr>
          <w:tab/>
        </w:r>
        <w:r w:rsidR="005C2ECC" w:rsidRPr="006231B4">
          <w:rPr>
            <w:rStyle w:val="ad"/>
            <w:rFonts w:ascii="宋体" w:hAnsi="宋体" w:hint="eastAsia"/>
            <w:noProof/>
          </w:rPr>
          <w:t>产品文档</w:t>
        </w:r>
        <w:r w:rsidR="005C2ECC">
          <w:rPr>
            <w:noProof/>
            <w:webHidden/>
          </w:rPr>
          <w:tab/>
        </w:r>
        <w:r w:rsidR="005C2ECC">
          <w:rPr>
            <w:noProof/>
            <w:webHidden/>
          </w:rPr>
          <w:fldChar w:fldCharType="begin"/>
        </w:r>
        <w:r w:rsidR="005C2ECC">
          <w:rPr>
            <w:noProof/>
            <w:webHidden/>
          </w:rPr>
          <w:instrText xml:space="preserve"> PAGEREF _Toc475119111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4F6C7AD9" w14:textId="77777777" w:rsidR="005C2ECC" w:rsidRDefault="007966BF">
      <w:pPr>
        <w:pStyle w:val="21"/>
        <w:tabs>
          <w:tab w:val="left" w:pos="2940"/>
          <w:tab w:val="right" w:leader="dot" w:pos="8296"/>
        </w:tabs>
        <w:ind w:left="480"/>
        <w:rPr>
          <w:rFonts w:eastAsiaTheme="minorEastAsia"/>
          <w:noProof/>
          <w:sz w:val="21"/>
        </w:rPr>
      </w:pPr>
      <w:hyperlink w:anchor="_Toc475119112" w:history="1">
        <w:r w:rsidR="005C2ECC" w:rsidRPr="006231B4">
          <w:rPr>
            <w:rStyle w:val="ad"/>
            <w:rFonts w:ascii="宋体" w:hAnsi="宋体"/>
            <w:noProof/>
          </w:rPr>
          <w:t>3.2</w:t>
        </w:r>
        <w:r w:rsidR="005C2ECC">
          <w:rPr>
            <w:rFonts w:eastAsiaTheme="minorEastAsia"/>
            <w:noProof/>
            <w:sz w:val="21"/>
          </w:rPr>
          <w:tab/>
        </w:r>
        <w:r w:rsidR="005C2ECC" w:rsidRPr="006231B4">
          <w:rPr>
            <w:rStyle w:val="ad"/>
            <w:rFonts w:ascii="宋体" w:hAnsi="宋体" w:hint="eastAsia"/>
            <w:noProof/>
          </w:rPr>
          <w:t>测试代码</w:t>
        </w:r>
        <w:r w:rsidR="005C2ECC">
          <w:rPr>
            <w:noProof/>
            <w:webHidden/>
          </w:rPr>
          <w:tab/>
        </w:r>
        <w:r w:rsidR="005C2ECC">
          <w:rPr>
            <w:noProof/>
            <w:webHidden/>
          </w:rPr>
          <w:fldChar w:fldCharType="begin"/>
        </w:r>
        <w:r w:rsidR="005C2ECC">
          <w:rPr>
            <w:noProof/>
            <w:webHidden/>
          </w:rPr>
          <w:instrText xml:space="preserve"> PAGEREF _Toc475119112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0FB1BCE3" w14:textId="77777777" w:rsidR="005C2ECC" w:rsidRDefault="007966BF">
      <w:pPr>
        <w:pStyle w:val="21"/>
        <w:tabs>
          <w:tab w:val="left" w:pos="2940"/>
          <w:tab w:val="right" w:leader="dot" w:pos="8296"/>
        </w:tabs>
        <w:ind w:left="480"/>
        <w:rPr>
          <w:rFonts w:eastAsiaTheme="minorEastAsia"/>
          <w:noProof/>
          <w:sz w:val="21"/>
        </w:rPr>
      </w:pPr>
      <w:hyperlink w:anchor="_Toc475119113" w:history="1">
        <w:r w:rsidR="005C2ECC" w:rsidRPr="006231B4">
          <w:rPr>
            <w:rStyle w:val="ad"/>
            <w:rFonts w:ascii="宋体" w:hAnsi="宋体"/>
            <w:noProof/>
          </w:rPr>
          <w:t>3.3</w:t>
        </w:r>
        <w:r w:rsidR="005C2ECC">
          <w:rPr>
            <w:rFonts w:eastAsiaTheme="minorEastAsia"/>
            <w:noProof/>
            <w:sz w:val="21"/>
          </w:rPr>
          <w:tab/>
        </w:r>
        <w:r w:rsidR="005C2ECC" w:rsidRPr="006231B4">
          <w:rPr>
            <w:rStyle w:val="ad"/>
            <w:rFonts w:ascii="宋体" w:hAnsi="宋体" w:hint="eastAsia"/>
            <w:noProof/>
          </w:rPr>
          <w:t>测试环境资源</w:t>
        </w:r>
        <w:r w:rsidR="005C2ECC">
          <w:rPr>
            <w:noProof/>
            <w:webHidden/>
          </w:rPr>
          <w:tab/>
        </w:r>
        <w:r w:rsidR="005C2ECC">
          <w:rPr>
            <w:noProof/>
            <w:webHidden/>
          </w:rPr>
          <w:fldChar w:fldCharType="begin"/>
        </w:r>
        <w:r w:rsidR="005C2ECC">
          <w:rPr>
            <w:noProof/>
            <w:webHidden/>
          </w:rPr>
          <w:instrText xml:space="preserve"> PAGEREF _Toc475119113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30A81314" w14:textId="77777777" w:rsidR="005C2ECC" w:rsidRDefault="007966BF">
      <w:pPr>
        <w:pStyle w:val="32"/>
        <w:tabs>
          <w:tab w:val="left" w:pos="2940"/>
          <w:tab w:val="right" w:leader="dot" w:pos="8296"/>
        </w:tabs>
        <w:ind w:left="960"/>
        <w:rPr>
          <w:rFonts w:eastAsiaTheme="minorEastAsia"/>
          <w:noProof/>
          <w:sz w:val="21"/>
        </w:rPr>
      </w:pPr>
      <w:hyperlink w:anchor="_Toc475119114" w:history="1">
        <w:r w:rsidR="005C2ECC" w:rsidRPr="006231B4">
          <w:rPr>
            <w:rStyle w:val="ad"/>
            <w:rFonts w:ascii="宋体" w:hAnsi="宋体"/>
            <w:noProof/>
          </w:rPr>
          <w:t>3.3.1</w:t>
        </w:r>
        <w:r w:rsidR="005C2ECC">
          <w:rPr>
            <w:rFonts w:eastAsiaTheme="minorEastAsia"/>
            <w:noProof/>
            <w:sz w:val="21"/>
          </w:rPr>
          <w:tab/>
        </w:r>
        <w:r w:rsidR="005C2ECC" w:rsidRPr="006231B4">
          <w:rPr>
            <w:rStyle w:val="ad"/>
            <w:rFonts w:ascii="宋体" w:hAnsi="宋体" w:hint="eastAsia"/>
            <w:noProof/>
          </w:rPr>
          <w:t>部署示意图</w:t>
        </w:r>
        <w:r w:rsidR="005C2ECC">
          <w:rPr>
            <w:noProof/>
            <w:webHidden/>
          </w:rPr>
          <w:tab/>
        </w:r>
        <w:r w:rsidR="005C2ECC">
          <w:rPr>
            <w:noProof/>
            <w:webHidden/>
          </w:rPr>
          <w:fldChar w:fldCharType="begin"/>
        </w:r>
        <w:r w:rsidR="005C2ECC">
          <w:rPr>
            <w:noProof/>
            <w:webHidden/>
          </w:rPr>
          <w:instrText xml:space="preserve"> PAGEREF _Toc475119114 \h </w:instrText>
        </w:r>
        <w:r w:rsidR="005C2ECC">
          <w:rPr>
            <w:noProof/>
            <w:webHidden/>
          </w:rPr>
        </w:r>
        <w:r w:rsidR="005C2ECC">
          <w:rPr>
            <w:noProof/>
            <w:webHidden/>
          </w:rPr>
          <w:fldChar w:fldCharType="separate"/>
        </w:r>
        <w:r w:rsidR="005C2ECC">
          <w:rPr>
            <w:noProof/>
            <w:webHidden/>
          </w:rPr>
          <w:t>14</w:t>
        </w:r>
        <w:r w:rsidR="005C2ECC">
          <w:rPr>
            <w:noProof/>
            <w:webHidden/>
          </w:rPr>
          <w:fldChar w:fldCharType="end"/>
        </w:r>
      </w:hyperlink>
    </w:p>
    <w:p w14:paraId="3AF0AC19" w14:textId="77777777" w:rsidR="005C2ECC" w:rsidRDefault="007966BF">
      <w:pPr>
        <w:pStyle w:val="32"/>
        <w:tabs>
          <w:tab w:val="left" w:pos="2940"/>
          <w:tab w:val="right" w:leader="dot" w:pos="8296"/>
        </w:tabs>
        <w:ind w:left="960"/>
        <w:rPr>
          <w:rFonts w:eastAsiaTheme="minorEastAsia"/>
          <w:noProof/>
          <w:sz w:val="21"/>
        </w:rPr>
      </w:pPr>
      <w:hyperlink w:anchor="_Toc475119115" w:history="1">
        <w:r w:rsidR="005C2ECC" w:rsidRPr="006231B4">
          <w:rPr>
            <w:rStyle w:val="ad"/>
            <w:rFonts w:ascii="宋体" w:hAnsi="宋体"/>
            <w:noProof/>
          </w:rPr>
          <w:t>3.3.2</w:t>
        </w:r>
        <w:r w:rsidR="005C2ECC">
          <w:rPr>
            <w:rFonts w:eastAsiaTheme="minorEastAsia"/>
            <w:noProof/>
            <w:sz w:val="21"/>
          </w:rPr>
          <w:tab/>
        </w:r>
        <w:r w:rsidR="005C2ECC" w:rsidRPr="006231B4">
          <w:rPr>
            <w:rStyle w:val="ad"/>
            <w:rFonts w:ascii="宋体" w:hAnsi="宋体" w:hint="eastAsia"/>
            <w:noProof/>
          </w:rPr>
          <w:t>硬件配置</w:t>
        </w:r>
        <w:r w:rsidR="005C2ECC">
          <w:rPr>
            <w:noProof/>
            <w:webHidden/>
          </w:rPr>
          <w:tab/>
        </w:r>
        <w:r w:rsidR="005C2ECC">
          <w:rPr>
            <w:noProof/>
            <w:webHidden/>
          </w:rPr>
          <w:fldChar w:fldCharType="begin"/>
        </w:r>
        <w:r w:rsidR="005C2ECC">
          <w:rPr>
            <w:noProof/>
            <w:webHidden/>
          </w:rPr>
          <w:instrText xml:space="preserve"> PAGEREF _Toc475119115 \h </w:instrText>
        </w:r>
        <w:r w:rsidR="005C2ECC">
          <w:rPr>
            <w:noProof/>
            <w:webHidden/>
          </w:rPr>
        </w:r>
        <w:r w:rsidR="005C2ECC">
          <w:rPr>
            <w:noProof/>
            <w:webHidden/>
          </w:rPr>
          <w:fldChar w:fldCharType="separate"/>
        </w:r>
        <w:r w:rsidR="005C2ECC">
          <w:rPr>
            <w:noProof/>
            <w:webHidden/>
          </w:rPr>
          <w:t>15</w:t>
        </w:r>
        <w:r w:rsidR="005C2ECC">
          <w:rPr>
            <w:noProof/>
            <w:webHidden/>
          </w:rPr>
          <w:fldChar w:fldCharType="end"/>
        </w:r>
      </w:hyperlink>
    </w:p>
    <w:p w14:paraId="3E072003" w14:textId="77777777" w:rsidR="005C2ECC" w:rsidRDefault="007966BF">
      <w:pPr>
        <w:pStyle w:val="32"/>
        <w:tabs>
          <w:tab w:val="left" w:pos="2940"/>
          <w:tab w:val="right" w:leader="dot" w:pos="8296"/>
        </w:tabs>
        <w:ind w:left="960"/>
        <w:rPr>
          <w:rFonts w:eastAsiaTheme="minorEastAsia"/>
          <w:noProof/>
          <w:sz w:val="21"/>
        </w:rPr>
      </w:pPr>
      <w:hyperlink w:anchor="_Toc475119116" w:history="1">
        <w:r w:rsidR="005C2ECC" w:rsidRPr="006231B4">
          <w:rPr>
            <w:rStyle w:val="ad"/>
            <w:rFonts w:ascii="宋体" w:hAnsi="宋体"/>
            <w:noProof/>
          </w:rPr>
          <w:t>3.3.3</w:t>
        </w:r>
        <w:r w:rsidR="005C2ECC">
          <w:rPr>
            <w:rFonts w:eastAsiaTheme="minorEastAsia"/>
            <w:noProof/>
            <w:sz w:val="21"/>
          </w:rPr>
          <w:tab/>
        </w:r>
        <w:r w:rsidR="005C2ECC" w:rsidRPr="006231B4">
          <w:rPr>
            <w:rStyle w:val="ad"/>
            <w:rFonts w:ascii="宋体" w:hAnsi="宋体" w:hint="eastAsia"/>
            <w:noProof/>
          </w:rPr>
          <w:t>数据准备</w:t>
        </w:r>
        <w:r w:rsidR="005C2ECC">
          <w:rPr>
            <w:noProof/>
            <w:webHidden/>
          </w:rPr>
          <w:tab/>
        </w:r>
        <w:r w:rsidR="005C2ECC">
          <w:rPr>
            <w:noProof/>
            <w:webHidden/>
          </w:rPr>
          <w:fldChar w:fldCharType="begin"/>
        </w:r>
        <w:r w:rsidR="005C2ECC">
          <w:rPr>
            <w:noProof/>
            <w:webHidden/>
          </w:rPr>
          <w:instrText xml:space="preserve"> PAGEREF _Toc475119116 \h </w:instrText>
        </w:r>
        <w:r w:rsidR="005C2ECC">
          <w:rPr>
            <w:noProof/>
            <w:webHidden/>
          </w:rPr>
        </w:r>
        <w:r w:rsidR="005C2ECC">
          <w:rPr>
            <w:noProof/>
            <w:webHidden/>
          </w:rPr>
          <w:fldChar w:fldCharType="separate"/>
        </w:r>
        <w:r w:rsidR="005C2ECC">
          <w:rPr>
            <w:noProof/>
            <w:webHidden/>
          </w:rPr>
          <w:t>16</w:t>
        </w:r>
        <w:r w:rsidR="005C2ECC">
          <w:rPr>
            <w:noProof/>
            <w:webHidden/>
          </w:rPr>
          <w:fldChar w:fldCharType="end"/>
        </w:r>
      </w:hyperlink>
    </w:p>
    <w:p w14:paraId="3263E044" w14:textId="77777777" w:rsidR="005C2ECC" w:rsidRDefault="007966BF">
      <w:pPr>
        <w:pStyle w:val="11"/>
        <w:tabs>
          <w:tab w:val="left" w:pos="840"/>
          <w:tab w:val="right" w:leader="dot" w:pos="8296"/>
        </w:tabs>
        <w:rPr>
          <w:rFonts w:eastAsiaTheme="minorEastAsia"/>
          <w:noProof/>
          <w:sz w:val="21"/>
        </w:rPr>
      </w:pPr>
      <w:hyperlink w:anchor="_Toc475119117" w:history="1">
        <w:r w:rsidR="005C2ECC" w:rsidRPr="006231B4">
          <w:rPr>
            <w:rStyle w:val="ad"/>
            <w:rFonts w:ascii="宋体" w:hAnsi="宋体"/>
            <w:caps/>
            <w:noProof/>
          </w:rPr>
          <w:t>4</w:t>
        </w:r>
        <w:r w:rsidR="005C2ECC">
          <w:rPr>
            <w:rFonts w:eastAsiaTheme="minorEastAsia"/>
            <w:noProof/>
            <w:sz w:val="21"/>
          </w:rPr>
          <w:tab/>
        </w:r>
        <w:r w:rsidR="005C2ECC" w:rsidRPr="006231B4">
          <w:rPr>
            <w:rStyle w:val="ad"/>
            <w:rFonts w:ascii="宋体" w:hAnsi="宋体" w:hint="eastAsia"/>
            <w:caps/>
            <w:noProof/>
          </w:rPr>
          <w:t>测试用例</w:t>
        </w:r>
        <w:r w:rsidR="005C2ECC">
          <w:rPr>
            <w:noProof/>
            <w:webHidden/>
          </w:rPr>
          <w:tab/>
        </w:r>
        <w:r w:rsidR="005C2ECC">
          <w:rPr>
            <w:noProof/>
            <w:webHidden/>
          </w:rPr>
          <w:fldChar w:fldCharType="begin"/>
        </w:r>
        <w:r w:rsidR="005C2ECC">
          <w:rPr>
            <w:noProof/>
            <w:webHidden/>
          </w:rPr>
          <w:instrText xml:space="preserve"> PAGEREF _Toc475119117 \h </w:instrText>
        </w:r>
        <w:r w:rsidR="005C2ECC">
          <w:rPr>
            <w:noProof/>
            <w:webHidden/>
          </w:rPr>
        </w:r>
        <w:r w:rsidR="005C2ECC">
          <w:rPr>
            <w:noProof/>
            <w:webHidden/>
          </w:rPr>
          <w:fldChar w:fldCharType="separate"/>
        </w:r>
        <w:r w:rsidR="005C2ECC">
          <w:rPr>
            <w:noProof/>
            <w:webHidden/>
          </w:rPr>
          <w:t>18</w:t>
        </w:r>
        <w:r w:rsidR="005C2ECC">
          <w:rPr>
            <w:noProof/>
            <w:webHidden/>
          </w:rPr>
          <w:fldChar w:fldCharType="end"/>
        </w:r>
      </w:hyperlink>
    </w:p>
    <w:p w14:paraId="3C9F6DFD" w14:textId="77777777" w:rsidR="005C2ECC" w:rsidRDefault="007966BF">
      <w:pPr>
        <w:pStyle w:val="21"/>
        <w:tabs>
          <w:tab w:val="left" w:pos="2940"/>
          <w:tab w:val="right" w:leader="dot" w:pos="8296"/>
        </w:tabs>
        <w:ind w:left="480"/>
        <w:rPr>
          <w:rFonts w:eastAsiaTheme="minorEastAsia"/>
          <w:noProof/>
          <w:sz w:val="21"/>
        </w:rPr>
      </w:pPr>
      <w:hyperlink w:anchor="_Toc475119118" w:history="1">
        <w:r w:rsidR="005C2ECC" w:rsidRPr="006231B4">
          <w:rPr>
            <w:rStyle w:val="ad"/>
            <w:rFonts w:ascii="宋体" w:hAnsi="宋体"/>
            <w:noProof/>
          </w:rPr>
          <w:t>4.1</w:t>
        </w:r>
        <w:r w:rsidR="005C2ECC">
          <w:rPr>
            <w:rFonts w:eastAsiaTheme="minorEastAsia"/>
            <w:noProof/>
            <w:sz w:val="21"/>
          </w:rPr>
          <w:tab/>
        </w:r>
        <w:r w:rsidR="005C2ECC" w:rsidRPr="006231B4">
          <w:rPr>
            <w:rStyle w:val="ad"/>
            <w:rFonts w:ascii="宋体" w:hAnsi="宋体" w:hint="eastAsia"/>
            <w:noProof/>
          </w:rPr>
          <w:t>基础功能</w:t>
        </w:r>
        <w:r w:rsidR="005C2ECC">
          <w:rPr>
            <w:noProof/>
            <w:webHidden/>
          </w:rPr>
          <w:tab/>
        </w:r>
        <w:r w:rsidR="005C2ECC">
          <w:rPr>
            <w:noProof/>
            <w:webHidden/>
          </w:rPr>
          <w:fldChar w:fldCharType="begin"/>
        </w:r>
        <w:r w:rsidR="005C2ECC">
          <w:rPr>
            <w:noProof/>
            <w:webHidden/>
          </w:rPr>
          <w:instrText xml:space="preserve"> PAGEREF _Toc475119118 \h </w:instrText>
        </w:r>
        <w:r w:rsidR="005C2ECC">
          <w:rPr>
            <w:noProof/>
            <w:webHidden/>
          </w:rPr>
        </w:r>
        <w:r w:rsidR="005C2ECC">
          <w:rPr>
            <w:noProof/>
            <w:webHidden/>
          </w:rPr>
          <w:fldChar w:fldCharType="separate"/>
        </w:r>
        <w:r w:rsidR="005C2ECC">
          <w:rPr>
            <w:noProof/>
            <w:webHidden/>
          </w:rPr>
          <w:t>18</w:t>
        </w:r>
        <w:r w:rsidR="005C2ECC">
          <w:rPr>
            <w:noProof/>
            <w:webHidden/>
          </w:rPr>
          <w:fldChar w:fldCharType="end"/>
        </w:r>
      </w:hyperlink>
    </w:p>
    <w:p w14:paraId="4B4B6238" w14:textId="77777777" w:rsidR="005C2ECC" w:rsidRDefault="007966BF">
      <w:pPr>
        <w:pStyle w:val="32"/>
        <w:tabs>
          <w:tab w:val="left" w:pos="2940"/>
          <w:tab w:val="right" w:leader="dot" w:pos="8296"/>
        </w:tabs>
        <w:ind w:left="960"/>
        <w:rPr>
          <w:rFonts w:eastAsiaTheme="minorEastAsia"/>
          <w:noProof/>
          <w:sz w:val="21"/>
        </w:rPr>
      </w:pPr>
      <w:hyperlink w:anchor="_Toc475119119" w:history="1">
        <w:r w:rsidR="005C2ECC" w:rsidRPr="006231B4">
          <w:rPr>
            <w:rStyle w:val="ad"/>
            <w:rFonts w:ascii="宋体" w:hAnsi="宋体"/>
            <w:noProof/>
          </w:rPr>
          <w:t>4.1.1</w:t>
        </w:r>
        <w:r w:rsidR="005C2ECC">
          <w:rPr>
            <w:rFonts w:eastAsiaTheme="minorEastAsia"/>
            <w:noProof/>
            <w:sz w:val="21"/>
          </w:rPr>
          <w:tab/>
        </w:r>
        <w:r w:rsidR="005C2ECC" w:rsidRPr="006231B4">
          <w:rPr>
            <w:rStyle w:val="ad"/>
            <w:rFonts w:ascii="宋体" w:hAnsi="宋体" w:hint="eastAsia"/>
            <w:noProof/>
          </w:rPr>
          <w:t>安装部署</w:t>
        </w:r>
        <w:r w:rsidR="005C2ECC">
          <w:rPr>
            <w:noProof/>
            <w:webHidden/>
          </w:rPr>
          <w:tab/>
        </w:r>
        <w:r w:rsidR="005C2ECC">
          <w:rPr>
            <w:noProof/>
            <w:webHidden/>
          </w:rPr>
          <w:fldChar w:fldCharType="begin"/>
        </w:r>
        <w:r w:rsidR="005C2ECC">
          <w:rPr>
            <w:noProof/>
            <w:webHidden/>
          </w:rPr>
          <w:instrText xml:space="preserve"> PAGEREF _Toc475119119 \h </w:instrText>
        </w:r>
        <w:r w:rsidR="005C2ECC">
          <w:rPr>
            <w:noProof/>
            <w:webHidden/>
          </w:rPr>
        </w:r>
        <w:r w:rsidR="005C2ECC">
          <w:rPr>
            <w:noProof/>
            <w:webHidden/>
          </w:rPr>
          <w:fldChar w:fldCharType="separate"/>
        </w:r>
        <w:r w:rsidR="005C2ECC">
          <w:rPr>
            <w:noProof/>
            <w:webHidden/>
          </w:rPr>
          <w:t>18</w:t>
        </w:r>
        <w:r w:rsidR="005C2ECC">
          <w:rPr>
            <w:noProof/>
            <w:webHidden/>
          </w:rPr>
          <w:fldChar w:fldCharType="end"/>
        </w:r>
      </w:hyperlink>
    </w:p>
    <w:p w14:paraId="2603D9FC" w14:textId="77777777" w:rsidR="005C2ECC" w:rsidRDefault="007966BF">
      <w:pPr>
        <w:pStyle w:val="32"/>
        <w:tabs>
          <w:tab w:val="left" w:pos="2940"/>
          <w:tab w:val="right" w:leader="dot" w:pos="8296"/>
        </w:tabs>
        <w:ind w:left="960"/>
        <w:rPr>
          <w:rFonts w:eastAsiaTheme="minorEastAsia"/>
          <w:noProof/>
          <w:sz w:val="21"/>
        </w:rPr>
      </w:pPr>
      <w:hyperlink w:anchor="_Toc475119120" w:history="1">
        <w:r w:rsidR="005C2ECC" w:rsidRPr="006231B4">
          <w:rPr>
            <w:rStyle w:val="ad"/>
            <w:rFonts w:ascii="宋体" w:hAnsi="宋体"/>
            <w:noProof/>
          </w:rPr>
          <w:t>4.1.2</w:t>
        </w:r>
        <w:r w:rsidR="005C2ECC">
          <w:rPr>
            <w:rFonts w:eastAsiaTheme="minorEastAsia"/>
            <w:noProof/>
            <w:sz w:val="21"/>
          </w:rPr>
          <w:tab/>
        </w:r>
        <w:r w:rsidR="005C2ECC" w:rsidRPr="006231B4">
          <w:rPr>
            <w:rStyle w:val="ad"/>
            <w:rFonts w:ascii="宋体" w:hAnsi="宋体" w:hint="eastAsia"/>
            <w:noProof/>
          </w:rPr>
          <w:t>建库建表（</w:t>
        </w:r>
        <w:r w:rsidR="005C2ECC" w:rsidRPr="006231B4">
          <w:rPr>
            <w:rStyle w:val="ad"/>
            <w:rFonts w:ascii="宋体" w:hAnsi="宋体"/>
            <w:noProof/>
          </w:rPr>
          <w:t>DDL SQL</w:t>
        </w:r>
        <w:r w:rsidR="005C2ECC" w:rsidRPr="006231B4">
          <w:rPr>
            <w:rStyle w:val="ad"/>
            <w:rFonts w:ascii="宋体" w:hAnsi="宋体" w:hint="eastAsia"/>
            <w:noProof/>
          </w:rPr>
          <w:t>）</w:t>
        </w:r>
        <w:r w:rsidR="005C2ECC">
          <w:rPr>
            <w:noProof/>
            <w:webHidden/>
          </w:rPr>
          <w:tab/>
        </w:r>
        <w:r w:rsidR="005C2ECC">
          <w:rPr>
            <w:noProof/>
            <w:webHidden/>
          </w:rPr>
          <w:fldChar w:fldCharType="begin"/>
        </w:r>
        <w:r w:rsidR="005C2ECC">
          <w:rPr>
            <w:noProof/>
            <w:webHidden/>
          </w:rPr>
          <w:instrText xml:space="preserve"> PAGEREF _Toc475119120 \h </w:instrText>
        </w:r>
        <w:r w:rsidR="005C2ECC">
          <w:rPr>
            <w:noProof/>
            <w:webHidden/>
          </w:rPr>
        </w:r>
        <w:r w:rsidR="005C2ECC">
          <w:rPr>
            <w:noProof/>
            <w:webHidden/>
          </w:rPr>
          <w:fldChar w:fldCharType="separate"/>
        </w:r>
        <w:r w:rsidR="005C2ECC">
          <w:rPr>
            <w:noProof/>
            <w:webHidden/>
          </w:rPr>
          <w:t>19</w:t>
        </w:r>
        <w:r w:rsidR="005C2ECC">
          <w:rPr>
            <w:noProof/>
            <w:webHidden/>
          </w:rPr>
          <w:fldChar w:fldCharType="end"/>
        </w:r>
      </w:hyperlink>
    </w:p>
    <w:p w14:paraId="7CCE51A4" w14:textId="77777777" w:rsidR="005C2ECC" w:rsidRDefault="007966BF">
      <w:pPr>
        <w:pStyle w:val="32"/>
        <w:tabs>
          <w:tab w:val="left" w:pos="2940"/>
          <w:tab w:val="right" w:leader="dot" w:pos="8296"/>
        </w:tabs>
        <w:ind w:left="960"/>
        <w:rPr>
          <w:rFonts w:eastAsiaTheme="minorEastAsia"/>
          <w:noProof/>
          <w:sz w:val="21"/>
        </w:rPr>
      </w:pPr>
      <w:hyperlink w:anchor="_Toc475119121" w:history="1">
        <w:r w:rsidR="005C2ECC" w:rsidRPr="006231B4">
          <w:rPr>
            <w:rStyle w:val="ad"/>
            <w:rFonts w:ascii="宋体" w:hAnsi="宋体"/>
            <w:noProof/>
          </w:rPr>
          <w:t>4.1.3</w:t>
        </w:r>
        <w:r w:rsidR="005C2ECC">
          <w:rPr>
            <w:rFonts w:eastAsiaTheme="minorEastAsia"/>
            <w:noProof/>
            <w:sz w:val="21"/>
          </w:rPr>
          <w:tab/>
        </w:r>
        <w:r w:rsidR="005C2ECC" w:rsidRPr="006231B4">
          <w:rPr>
            <w:rStyle w:val="ad"/>
            <w:rFonts w:ascii="宋体" w:hAnsi="宋体" w:hint="eastAsia"/>
            <w:noProof/>
          </w:rPr>
          <w:t>表结构修改（</w:t>
        </w:r>
        <w:r w:rsidR="005C2ECC" w:rsidRPr="006231B4">
          <w:rPr>
            <w:rStyle w:val="ad"/>
            <w:rFonts w:ascii="宋体" w:hAnsi="宋体"/>
            <w:noProof/>
          </w:rPr>
          <w:t>DDL SQL</w:t>
        </w:r>
        <w:r w:rsidR="005C2ECC" w:rsidRPr="006231B4">
          <w:rPr>
            <w:rStyle w:val="ad"/>
            <w:rFonts w:ascii="宋体" w:hAnsi="宋体" w:hint="eastAsia"/>
            <w:noProof/>
          </w:rPr>
          <w:t>）</w:t>
        </w:r>
        <w:r w:rsidR="005C2ECC">
          <w:rPr>
            <w:noProof/>
            <w:webHidden/>
          </w:rPr>
          <w:tab/>
        </w:r>
        <w:r w:rsidR="005C2ECC">
          <w:rPr>
            <w:noProof/>
            <w:webHidden/>
          </w:rPr>
          <w:fldChar w:fldCharType="begin"/>
        </w:r>
        <w:r w:rsidR="005C2ECC">
          <w:rPr>
            <w:noProof/>
            <w:webHidden/>
          </w:rPr>
          <w:instrText xml:space="preserve"> PAGEREF _Toc475119121 \h </w:instrText>
        </w:r>
        <w:r w:rsidR="005C2ECC">
          <w:rPr>
            <w:noProof/>
            <w:webHidden/>
          </w:rPr>
        </w:r>
        <w:r w:rsidR="005C2ECC">
          <w:rPr>
            <w:noProof/>
            <w:webHidden/>
          </w:rPr>
          <w:fldChar w:fldCharType="separate"/>
        </w:r>
        <w:r w:rsidR="005C2ECC">
          <w:rPr>
            <w:noProof/>
            <w:webHidden/>
          </w:rPr>
          <w:t>20</w:t>
        </w:r>
        <w:r w:rsidR="005C2ECC">
          <w:rPr>
            <w:noProof/>
            <w:webHidden/>
          </w:rPr>
          <w:fldChar w:fldCharType="end"/>
        </w:r>
      </w:hyperlink>
    </w:p>
    <w:p w14:paraId="121EEA28" w14:textId="77777777" w:rsidR="005C2ECC" w:rsidRDefault="007966BF">
      <w:pPr>
        <w:pStyle w:val="32"/>
        <w:tabs>
          <w:tab w:val="left" w:pos="2940"/>
          <w:tab w:val="right" w:leader="dot" w:pos="8296"/>
        </w:tabs>
        <w:ind w:left="960"/>
        <w:rPr>
          <w:rFonts w:eastAsiaTheme="minorEastAsia"/>
          <w:noProof/>
          <w:sz w:val="21"/>
        </w:rPr>
      </w:pPr>
      <w:hyperlink w:anchor="_Toc475119122" w:history="1">
        <w:r w:rsidR="005C2ECC" w:rsidRPr="006231B4">
          <w:rPr>
            <w:rStyle w:val="ad"/>
            <w:rFonts w:ascii="宋体" w:hAnsi="宋体"/>
            <w:noProof/>
          </w:rPr>
          <w:t>4.1.4</w:t>
        </w:r>
        <w:r w:rsidR="005C2ECC">
          <w:rPr>
            <w:rFonts w:eastAsiaTheme="minorEastAsia"/>
            <w:noProof/>
            <w:sz w:val="21"/>
          </w:rPr>
          <w:tab/>
        </w:r>
        <w:r w:rsidR="005C2ECC" w:rsidRPr="006231B4">
          <w:rPr>
            <w:rStyle w:val="ad"/>
            <w:rFonts w:ascii="宋体" w:hAnsi="宋体" w:hint="eastAsia"/>
            <w:noProof/>
          </w:rPr>
          <w:t>数据分片</w:t>
        </w:r>
        <w:r w:rsidR="005C2ECC">
          <w:rPr>
            <w:noProof/>
            <w:webHidden/>
          </w:rPr>
          <w:tab/>
        </w:r>
        <w:r w:rsidR="005C2ECC">
          <w:rPr>
            <w:noProof/>
            <w:webHidden/>
          </w:rPr>
          <w:fldChar w:fldCharType="begin"/>
        </w:r>
        <w:r w:rsidR="005C2ECC">
          <w:rPr>
            <w:noProof/>
            <w:webHidden/>
          </w:rPr>
          <w:instrText xml:space="preserve"> PAGEREF _Toc475119122 \h </w:instrText>
        </w:r>
        <w:r w:rsidR="005C2ECC">
          <w:rPr>
            <w:noProof/>
            <w:webHidden/>
          </w:rPr>
        </w:r>
        <w:r w:rsidR="005C2ECC">
          <w:rPr>
            <w:noProof/>
            <w:webHidden/>
          </w:rPr>
          <w:fldChar w:fldCharType="separate"/>
        </w:r>
        <w:r w:rsidR="005C2ECC">
          <w:rPr>
            <w:noProof/>
            <w:webHidden/>
          </w:rPr>
          <w:t>22</w:t>
        </w:r>
        <w:r w:rsidR="005C2ECC">
          <w:rPr>
            <w:noProof/>
            <w:webHidden/>
          </w:rPr>
          <w:fldChar w:fldCharType="end"/>
        </w:r>
      </w:hyperlink>
    </w:p>
    <w:p w14:paraId="4709B176" w14:textId="77777777" w:rsidR="005C2ECC" w:rsidRDefault="007966BF">
      <w:pPr>
        <w:pStyle w:val="32"/>
        <w:tabs>
          <w:tab w:val="left" w:pos="2940"/>
          <w:tab w:val="right" w:leader="dot" w:pos="8296"/>
        </w:tabs>
        <w:ind w:left="960"/>
        <w:rPr>
          <w:rFonts w:eastAsiaTheme="minorEastAsia"/>
          <w:noProof/>
          <w:sz w:val="21"/>
        </w:rPr>
      </w:pPr>
      <w:hyperlink w:anchor="_Toc475119123" w:history="1">
        <w:r w:rsidR="005C2ECC" w:rsidRPr="006231B4">
          <w:rPr>
            <w:rStyle w:val="ad"/>
            <w:rFonts w:ascii="宋体" w:hAnsi="宋体"/>
            <w:noProof/>
          </w:rPr>
          <w:t>4.1.5</w:t>
        </w:r>
        <w:r w:rsidR="005C2ECC">
          <w:rPr>
            <w:rFonts w:eastAsiaTheme="minorEastAsia"/>
            <w:noProof/>
            <w:sz w:val="21"/>
          </w:rPr>
          <w:tab/>
        </w:r>
        <w:r w:rsidR="005C2ECC" w:rsidRPr="006231B4">
          <w:rPr>
            <w:rStyle w:val="ad"/>
            <w:rFonts w:ascii="宋体" w:hAnsi="宋体" w:hint="eastAsia"/>
            <w:noProof/>
          </w:rPr>
          <w:t>数据访问</w:t>
        </w:r>
        <w:r w:rsidR="005C2ECC">
          <w:rPr>
            <w:noProof/>
            <w:webHidden/>
          </w:rPr>
          <w:tab/>
        </w:r>
        <w:r w:rsidR="005C2ECC">
          <w:rPr>
            <w:noProof/>
            <w:webHidden/>
          </w:rPr>
          <w:fldChar w:fldCharType="begin"/>
        </w:r>
        <w:r w:rsidR="005C2ECC">
          <w:rPr>
            <w:noProof/>
            <w:webHidden/>
          </w:rPr>
          <w:instrText xml:space="preserve"> PAGEREF _Toc475119123 \h </w:instrText>
        </w:r>
        <w:r w:rsidR="005C2ECC">
          <w:rPr>
            <w:noProof/>
            <w:webHidden/>
          </w:rPr>
        </w:r>
        <w:r w:rsidR="005C2ECC">
          <w:rPr>
            <w:noProof/>
            <w:webHidden/>
          </w:rPr>
          <w:fldChar w:fldCharType="separate"/>
        </w:r>
        <w:r w:rsidR="005C2ECC">
          <w:rPr>
            <w:noProof/>
            <w:webHidden/>
          </w:rPr>
          <w:t>25</w:t>
        </w:r>
        <w:r w:rsidR="005C2ECC">
          <w:rPr>
            <w:noProof/>
            <w:webHidden/>
          </w:rPr>
          <w:fldChar w:fldCharType="end"/>
        </w:r>
      </w:hyperlink>
    </w:p>
    <w:p w14:paraId="59E9C6CB" w14:textId="77777777" w:rsidR="005C2ECC" w:rsidRDefault="007966BF">
      <w:pPr>
        <w:pStyle w:val="32"/>
        <w:tabs>
          <w:tab w:val="left" w:pos="2940"/>
          <w:tab w:val="right" w:leader="dot" w:pos="8296"/>
        </w:tabs>
        <w:ind w:left="960"/>
        <w:rPr>
          <w:rFonts w:eastAsiaTheme="minorEastAsia"/>
          <w:noProof/>
          <w:sz w:val="21"/>
        </w:rPr>
      </w:pPr>
      <w:hyperlink w:anchor="_Toc475119124" w:history="1">
        <w:r w:rsidR="005C2ECC" w:rsidRPr="006231B4">
          <w:rPr>
            <w:rStyle w:val="ad"/>
            <w:rFonts w:ascii="宋体" w:hAnsi="宋体"/>
            <w:noProof/>
          </w:rPr>
          <w:t>4.1.6</w:t>
        </w:r>
        <w:r w:rsidR="005C2ECC">
          <w:rPr>
            <w:rFonts w:eastAsiaTheme="minorEastAsia"/>
            <w:noProof/>
            <w:sz w:val="21"/>
          </w:rPr>
          <w:tab/>
        </w:r>
        <w:r w:rsidR="005C2ECC" w:rsidRPr="006231B4">
          <w:rPr>
            <w:rStyle w:val="ad"/>
            <w:rFonts w:ascii="宋体" w:hAnsi="宋体"/>
            <w:noProof/>
          </w:rPr>
          <w:t>DML SQL</w:t>
        </w:r>
        <w:r w:rsidR="005C2ECC">
          <w:rPr>
            <w:noProof/>
            <w:webHidden/>
          </w:rPr>
          <w:tab/>
        </w:r>
        <w:r w:rsidR="005C2ECC">
          <w:rPr>
            <w:noProof/>
            <w:webHidden/>
          </w:rPr>
          <w:fldChar w:fldCharType="begin"/>
        </w:r>
        <w:r w:rsidR="005C2ECC">
          <w:rPr>
            <w:noProof/>
            <w:webHidden/>
          </w:rPr>
          <w:instrText xml:space="preserve"> PAGEREF _Toc475119124 \h </w:instrText>
        </w:r>
        <w:r w:rsidR="005C2ECC">
          <w:rPr>
            <w:noProof/>
            <w:webHidden/>
          </w:rPr>
        </w:r>
        <w:r w:rsidR="005C2ECC">
          <w:rPr>
            <w:noProof/>
            <w:webHidden/>
          </w:rPr>
          <w:fldChar w:fldCharType="separate"/>
        </w:r>
        <w:r w:rsidR="005C2ECC">
          <w:rPr>
            <w:noProof/>
            <w:webHidden/>
          </w:rPr>
          <w:t>29</w:t>
        </w:r>
        <w:r w:rsidR="005C2ECC">
          <w:rPr>
            <w:noProof/>
            <w:webHidden/>
          </w:rPr>
          <w:fldChar w:fldCharType="end"/>
        </w:r>
      </w:hyperlink>
    </w:p>
    <w:p w14:paraId="787C4C29" w14:textId="77777777" w:rsidR="005C2ECC" w:rsidRDefault="007966BF">
      <w:pPr>
        <w:pStyle w:val="32"/>
        <w:tabs>
          <w:tab w:val="left" w:pos="2940"/>
          <w:tab w:val="right" w:leader="dot" w:pos="8296"/>
        </w:tabs>
        <w:ind w:left="960"/>
        <w:rPr>
          <w:rFonts w:eastAsiaTheme="minorEastAsia"/>
          <w:noProof/>
          <w:sz w:val="21"/>
        </w:rPr>
      </w:pPr>
      <w:hyperlink w:anchor="_Toc475119125" w:history="1">
        <w:r w:rsidR="005C2ECC" w:rsidRPr="006231B4">
          <w:rPr>
            <w:rStyle w:val="ad"/>
            <w:rFonts w:ascii="宋体" w:hAnsi="宋体"/>
            <w:noProof/>
          </w:rPr>
          <w:t>4.1.7</w:t>
        </w:r>
        <w:r w:rsidR="005C2ECC">
          <w:rPr>
            <w:rFonts w:eastAsiaTheme="minorEastAsia"/>
            <w:noProof/>
            <w:sz w:val="21"/>
          </w:rPr>
          <w:tab/>
        </w:r>
        <w:r w:rsidR="005C2ECC" w:rsidRPr="006231B4">
          <w:rPr>
            <w:rStyle w:val="ad"/>
            <w:rFonts w:ascii="宋体" w:hAnsi="宋体" w:hint="eastAsia"/>
            <w:noProof/>
          </w:rPr>
          <w:t>关键字</w:t>
        </w:r>
        <w:r w:rsidR="005C2ECC" w:rsidRPr="006231B4">
          <w:rPr>
            <w:rStyle w:val="ad"/>
            <w:rFonts w:ascii="宋体" w:hAnsi="宋体"/>
            <w:noProof/>
          </w:rPr>
          <w:t>/</w:t>
        </w:r>
        <w:r w:rsidR="005C2ECC" w:rsidRPr="006231B4">
          <w:rPr>
            <w:rStyle w:val="ad"/>
            <w:rFonts w:ascii="宋体" w:hAnsi="宋体" w:hint="eastAsia"/>
            <w:noProof/>
          </w:rPr>
          <w:t>汇聚函数</w:t>
        </w:r>
        <w:r w:rsidR="005C2ECC">
          <w:rPr>
            <w:noProof/>
            <w:webHidden/>
          </w:rPr>
          <w:tab/>
        </w:r>
        <w:r w:rsidR="005C2ECC">
          <w:rPr>
            <w:noProof/>
            <w:webHidden/>
          </w:rPr>
          <w:fldChar w:fldCharType="begin"/>
        </w:r>
        <w:r w:rsidR="005C2ECC">
          <w:rPr>
            <w:noProof/>
            <w:webHidden/>
          </w:rPr>
          <w:instrText xml:space="preserve"> PAGEREF _Toc475119125 \h </w:instrText>
        </w:r>
        <w:r w:rsidR="005C2ECC">
          <w:rPr>
            <w:noProof/>
            <w:webHidden/>
          </w:rPr>
        </w:r>
        <w:r w:rsidR="005C2ECC">
          <w:rPr>
            <w:noProof/>
            <w:webHidden/>
          </w:rPr>
          <w:fldChar w:fldCharType="separate"/>
        </w:r>
        <w:r w:rsidR="005C2ECC">
          <w:rPr>
            <w:noProof/>
            <w:webHidden/>
          </w:rPr>
          <w:t>40</w:t>
        </w:r>
        <w:r w:rsidR="005C2ECC">
          <w:rPr>
            <w:noProof/>
            <w:webHidden/>
          </w:rPr>
          <w:fldChar w:fldCharType="end"/>
        </w:r>
      </w:hyperlink>
    </w:p>
    <w:p w14:paraId="5382A8BF" w14:textId="77777777" w:rsidR="005C2ECC" w:rsidRDefault="007966BF">
      <w:pPr>
        <w:pStyle w:val="32"/>
        <w:tabs>
          <w:tab w:val="left" w:pos="2940"/>
          <w:tab w:val="right" w:leader="dot" w:pos="8296"/>
        </w:tabs>
        <w:ind w:left="960"/>
        <w:rPr>
          <w:rFonts w:eastAsiaTheme="minorEastAsia"/>
          <w:noProof/>
          <w:sz w:val="21"/>
        </w:rPr>
      </w:pPr>
      <w:hyperlink w:anchor="_Toc475119126" w:history="1">
        <w:r w:rsidR="005C2ECC" w:rsidRPr="006231B4">
          <w:rPr>
            <w:rStyle w:val="ad"/>
            <w:rFonts w:ascii="宋体" w:hAnsi="宋体"/>
            <w:noProof/>
          </w:rPr>
          <w:t>4.1.8</w:t>
        </w:r>
        <w:r w:rsidR="005C2ECC">
          <w:rPr>
            <w:rFonts w:eastAsiaTheme="minorEastAsia"/>
            <w:noProof/>
            <w:sz w:val="21"/>
          </w:rPr>
          <w:tab/>
        </w:r>
        <w:r w:rsidR="005C2ECC" w:rsidRPr="006231B4">
          <w:rPr>
            <w:rStyle w:val="ad"/>
            <w:rFonts w:ascii="宋体" w:hAnsi="宋体" w:hint="eastAsia"/>
            <w:noProof/>
          </w:rPr>
          <w:t>单库事务支持</w:t>
        </w:r>
        <w:r w:rsidR="005C2ECC">
          <w:rPr>
            <w:noProof/>
            <w:webHidden/>
          </w:rPr>
          <w:tab/>
        </w:r>
        <w:r w:rsidR="005C2ECC">
          <w:rPr>
            <w:noProof/>
            <w:webHidden/>
          </w:rPr>
          <w:fldChar w:fldCharType="begin"/>
        </w:r>
        <w:r w:rsidR="005C2ECC">
          <w:rPr>
            <w:noProof/>
            <w:webHidden/>
          </w:rPr>
          <w:instrText xml:space="preserve"> PAGEREF _Toc475119126 \h </w:instrText>
        </w:r>
        <w:r w:rsidR="005C2ECC">
          <w:rPr>
            <w:noProof/>
            <w:webHidden/>
          </w:rPr>
        </w:r>
        <w:r w:rsidR="005C2ECC">
          <w:rPr>
            <w:noProof/>
            <w:webHidden/>
          </w:rPr>
          <w:fldChar w:fldCharType="separate"/>
        </w:r>
        <w:r w:rsidR="005C2ECC">
          <w:rPr>
            <w:noProof/>
            <w:webHidden/>
          </w:rPr>
          <w:t>45</w:t>
        </w:r>
        <w:r w:rsidR="005C2ECC">
          <w:rPr>
            <w:noProof/>
            <w:webHidden/>
          </w:rPr>
          <w:fldChar w:fldCharType="end"/>
        </w:r>
      </w:hyperlink>
    </w:p>
    <w:p w14:paraId="569077EF" w14:textId="77777777" w:rsidR="005C2ECC" w:rsidRDefault="007966BF">
      <w:pPr>
        <w:pStyle w:val="32"/>
        <w:tabs>
          <w:tab w:val="left" w:pos="2940"/>
          <w:tab w:val="right" w:leader="dot" w:pos="8296"/>
        </w:tabs>
        <w:ind w:left="960"/>
        <w:rPr>
          <w:rFonts w:eastAsiaTheme="minorEastAsia"/>
          <w:noProof/>
          <w:sz w:val="21"/>
        </w:rPr>
      </w:pPr>
      <w:hyperlink w:anchor="_Toc475119127" w:history="1">
        <w:r w:rsidR="005C2ECC" w:rsidRPr="006231B4">
          <w:rPr>
            <w:rStyle w:val="ad"/>
            <w:rFonts w:ascii="宋体" w:hAnsi="宋体"/>
            <w:noProof/>
          </w:rPr>
          <w:t>4.1.9</w:t>
        </w:r>
        <w:r w:rsidR="005C2ECC">
          <w:rPr>
            <w:rFonts w:eastAsiaTheme="minorEastAsia"/>
            <w:noProof/>
            <w:sz w:val="21"/>
          </w:rPr>
          <w:tab/>
        </w:r>
        <w:r w:rsidR="005C2ECC" w:rsidRPr="006231B4">
          <w:rPr>
            <w:rStyle w:val="ad"/>
            <w:rFonts w:ascii="宋体" w:hAnsi="宋体" w:hint="eastAsia"/>
            <w:noProof/>
          </w:rPr>
          <w:t>全局序列</w:t>
        </w:r>
        <w:r w:rsidR="005C2ECC">
          <w:rPr>
            <w:noProof/>
            <w:webHidden/>
          </w:rPr>
          <w:tab/>
        </w:r>
        <w:r w:rsidR="005C2ECC">
          <w:rPr>
            <w:noProof/>
            <w:webHidden/>
          </w:rPr>
          <w:fldChar w:fldCharType="begin"/>
        </w:r>
        <w:r w:rsidR="005C2ECC">
          <w:rPr>
            <w:noProof/>
            <w:webHidden/>
          </w:rPr>
          <w:instrText xml:space="preserve"> PAGEREF _Toc475119127 \h </w:instrText>
        </w:r>
        <w:r w:rsidR="005C2ECC">
          <w:rPr>
            <w:noProof/>
            <w:webHidden/>
          </w:rPr>
        </w:r>
        <w:r w:rsidR="005C2ECC">
          <w:rPr>
            <w:noProof/>
            <w:webHidden/>
          </w:rPr>
          <w:fldChar w:fldCharType="separate"/>
        </w:r>
        <w:r w:rsidR="005C2ECC">
          <w:rPr>
            <w:noProof/>
            <w:webHidden/>
          </w:rPr>
          <w:t>49</w:t>
        </w:r>
        <w:r w:rsidR="005C2ECC">
          <w:rPr>
            <w:noProof/>
            <w:webHidden/>
          </w:rPr>
          <w:fldChar w:fldCharType="end"/>
        </w:r>
      </w:hyperlink>
    </w:p>
    <w:p w14:paraId="7F55EFC6" w14:textId="77777777" w:rsidR="005C2ECC" w:rsidRDefault="007966BF">
      <w:pPr>
        <w:pStyle w:val="32"/>
        <w:tabs>
          <w:tab w:val="left" w:pos="2940"/>
          <w:tab w:val="right" w:leader="dot" w:pos="8296"/>
        </w:tabs>
        <w:ind w:left="960"/>
        <w:rPr>
          <w:rFonts w:eastAsiaTheme="minorEastAsia"/>
          <w:noProof/>
          <w:sz w:val="21"/>
        </w:rPr>
      </w:pPr>
      <w:hyperlink w:anchor="_Toc475119128" w:history="1">
        <w:r w:rsidR="005C2ECC" w:rsidRPr="006231B4">
          <w:rPr>
            <w:rStyle w:val="ad"/>
            <w:rFonts w:ascii="宋体" w:hAnsi="宋体"/>
            <w:noProof/>
          </w:rPr>
          <w:t>4.1.10</w:t>
        </w:r>
        <w:r w:rsidR="005C2ECC">
          <w:rPr>
            <w:rFonts w:eastAsiaTheme="minorEastAsia"/>
            <w:noProof/>
            <w:sz w:val="21"/>
          </w:rPr>
          <w:tab/>
        </w:r>
        <w:r w:rsidR="005C2ECC" w:rsidRPr="006231B4">
          <w:rPr>
            <w:rStyle w:val="ad"/>
            <w:rFonts w:ascii="宋体" w:hAnsi="宋体" w:hint="eastAsia"/>
            <w:noProof/>
          </w:rPr>
          <w:t>分片索引</w:t>
        </w:r>
        <w:r w:rsidR="005C2ECC">
          <w:rPr>
            <w:noProof/>
            <w:webHidden/>
          </w:rPr>
          <w:tab/>
        </w:r>
        <w:r w:rsidR="005C2ECC">
          <w:rPr>
            <w:noProof/>
            <w:webHidden/>
          </w:rPr>
          <w:fldChar w:fldCharType="begin"/>
        </w:r>
        <w:r w:rsidR="005C2ECC">
          <w:rPr>
            <w:noProof/>
            <w:webHidden/>
          </w:rPr>
          <w:instrText xml:space="preserve"> PAGEREF _Toc475119128 \h </w:instrText>
        </w:r>
        <w:r w:rsidR="005C2ECC">
          <w:rPr>
            <w:noProof/>
            <w:webHidden/>
          </w:rPr>
        </w:r>
        <w:r w:rsidR="005C2ECC">
          <w:rPr>
            <w:noProof/>
            <w:webHidden/>
          </w:rPr>
          <w:fldChar w:fldCharType="separate"/>
        </w:r>
        <w:r w:rsidR="005C2ECC">
          <w:rPr>
            <w:noProof/>
            <w:webHidden/>
          </w:rPr>
          <w:t>50</w:t>
        </w:r>
        <w:r w:rsidR="005C2ECC">
          <w:rPr>
            <w:noProof/>
            <w:webHidden/>
          </w:rPr>
          <w:fldChar w:fldCharType="end"/>
        </w:r>
      </w:hyperlink>
    </w:p>
    <w:p w14:paraId="1EDC8AF9" w14:textId="77777777" w:rsidR="005C2ECC" w:rsidRDefault="007966BF">
      <w:pPr>
        <w:pStyle w:val="32"/>
        <w:tabs>
          <w:tab w:val="left" w:pos="2940"/>
          <w:tab w:val="right" w:leader="dot" w:pos="8296"/>
        </w:tabs>
        <w:ind w:left="960"/>
        <w:rPr>
          <w:rFonts w:eastAsiaTheme="minorEastAsia"/>
          <w:noProof/>
          <w:sz w:val="21"/>
        </w:rPr>
      </w:pPr>
      <w:hyperlink w:anchor="_Toc475119129" w:history="1">
        <w:r w:rsidR="005C2ECC" w:rsidRPr="006231B4">
          <w:rPr>
            <w:rStyle w:val="ad"/>
            <w:rFonts w:ascii="宋体" w:hAnsi="宋体"/>
            <w:noProof/>
          </w:rPr>
          <w:t>4.1.11</w:t>
        </w:r>
        <w:r w:rsidR="005C2ECC">
          <w:rPr>
            <w:rFonts w:eastAsiaTheme="minorEastAsia"/>
            <w:noProof/>
            <w:sz w:val="21"/>
          </w:rPr>
          <w:tab/>
        </w:r>
        <w:r w:rsidR="005C2ECC" w:rsidRPr="006231B4">
          <w:rPr>
            <w:rStyle w:val="ad"/>
            <w:rFonts w:ascii="宋体" w:hAnsi="宋体" w:hint="eastAsia"/>
            <w:noProof/>
          </w:rPr>
          <w:t>全局表</w:t>
        </w:r>
        <w:r w:rsidR="005C2ECC">
          <w:rPr>
            <w:noProof/>
            <w:webHidden/>
          </w:rPr>
          <w:tab/>
        </w:r>
        <w:r w:rsidR="005C2ECC">
          <w:rPr>
            <w:noProof/>
            <w:webHidden/>
          </w:rPr>
          <w:fldChar w:fldCharType="begin"/>
        </w:r>
        <w:r w:rsidR="005C2ECC">
          <w:rPr>
            <w:noProof/>
            <w:webHidden/>
          </w:rPr>
          <w:instrText xml:space="preserve"> PAGEREF _Toc475119129 \h </w:instrText>
        </w:r>
        <w:r w:rsidR="005C2ECC">
          <w:rPr>
            <w:noProof/>
            <w:webHidden/>
          </w:rPr>
        </w:r>
        <w:r w:rsidR="005C2ECC">
          <w:rPr>
            <w:noProof/>
            <w:webHidden/>
          </w:rPr>
          <w:fldChar w:fldCharType="separate"/>
        </w:r>
        <w:r w:rsidR="005C2ECC">
          <w:rPr>
            <w:noProof/>
            <w:webHidden/>
          </w:rPr>
          <w:t>53</w:t>
        </w:r>
        <w:r w:rsidR="005C2ECC">
          <w:rPr>
            <w:noProof/>
            <w:webHidden/>
          </w:rPr>
          <w:fldChar w:fldCharType="end"/>
        </w:r>
      </w:hyperlink>
    </w:p>
    <w:p w14:paraId="0DCC38AB" w14:textId="77777777" w:rsidR="005C2ECC" w:rsidRDefault="007966BF">
      <w:pPr>
        <w:pStyle w:val="32"/>
        <w:tabs>
          <w:tab w:val="left" w:pos="2940"/>
          <w:tab w:val="right" w:leader="dot" w:pos="8296"/>
        </w:tabs>
        <w:ind w:left="960"/>
        <w:rPr>
          <w:rFonts w:eastAsiaTheme="minorEastAsia"/>
          <w:noProof/>
          <w:sz w:val="21"/>
        </w:rPr>
      </w:pPr>
      <w:hyperlink w:anchor="_Toc475119130" w:history="1">
        <w:r w:rsidR="005C2ECC" w:rsidRPr="006231B4">
          <w:rPr>
            <w:rStyle w:val="ad"/>
            <w:noProof/>
          </w:rPr>
          <w:t>4.1.12</w:t>
        </w:r>
        <w:r w:rsidR="005C2ECC">
          <w:rPr>
            <w:rFonts w:eastAsiaTheme="minorEastAsia"/>
            <w:noProof/>
            <w:sz w:val="21"/>
          </w:rPr>
          <w:tab/>
        </w:r>
        <w:r w:rsidR="005C2ECC" w:rsidRPr="006231B4">
          <w:rPr>
            <w:rStyle w:val="ad"/>
            <w:rFonts w:hint="eastAsia"/>
            <w:noProof/>
          </w:rPr>
          <w:t>库内分表</w:t>
        </w:r>
        <w:r w:rsidR="005C2ECC">
          <w:rPr>
            <w:noProof/>
            <w:webHidden/>
          </w:rPr>
          <w:tab/>
        </w:r>
        <w:r w:rsidR="005C2ECC">
          <w:rPr>
            <w:noProof/>
            <w:webHidden/>
          </w:rPr>
          <w:fldChar w:fldCharType="begin"/>
        </w:r>
        <w:r w:rsidR="005C2ECC">
          <w:rPr>
            <w:noProof/>
            <w:webHidden/>
          </w:rPr>
          <w:instrText xml:space="preserve"> PAGEREF _Toc475119130 \h </w:instrText>
        </w:r>
        <w:r w:rsidR="005C2ECC">
          <w:rPr>
            <w:noProof/>
            <w:webHidden/>
          </w:rPr>
        </w:r>
        <w:r w:rsidR="005C2ECC">
          <w:rPr>
            <w:noProof/>
            <w:webHidden/>
          </w:rPr>
          <w:fldChar w:fldCharType="separate"/>
        </w:r>
        <w:r w:rsidR="005C2ECC">
          <w:rPr>
            <w:noProof/>
            <w:webHidden/>
          </w:rPr>
          <w:t>56</w:t>
        </w:r>
        <w:r w:rsidR="005C2ECC">
          <w:rPr>
            <w:noProof/>
            <w:webHidden/>
          </w:rPr>
          <w:fldChar w:fldCharType="end"/>
        </w:r>
      </w:hyperlink>
    </w:p>
    <w:p w14:paraId="6EA6B329" w14:textId="77777777" w:rsidR="005C2ECC" w:rsidRDefault="007966BF">
      <w:pPr>
        <w:pStyle w:val="32"/>
        <w:tabs>
          <w:tab w:val="left" w:pos="2940"/>
          <w:tab w:val="right" w:leader="dot" w:pos="8296"/>
        </w:tabs>
        <w:ind w:left="960"/>
        <w:rPr>
          <w:rFonts w:eastAsiaTheme="minorEastAsia"/>
          <w:noProof/>
          <w:sz w:val="21"/>
        </w:rPr>
      </w:pPr>
      <w:hyperlink w:anchor="_Toc475119131" w:history="1">
        <w:r w:rsidR="005C2ECC" w:rsidRPr="006231B4">
          <w:rPr>
            <w:rStyle w:val="ad"/>
            <w:noProof/>
          </w:rPr>
          <w:t>4.1.13</w:t>
        </w:r>
        <w:r w:rsidR="005C2ECC">
          <w:rPr>
            <w:rFonts w:eastAsiaTheme="minorEastAsia"/>
            <w:noProof/>
            <w:sz w:val="21"/>
          </w:rPr>
          <w:tab/>
        </w:r>
        <w:r w:rsidR="005C2ECC" w:rsidRPr="006231B4">
          <w:rPr>
            <w:rStyle w:val="ad"/>
            <w:rFonts w:hint="eastAsia"/>
            <w:noProof/>
          </w:rPr>
          <w:t>自定义分片数</w:t>
        </w:r>
        <w:r w:rsidR="005C2ECC">
          <w:rPr>
            <w:noProof/>
            <w:webHidden/>
          </w:rPr>
          <w:tab/>
        </w:r>
        <w:r w:rsidR="005C2ECC">
          <w:rPr>
            <w:noProof/>
            <w:webHidden/>
          </w:rPr>
          <w:fldChar w:fldCharType="begin"/>
        </w:r>
        <w:r w:rsidR="005C2ECC">
          <w:rPr>
            <w:noProof/>
            <w:webHidden/>
          </w:rPr>
          <w:instrText xml:space="preserve"> PAGEREF _Toc475119131 \h </w:instrText>
        </w:r>
        <w:r w:rsidR="005C2ECC">
          <w:rPr>
            <w:noProof/>
            <w:webHidden/>
          </w:rPr>
        </w:r>
        <w:r w:rsidR="005C2ECC">
          <w:rPr>
            <w:noProof/>
            <w:webHidden/>
          </w:rPr>
          <w:fldChar w:fldCharType="separate"/>
        </w:r>
        <w:r w:rsidR="005C2ECC">
          <w:rPr>
            <w:noProof/>
            <w:webHidden/>
          </w:rPr>
          <w:t>57</w:t>
        </w:r>
        <w:r w:rsidR="005C2ECC">
          <w:rPr>
            <w:noProof/>
            <w:webHidden/>
          </w:rPr>
          <w:fldChar w:fldCharType="end"/>
        </w:r>
      </w:hyperlink>
    </w:p>
    <w:p w14:paraId="0C343132" w14:textId="77777777" w:rsidR="005C2ECC" w:rsidRDefault="007966BF">
      <w:pPr>
        <w:pStyle w:val="32"/>
        <w:tabs>
          <w:tab w:val="left" w:pos="2940"/>
          <w:tab w:val="right" w:leader="dot" w:pos="8296"/>
        </w:tabs>
        <w:ind w:left="960"/>
        <w:rPr>
          <w:rFonts w:eastAsiaTheme="minorEastAsia"/>
          <w:noProof/>
          <w:sz w:val="21"/>
        </w:rPr>
      </w:pPr>
      <w:hyperlink w:anchor="_Toc475119132" w:history="1">
        <w:r w:rsidR="005C2ECC" w:rsidRPr="006231B4">
          <w:rPr>
            <w:rStyle w:val="ad"/>
            <w:noProof/>
          </w:rPr>
          <w:t>4.1.14</w:t>
        </w:r>
        <w:r w:rsidR="005C2ECC">
          <w:rPr>
            <w:rFonts w:eastAsiaTheme="minorEastAsia"/>
            <w:noProof/>
            <w:sz w:val="21"/>
          </w:rPr>
          <w:tab/>
        </w:r>
        <w:r w:rsidR="005C2ECC" w:rsidRPr="006231B4">
          <w:rPr>
            <w:rStyle w:val="ad"/>
            <w:noProof/>
          </w:rPr>
          <w:t>Hint</w:t>
        </w:r>
        <w:r w:rsidR="005C2ECC" w:rsidRPr="006231B4">
          <w:rPr>
            <w:rStyle w:val="ad"/>
            <w:rFonts w:hint="eastAsia"/>
            <w:noProof/>
          </w:rPr>
          <w:t>语法</w:t>
        </w:r>
        <w:r w:rsidR="005C2ECC" w:rsidRPr="006231B4">
          <w:rPr>
            <w:rStyle w:val="ad"/>
            <w:noProof/>
          </w:rPr>
          <w:t>/</w:t>
        </w:r>
        <w:r w:rsidR="005C2ECC" w:rsidRPr="006231B4">
          <w:rPr>
            <w:rStyle w:val="ad"/>
            <w:rFonts w:hint="eastAsia"/>
            <w:noProof/>
          </w:rPr>
          <w:t>透传</w:t>
        </w:r>
        <w:r w:rsidR="005C2ECC">
          <w:rPr>
            <w:noProof/>
            <w:webHidden/>
          </w:rPr>
          <w:tab/>
        </w:r>
        <w:r w:rsidR="005C2ECC">
          <w:rPr>
            <w:noProof/>
            <w:webHidden/>
          </w:rPr>
          <w:fldChar w:fldCharType="begin"/>
        </w:r>
        <w:r w:rsidR="005C2ECC">
          <w:rPr>
            <w:noProof/>
            <w:webHidden/>
          </w:rPr>
          <w:instrText xml:space="preserve"> PAGEREF _Toc475119132 \h </w:instrText>
        </w:r>
        <w:r w:rsidR="005C2ECC">
          <w:rPr>
            <w:noProof/>
            <w:webHidden/>
          </w:rPr>
        </w:r>
        <w:r w:rsidR="005C2ECC">
          <w:rPr>
            <w:noProof/>
            <w:webHidden/>
          </w:rPr>
          <w:fldChar w:fldCharType="separate"/>
        </w:r>
        <w:r w:rsidR="005C2ECC">
          <w:rPr>
            <w:noProof/>
            <w:webHidden/>
          </w:rPr>
          <w:t>58</w:t>
        </w:r>
        <w:r w:rsidR="005C2ECC">
          <w:rPr>
            <w:noProof/>
            <w:webHidden/>
          </w:rPr>
          <w:fldChar w:fldCharType="end"/>
        </w:r>
      </w:hyperlink>
    </w:p>
    <w:p w14:paraId="49500409" w14:textId="77777777" w:rsidR="005C2ECC" w:rsidRDefault="007966BF">
      <w:pPr>
        <w:pStyle w:val="32"/>
        <w:tabs>
          <w:tab w:val="left" w:pos="2940"/>
          <w:tab w:val="right" w:leader="dot" w:pos="8296"/>
        </w:tabs>
        <w:ind w:left="960"/>
        <w:rPr>
          <w:rFonts w:eastAsiaTheme="minorEastAsia"/>
          <w:noProof/>
          <w:sz w:val="21"/>
        </w:rPr>
      </w:pPr>
      <w:hyperlink w:anchor="_Toc475119133" w:history="1">
        <w:r w:rsidR="005C2ECC" w:rsidRPr="006231B4">
          <w:rPr>
            <w:rStyle w:val="ad"/>
            <w:rFonts w:ascii="宋体" w:hAnsi="宋体"/>
            <w:noProof/>
          </w:rPr>
          <w:t>4.1.15</w:t>
        </w:r>
        <w:r w:rsidR="005C2ECC">
          <w:rPr>
            <w:rFonts w:eastAsiaTheme="minorEastAsia"/>
            <w:noProof/>
            <w:sz w:val="21"/>
          </w:rPr>
          <w:tab/>
        </w:r>
        <w:r w:rsidR="005C2ECC" w:rsidRPr="006231B4">
          <w:rPr>
            <w:rStyle w:val="ad"/>
            <w:rFonts w:ascii="宋体" w:hAnsi="宋体" w:hint="eastAsia"/>
            <w:noProof/>
          </w:rPr>
          <w:t>读写分离</w:t>
        </w:r>
        <w:r w:rsidR="005C2ECC">
          <w:rPr>
            <w:noProof/>
            <w:webHidden/>
          </w:rPr>
          <w:tab/>
        </w:r>
        <w:r w:rsidR="005C2ECC">
          <w:rPr>
            <w:noProof/>
            <w:webHidden/>
          </w:rPr>
          <w:fldChar w:fldCharType="begin"/>
        </w:r>
        <w:r w:rsidR="005C2ECC">
          <w:rPr>
            <w:noProof/>
            <w:webHidden/>
          </w:rPr>
          <w:instrText xml:space="preserve"> PAGEREF _Toc475119133 \h </w:instrText>
        </w:r>
        <w:r w:rsidR="005C2ECC">
          <w:rPr>
            <w:noProof/>
            <w:webHidden/>
          </w:rPr>
        </w:r>
        <w:r w:rsidR="005C2ECC">
          <w:rPr>
            <w:noProof/>
            <w:webHidden/>
          </w:rPr>
          <w:fldChar w:fldCharType="separate"/>
        </w:r>
        <w:r w:rsidR="005C2ECC">
          <w:rPr>
            <w:noProof/>
            <w:webHidden/>
          </w:rPr>
          <w:t>59</w:t>
        </w:r>
        <w:r w:rsidR="005C2ECC">
          <w:rPr>
            <w:noProof/>
            <w:webHidden/>
          </w:rPr>
          <w:fldChar w:fldCharType="end"/>
        </w:r>
      </w:hyperlink>
    </w:p>
    <w:p w14:paraId="1DB7A1F1" w14:textId="77777777" w:rsidR="005C2ECC" w:rsidRDefault="007966BF">
      <w:pPr>
        <w:pStyle w:val="21"/>
        <w:tabs>
          <w:tab w:val="left" w:pos="2940"/>
          <w:tab w:val="right" w:leader="dot" w:pos="8296"/>
        </w:tabs>
        <w:ind w:left="480"/>
        <w:rPr>
          <w:rFonts w:eastAsiaTheme="minorEastAsia"/>
          <w:noProof/>
          <w:sz w:val="21"/>
        </w:rPr>
      </w:pPr>
      <w:hyperlink w:anchor="_Toc475119134" w:history="1">
        <w:r w:rsidR="005C2ECC" w:rsidRPr="006231B4">
          <w:rPr>
            <w:rStyle w:val="ad"/>
            <w:rFonts w:ascii="宋体" w:hAnsi="宋体"/>
            <w:noProof/>
          </w:rPr>
          <w:t>4.2</w:t>
        </w:r>
        <w:r w:rsidR="005C2ECC">
          <w:rPr>
            <w:rFonts w:eastAsiaTheme="minorEastAsia"/>
            <w:noProof/>
            <w:sz w:val="21"/>
          </w:rPr>
          <w:tab/>
        </w:r>
        <w:r w:rsidR="005C2ECC" w:rsidRPr="006231B4">
          <w:rPr>
            <w:rStyle w:val="ad"/>
            <w:rFonts w:ascii="宋体" w:hAnsi="宋体" w:hint="eastAsia"/>
            <w:noProof/>
          </w:rPr>
          <w:t>可用性</w:t>
        </w:r>
        <w:r w:rsidR="005C2ECC">
          <w:rPr>
            <w:noProof/>
            <w:webHidden/>
          </w:rPr>
          <w:tab/>
        </w:r>
        <w:r w:rsidR="005C2ECC">
          <w:rPr>
            <w:noProof/>
            <w:webHidden/>
          </w:rPr>
          <w:fldChar w:fldCharType="begin"/>
        </w:r>
        <w:r w:rsidR="005C2ECC">
          <w:rPr>
            <w:noProof/>
            <w:webHidden/>
          </w:rPr>
          <w:instrText xml:space="preserve"> PAGEREF _Toc475119134 \h </w:instrText>
        </w:r>
        <w:r w:rsidR="005C2ECC">
          <w:rPr>
            <w:noProof/>
            <w:webHidden/>
          </w:rPr>
        </w:r>
        <w:r w:rsidR="005C2ECC">
          <w:rPr>
            <w:noProof/>
            <w:webHidden/>
          </w:rPr>
          <w:fldChar w:fldCharType="separate"/>
        </w:r>
        <w:r w:rsidR="005C2ECC">
          <w:rPr>
            <w:noProof/>
            <w:webHidden/>
          </w:rPr>
          <w:t>60</w:t>
        </w:r>
        <w:r w:rsidR="005C2ECC">
          <w:rPr>
            <w:noProof/>
            <w:webHidden/>
          </w:rPr>
          <w:fldChar w:fldCharType="end"/>
        </w:r>
      </w:hyperlink>
    </w:p>
    <w:p w14:paraId="28CC57C5" w14:textId="77777777" w:rsidR="005C2ECC" w:rsidRDefault="007966BF">
      <w:pPr>
        <w:pStyle w:val="32"/>
        <w:tabs>
          <w:tab w:val="left" w:pos="2940"/>
          <w:tab w:val="right" w:leader="dot" w:pos="8296"/>
        </w:tabs>
        <w:ind w:left="960"/>
        <w:rPr>
          <w:rFonts w:eastAsiaTheme="minorEastAsia"/>
          <w:noProof/>
          <w:sz w:val="21"/>
        </w:rPr>
      </w:pPr>
      <w:hyperlink w:anchor="_Toc475119135" w:history="1">
        <w:r w:rsidR="005C2ECC" w:rsidRPr="006231B4">
          <w:rPr>
            <w:rStyle w:val="ad"/>
            <w:noProof/>
          </w:rPr>
          <w:t>4.2.1</w:t>
        </w:r>
        <w:r w:rsidR="005C2ECC">
          <w:rPr>
            <w:rFonts w:eastAsiaTheme="minorEastAsia"/>
            <w:noProof/>
            <w:sz w:val="21"/>
          </w:rPr>
          <w:tab/>
        </w:r>
        <w:r w:rsidR="005C2ECC" w:rsidRPr="006231B4">
          <w:rPr>
            <w:rStyle w:val="ad"/>
            <w:rFonts w:hint="eastAsia"/>
            <w:noProof/>
          </w:rPr>
          <w:t>数据库中间件集群高可用</w:t>
        </w:r>
        <w:r w:rsidR="005C2ECC">
          <w:rPr>
            <w:noProof/>
            <w:webHidden/>
          </w:rPr>
          <w:tab/>
        </w:r>
        <w:r w:rsidR="005C2ECC">
          <w:rPr>
            <w:noProof/>
            <w:webHidden/>
          </w:rPr>
          <w:fldChar w:fldCharType="begin"/>
        </w:r>
        <w:r w:rsidR="005C2ECC">
          <w:rPr>
            <w:noProof/>
            <w:webHidden/>
          </w:rPr>
          <w:instrText xml:space="preserve"> PAGEREF _Toc475119135 \h </w:instrText>
        </w:r>
        <w:r w:rsidR="005C2ECC">
          <w:rPr>
            <w:noProof/>
            <w:webHidden/>
          </w:rPr>
        </w:r>
        <w:r w:rsidR="005C2ECC">
          <w:rPr>
            <w:noProof/>
            <w:webHidden/>
          </w:rPr>
          <w:fldChar w:fldCharType="separate"/>
        </w:r>
        <w:r w:rsidR="005C2ECC">
          <w:rPr>
            <w:noProof/>
            <w:webHidden/>
          </w:rPr>
          <w:t>60</w:t>
        </w:r>
        <w:r w:rsidR="005C2ECC">
          <w:rPr>
            <w:noProof/>
            <w:webHidden/>
          </w:rPr>
          <w:fldChar w:fldCharType="end"/>
        </w:r>
      </w:hyperlink>
    </w:p>
    <w:p w14:paraId="424FE367" w14:textId="77777777" w:rsidR="005C2ECC" w:rsidRDefault="007966BF">
      <w:pPr>
        <w:pStyle w:val="32"/>
        <w:tabs>
          <w:tab w:val="left" w:pos="2940"/>
          <w:tab w:val="right" w:leader="dot" w:pos="8296"/>
        </w:tabs>
        <w:ind w:left="960"/>
        <w:rPr>
          <w:rFonts w:eastAsiaTheme="minorEastAsia"/>
          <w:noProof/>
          <w:sz w:val="21"/>
        </w:rPr>
      </w:pPr>
      <w:hyperlink w:anchor="_Toc475119136" w:history="1">
        <w:r w:rsidR="005C2ECC" w:rsidRPr="006231B4">
          <w:rPr>
            <w:rStyle w:val="ad"/>
            <w:noProof/>
          </w:rPr>
          <w:t>4.2.2</w:t>
        </w:r>
        <w:r w:rsidR="005C2ECC">
          <w:rPr>
            <w:rFonts w:eastAsiaTheme="minorEastAsia"/>
            <w:noProof/>
            <w:sz w:val="21"/>
          </w:rPr>
          <w:tab/>
        </w:r>
        <w:r w:rsidR="005C2ECC" w:rsidRPr="006231B4">
          <w:rPr>
            <w:rStyle w:val="ad"/>
            <w:rFonts w:hint="eastAsia"/>
            <w:noProof/>
          </w:rPr>
          <w:t>数据库集群高可用</w:t>
        </w:r>
        <w:r w:rsidR="005C2ECC">
          <w:rPr>
            <w:noProof/>
            <w:webHidden/>
          </w:rPr>
          <w:tab/>
        </w:r>
        <w:r w:rsidR="005C2ECC">
          <w:rPr>
            <w:noProof/>
            <w:webHidden/>
          </w:rPr>
          <w:fldChar w:fldCharType="begin"/>
        </w:r>
        <w:r w:rsidR="005C2ECC">
          <w:rPr>
            <w:noProof/>
            <w:webHidden/>
          </w:rPr>
          <w:instrText xml:space="preserve"> PAGEREF _Toc475119136 \h </w:instrText>
        </w:r>
        <w:r w:rsidR="005C2ECC">
          <w:rPr>
            <w:noProof/>
            <w:webHidden/>
          </w:rPr>
        </w:r>
        <w:r w:rsidR="005C2ECC">
          <w:rPr>
            <w:noProof/>
            <w:webHidden/>
          </w:rPr>
          <w:fldChar w:fldCharType="separate"/>
        </w:r>
        <w:r w:rsidR="005C2ECC">
          <w:rPr>
            <w:noProof/>
            <w:webHidden/>
          </w:rPr>
          <w:t>61</w:t>
        </w:r>
        <w:r w:rsidR="005C2ECC">
          <w:rPr>
            <w:noProof/>
            <w:webHidden/>
          </w:rPr>
          <w:fldChar w:fldCharType="end"/>
        </w:r>
      </w:hyperlink>
    </w:p>
    <w:p w14:paraId="0DD3C129" w14:textId="77777777" w:rsidR="005C2ECC" w:rsidRDefault="007966BF">
      <w:pPr>
        <w:pStyle w:val="32"/>
        <w:tabs>
          <w:tab w:val="left" w:pos="2940"/>
          <w:tab w:val="right" w:leader="dot" w:pos="8296"/>
        </w:tabs>
        <w:ind w:left="960"/>
        <w:rPr>
          <w:rFonts w:eastAsiaTheme="minorEastAsia"/>
          <w:noProof/>
          <w:sz w:val="21"/>
        </w:rPr>
      </w:pPr>
      <w:hyperlink w:anchor="_Toc475119137" w:history="1">
        <w:r w:rsidR="005C2ECC" w:rsidRPr="006231B4">
          <w:rPr>
            <w:rStyle w:val="ad"/>
            <w:noProof/>
          </w:rPr>
          <w:t>4.2.3</w:t>
        </w:r>
        <w:r w:rsidR="005C2ECC">
          <w:rPr>
            <w:rFonts w:eastAsiaTheme="minorEastAsia"/>
            <w:noProof/>
            <w:sz w:val="21"/>
          </w:rPr>
          <w:tab/>
        </w:r>
        <w:r w:rsidR="005C2ECC" w:rsidRPr="006231B4">
          <w:rPr>
            <w:rStyle w:val="ad"/>
            <w:rFonts w:hint="eastAsia"/>
            <w:noProof/>
          </w:rPr>
          <w:t>数据库中间件节点异常恢复</w:t>
        </w:r>
        <w:r w:rsidR="005C2ECC">
          <w:rPr>
            <w:noProof/>
            <w:webHidden/>
          </w:rPr>
          <w:tab/>
        </w:r>
        <w:r w:rsidR="005C2ECC">
          <w:rPr>
            <w:noProof/>
            <w:webHidden/>
          </w:rPr>
          <w:fldChar w:fldCharType="begin"/>
        </w:r>
        <w:r w:rsidR="005C2ECC">
          <w:rPr>
            <w:noProof/>
            <w:webHidden/>
          </w:rPr>
          <w:instrText xml:space="preserve"> PAGEREF _Toc475119137 \h </w:instrText>
        </w:r>
        <w:r w:rsidR="005C2ECC">
          <w:rPr>
            <w:noProof/>
            <w:webHidden/>
          </w:rPr>
        </w:r>
        <w:r w:rsidR="005C2ECC">
          <w:rPr>
            <w:noProof/>
            <w:webHidden/>
          </w:rPr>
          <w:fldChar w:fldCharType="separate"/>
        </w:r>
        <w:r w:rsidR="005C2ECC">
          <w:rPr>
            <w:noProof/>
            <w:webHidden/>
          </w:rPr>
          <w:t>61</w:t>
        </w:r>
        <w:r w:rsidR="005C2ECC">
          <w:rPr>
            <w:noProof/>
            <w:webHidden/>
          </w:rPr>
          <w:fldChar w:fldCharType="end"/>
        </w:r>
      </w:hyperlink>
    </w:p>
    <w:p w14:paraId="0FA5F41A" w14:textId="77777777" w:rsidR="005C2ECC" w:rsidRDefault="007966BF">
      <w:pPr>
        <w:pStyle w:val="32"/>
        <w:tabs>
          <w:tab w:val="left" w:pos="2940"/>
          <w:tab w:val="right" w:leader="dot" w:pos="8296"/>
        </w:tabs>
        <w:ind w:left="960"/>
        <w:rPr>
          <w:rFonts w:eastAsiaTheme="minorEastAsia"/>
          <w:noProof/>
          <w:sz w:val="21"/>
        </w:rPr>
      </w:pPr>
      <w:hyperlink w:anchor="_Toc475119138" w:history="1">
        <w:r w:rsidR="005C2ECC" w:rsidRPr="006231B4">
          <w:rPr>
            <w:rStyle w:val="ad"/>
            <w:noProof/>
          </w:rPr>
          <w:t>4.2.4</w:t>
        </w:r>
        <w:r w:rsidR="005C2ECC">
          <w:rPr>
            <w:rFonts w:eastAsiaTheme="minorEastAsia"/>
            <w:noProof/>
            <w:sz w:val="21"/>
          </w:rPr>
          <w:tab/>
        </w:r>
        <w:r w:rsidR="005C2ECC" w:rsidRPr="006231B4">
          <w:rPr>
            <w:rStyle w:val="ad"/>
            <w:rFonts w:hint="eastAsia"/>
            <w:noProof/>
          </w:rPr>
          <w:t>数据库节点异常恢复</w:t>
        </w:r>
        <w:r w:rsidR="005C2ECC">
          <w:rPr>
            <w:noProof/>
            <w:webHidden/>
          </w:rPr>
          <w:tab/>
        </w:r>
        <w:r w:rsidR="005C2ECC">
          <w:rPr>
            <w:noProof/>
            <w:webHidden/>
          </w:rPr>
          <w:fldChar w:fldCharType="begin"/>
        </w:r>
        <w:r w:rsidR="005C2ECC">
          <w:rPr>
            <w:noProof/>
            <w:webHidden/>
          </w:rPr>
          <w:instrText xml:space="preserve"> PAGEREF _Toc475119138 \h </w:instrText>
        </w:r>
        <w:r w:rsidR="005C2ECC">
          <w:rPr>
            <w:noProof/>
            <w:webHidden/>
          </w:rPr>
        </w:r>
        <w:r w:rsidR="005C2ECC">
          <w:rPr>
            <w:noProof/>
            <w:webHidden/>
          </w:rPr>
          <w:fldChar w:fldCharType="separate"/>
        </w:r>
        <w:r w:rsidR="005C2ECC">
          <w:rPr>
            <w:noProof/>
            <w:webHidden/>
          </w:rPr>
          <w:t>62</w:t>
        </w:r>
        <w:r w:rsidR="005C2ECC">
          <w:rPr>
            <w:noProof/>
            <w:webHidden/>
          </w:rPr>
          <w:fldChar w:fldCharType="end"/>
        </w:r>
      </w:hyperlink>
    </w:p>
    <w:p w14:paraId="6C923161" w14:textId="77777777" w:rsidR="005C2ECC" w:rsidRDefault="007966BF">
      <w:pPr>
        <w:pStyle w:val="32"/>
        <w:tabs>
          <w:tab w:val="left" w:pos="2940"/>
          <w:tab w:val="right" w:leader="dot" w:pos="8296"/>
        </w:tabs>
        <w:ind w:left="960"/>
        <w:rPr>
          <w:rFonts w:eastAsiaTheme="minorEastAsia"/>
          <w:noProof/>
          <w:sz w:val="21"/>
        </w:rPr>
      </w:pPr>
      <w:hyperlink w:anchor="_Toc475119139" w:history="1">
        <w:r w:rsidR="005C2ECC" w:rsidRPr="006231B4">
          <w:rPr>
            <w:rStyle w:val="ad"/>
            <w:noProof/>
          </w:rPr>
          <w:t>4.2.5</w:t>
        </w:r>
        <w:r w:rsidR="005C2ECC">
          <w:rPr>
            <w:rFonts w:eastAsiaTheme="minorEastAsia"/>
            <w:noProof/>
            <w:sz w:val="21"/>
          </w:rPr>
          <w:tab/>
        </w:r>
        <w:r w:rsidR="005C2ECC" w:rsidRPr="006231B4">
          <w:rPr>
            <w:rStyle w:val="ad"/>
            <w:rFonts w:hint="eastAsia"/>
            <w:noProof/>
          </w:rPr>
          <w:t>过载保护</w:t>
        </w:r>
        <w:r w:rsidR="005C2ECC">
          <w:rPr>
            <w:noProof/>
            <w:webHidden/>
          </w:rPr>
          <w:tab/>
        </w:r>
        <w:r w:rsidR="005C2ECC">
          <w:rPr>
            <w:noProof/>
            <w:webHidden/>
          </w:rPr>
          <w:fldChar w:fldCharType="begin"/>
        </w:r>
        <w:r w:rsidR="005C2ECC">
          <w:rPr>
            <w:noProof/>
            <w:webHidden/>
          </w:rPr>
          <w:instrText xml:space="preserve"> PAGEREF _Toc475119139 \h </w:instrText>
        </w:r>
        <w:r w:rsidR="005C2ECC">
          <w:rPr>
            <w:noProof/>
            <w:webHidden/>
          </w:rPr>
        </w:r>
        <w:r w:rsidR="005C2ECC">
          <w:rPr>
            <w:noProof/>
            <w:webHidden/>
          </w:rPr>
          <w:fldChar w:fldCharType="separate"/>
        </w:r>
        <w:r w:rsidR="005C2ECC">
          <w:rPr>
            <w:noProof/>
            <w:webHidden/>
          </w:rPr>
          <w:t>63</w:t>
        </w:r>
        <w:r w:rsidR="005C2ECC">
          <w:rPr>
            <w:noProof/>
            <w:webHidden/>
          </w:rPr>
          <w:fldChar w:fldCharType="end"/>
        </w:r>
      </w:hyperlink>
    </w:p>
    <w:p w14:paraId="3F7D4F53" w14:textId="77777777" w:rsidR="005C2ECC" w:rsidRDefault="007966BF">
      <w:pPr>
        <w:pStyle w:val="32"/>
        <w:tabs>
          <w:tab w:val="left" w:pos="2940"/>
          <w:tab w:val="right" w:leader="dot" w:pos="8296"/>
        </w:tabs>
        <w:ind w:left="960"/>
        <w:rPr>
          <w:rFonts w:eastAsiaTheme="minorEastAsia"/>
          <w:noProof/>
          <w:sz w:val="21"/>
        </w:rPr>
      </w:pPr>
      <w:hyperlink w:anchor="_Toc475119140" w:history="1">
        <w:r w:rsidR="005C2ECC" w:rsidRPr="006231B4">
          <w:rPr>
            <w:rStyle w:val="ad"/>
            <w:noProof/>
          </w:rPr>
          <w:t>4.2.6</w:t>
        </w:r>
        <w:r w:rsidR="005C2ECC">
          <w:rPr>
            <w:rFonts w:eastAsiaTheme="minorEastAsia"/>
            <w:noProof/>
            <w:sz w:val="21"/>
          </w:rPr>
          <w:tab/>
        </w:r>
        <w:r w:rsidR="005C2ECC" w:rsidRPr="006231B4">
          <w:rPr>
            <w:rStyle w:val="ad"/>
            <w:rFonts w:hint="eastAsia"/>
            <w:noProof/>
          </w:rPr>
          <w:t>数据库中间件集群分组</w:t>
        </w:r>
        <w:r w:rsidR="005C2ECC">
          <w:rPr>
            <w:noProof/>
            <w:webHidden/>
          </w:rPr>
          <w:tab/>
        </w:r>
        <w:r w:rsidR="005C2ECC">
          <w:rPr>
            <w:noProof/>
            <w:webHidden/>
          </w:rPr>
          <w:fldChar w:fldCharType="begin"/>
        </w:r>
        <w:r w:rsidR="005C2ECC">
          <w:rPr>
            <w:noProof/>
            <w:webHidden/>
          </w:rPr>
          <w:instrText xml:space="preserve"> PAGEREF _Toc475119140 \h </w:instrText>
        </w:r>
        <w:r w:rsidR="005C2ECC">
          <w:rPr>
            <w:noProof/>
            <w:webHidden/>
          </w:rPr>
        </w:r>
        <w:r w:rsidR="005C2ECC">
          <w:rPr>
            <w:noProof/>
            <w:webHidden/>
          </w:rPr>
          <w:fldChar w:fldCharType="separate"/>
        </w:r>
        <w:r w:rsidR="005C2ECC">
          <w:rPr>
            <w:noProof/>
            <w:webHidden/>
          </w:rPr>
          <w:t>63</w:t>
        </w:r>
        <w:r w:rsidR="005C2ECC">
          <w:rPr>
            <w:noProof/>
            <w:webHidden/>
          </w:rPr>
          <w:fldChar w:fldCharType="end"/>
        </w:r>
      </w:hyperlink>
    </w:p>
    <w:p w14:paraId="4558EB02" w14:textId="77777777" w:rsidR="005C2ECC" w:rsidRDefault="007966BF">
      <w:pPr>
        <w:pStyle w:val="21"/>
        <w:tabs>
          <w:tab w:val="left" w:pos="2940"/>
          <w:tab w:val="right" w:leader="dot" w:pos="8296"/>
        </w:tabs>
        <w:ind w:left="480"/>
        <w:rPr>
          <w:rFonts w:eastAsiaTheme="minorEastAsia"/>
          <w:noProof/>
          <w:sz w:val="21"/>
        </w:rPr>
      </w:pPr>
      <w:hyperlink w:anchor="_Toc475119141" w:history="1">
        <w:r w:rsidR="005C2ECC" w:rsidRPr="006231B4">
          <w:rPr>
            <w:rStyle w:val="ad"/>
            <w:rFonts w:ascii="宋体" w:hAnsi="宋体"/>
            <w:noProof/>
          </w:rPr>
          <w:t>4.3</w:t>
        </w:r>
        <w:r w:rsidR="005C2ECC">
          <w:rPr>
            <w:rFonts w:eastAsiaTheme="minorEastAsia"/>
            <w:noProof/>
            <w:sz w:val="21"/>
          </w:rPr>
          <w:tab/>
        </w:r>
        <w:r w:rsidR="005C2ECC" w:rsidRPr="006231B4">
          <w:rPr>
            <w:rStyle w:val="ad"/>
            <w:rFonts w:ascii="宋体" w:hAnsi="宋体" w:hint="eastAsia"/>
            <w:noProof/>
          </w:rPr>
          <w:t>可靠性</w:t>
        </w:r>
        <w:r w:rsidR="005C2ECC">
          <w:rPr>
            <w:noProof/>
            <w:webHidden/>
          </w:rPr>
          <w:tab/>
        </w:r>
        <w:r w:rsidR="005C2ECC">
          <w:rPr>
            <w:noProof/>
            <w:webHidden/>
          </w:rPr>
          <w:fldChar w:fldCharType="begin"/>
        </w:r>
        <w:r w:rsidR="005C2ECC">
          <w:rPr>
            <w:noProof/>
            <w:webHidden/>
          </w:rPr>
          <w:instrText xml:space="preserve"> PAGEREF _Toc475119141 \h </w:instrText>
        </w:r>
        <w:r w:rsidR="005C2ECC">
          <w:rPr>
            <w:noProof/>
            <w:webHidden/>
          </w:rPr>
        </w:r>
        <w:r w:rsidR="005C2ECC">
          <w:rPr>
            <w:noProof/>
            <w:webHidden/>
          </w:rPr>
          <w:fldChar w:fldCharType="separate"/>
        </w:r>
        <w:r w:rsidR="005C2ECC">
          <w:rPr>
            <w:noProof/>
            <w:webHidden/>
          </w:rPr>
          <w:t>64</w:t>
        </w:r>
        <w:r w:rsidR="005C2ECC">
          <w:rPr>
            <w:noProof/>
            <w:webHidden/>
          </w:rPr>
          <w:fldChar w:fldCharType="end"/>
        </w:r>
      </w:hyperlink>
    </w:p>
    <w:p w14:paraId="7F3C8CFB" w14:textId="77777777" w:rsidR="005C2ECC" w:rsidRDefault="007966BF">
      <w:pPr>
        <w:pStyle w:val="32"/>
        <w:tabs>
          <w:tab w:val="left" w:pos="2940"/>
          <w:tab w:val="right" w:leader="dot" w:pos="8296"/>
        </w:tabs>
        <w:ind w:left="960"/>
        <w:rPr>
          <w:rFonts w:eastAsiaTheme="minorEastAsia"/>
          <w:noProof/>
          <w:sz w:val="21"/>
        </w:rPr>
      </w:pPr>
      <w:hyperlink w:anchor="_Toc475119142" w:history="1">
        <w:r w:rsidR="005C2ECC" w:rsidRPr="006231B4">
          <w:rPr>
            <w:rStyle w:val="ad"/>
            <w:rFonts w:ascii="宋体" w:hAnsi="宋体"/>
            <w:noProof/>
          </w:rPr>
          <w:t>4.3.1</w:t>
        </w:r>
        <w:r w:rsidR="005C2ECC">
          <w:rPr>
            <w:rFonts w:eastAsiaTheme="minorEastAsia"/>
            <w:noProof/>
            <w:sz w:val="21"/>
          </w:rPr>
          <w:tab/>
        </w:r>
        <w:r w:rsidR="005C2ECC" w:rsidRPr="006231B4">
          <w:rPr>
            <w:rStyle w:val="ad"/>
            <w:rFonts w:ascii="宋体" w:hAnsi="宋体" w:hint="eastAsia"/>
            <w:noProof/>
          </w:rPr>
          <w:t>从库网络断开</w:t>
        </w:r>
        <w:r w:rsidR="005C2ECC">
          <w:rPr>
            <w:noProof/>
            <w:webHidden/>
          </w:rPr>
          <w:tab/>
        </w:r>
        <w:r w:rsidR="005C2ECC">
          <w:rPr>
            <w:noProof/>
            <w:webHidden/>
          </w:rPr>
          <w:fldChar w:fldCharType="begin"/>
        </w:r>
        <w:r w:rsidR="005C2ECC">
          <w:rPr>
            <w:noProof/>
            <w:webHidden/>
          </w:rPr>
          <w:instrText xml:space="preserve"> PAGEREF _Toc475119142 \h </w:instrText>
        </w:r>
        <w:r w:rsidR="005C2ECC">
          <w:rPr>
            <w:noProof/>
            <w:webHidden/>
          </w:rPr>
        </w:r>
        <w:r w:rsidR="005C2ECC">
          <w:rPr>
            <w:noProof/>
            <w:webHidden/>
          </w:rPr>
          <w:fldChar w:fldCharType="separate"/>
        </w:r>
        <w:r w:rsidR="005C2ECC">
          <w:rPr>
            <w:noProof/>
            <w:webHidden/>
          </w:rPr>
          <w:t>64</w:t>
        </w:r>
        <w:r w:rsidR="005C2ECC">
          <w:rPr>
            <w:noProof/>
            <w:webHidden/>
          </w:rPr>
          <w:fldChar w:fldCharType="end"/>
        </w:r>
      </w:hyperlink>
    </w:p>
    <w:p w14:paraId="50F9708B" w14:textId="77777777" w:rsidR="005C2ECC" w:rsidRDefault="007966BF">
      <w:pPr>
        <w:pStyle w:val="32"/>
        <w:tabs>
          <w:tab w:val="left" w:pos="2940"/>
          <w:tab w:val="right" w:leader="dot" w:pos="8296"/>
        </w:tabs>
        <w:ind w:left="960"/>
        <w:rPr>
          <w:rFonts w:eastAsiaTheme="minorEastAsia"/>
          <w:noProof/>
          <w:sz w:val="21"/>
        </w:rPr>
      </w:pPr>
      <w:hyperlink w:anchor="_Toc475119143" w:history="1">
        <w:r w:rsidR="005C2ECC" w:rsidRPr="006231B4">
          <w:rPr>
            <w:rStyle w:val="ad"/>
            <w:rFonts w:ascii="宋体" w:hAnsi="宋体"/>
            <w:noProof/>
          </w:rPr>
          <w:t>4.3.2</w:t>
        </w:r>
        <w:r w:rsidR="005C2ECC">
          <w:rPr>
            <w:rFonts w:eastAsiaTheme="minorEastAsia"/>
            <w:noProof/>
            <w:sz w:val="21"/>
          </w:rPr>
          <w:tab/>
        </w:r>
        <w:r w:rsidR="005C2ECC" w:rsidRPr="006231B4">
          <w:rPr>
            <w:rStyle w:val="ad"/>
            <w:rFonts w:ascii="宋体" w:hAnsi="宋体" w:hint="eastAsia"/>
            <w:noProof/>
          </w:rPr>
          <w:t>主库网络断开</w:t>
        </w:r>
        <w:r w:rsidR="005C2ECC">
          <w:rPr>
            <w:noProof/>
            <w:webHidden/>
          </w:rPr>
          <w:tab/>
        </w:r>
        <w:r w:rsidR="005C2ECC">
          <w:rPr>
            <w:noProof/>
            <w:webHidden/>
          </w:rPr>
          <w:fldChar w:fldCharType="begin"/>
        </w:r>
        <w:r w:rsidR="005C2ECC">
          <w:rPr>
            <w:noProof/>
            <w:webHidden/>
          </w:rPr>
          <w:instrText xml:space="preserve"> PAGEREF _Toc475119143 \h </w:instrText>
        </w:r>
        <w:r w:rsidR="005C2ECC">
          <w:rPr>
            <w:noProof/>
            <w:webHidden/>
          </w:rPr>
        </w:r>
        <w:r w:rsidR="005C2ECC">
          <w:rPr>
            <w:noProof/>
            <w:webHidden/>
          </w:rPr>
          <w:fldChar w:fldCharType="separate"/>
        </w:r>
        <w:r w:rsidR="005C2ECC">
          <w:rPr>
            <w:noProof/>
            <w:webHidden/>
          </w:rPr>
          <w:t>65</w:t>
        </w:r>
        <w:r w:rsidR="005C2ECC">
          <w:rPr>
            <w:noProof/>
            <w:webHidden/>
          </w:rPr>
          <w:fldChar w:fldCharType="end"/>
        </w:r>
      </w:hyperlink>
    </w:p>
    <w:p w14:paraId="0C5F6BFA" w14:textId="77777777" w:rsidR="005C2ECC" w:rsidRDefault="007966BF">
      <w:pPr>
        <w:pStyle w:val="32"/>
        <w:tabs>
          <w:tab w:val="left" w:pos="2940"/>
          <w:tab w:val="right" w:leader="dot" w:pos="8296"/>
        </w:tabs>
        <w:ind w:left="960"/>
        <w:rPr>
          <w:rFonts w:eastAsiaTheme="minorEastAsia"/>
          <w:noProof/>
          <w:sz w:val="21"/>
        </w:rPr>
      </w:pPr>
      <w:hyperlink w:anchor="_Toc475119144" w:history="1">
        <w:r w:rsidR="005C2ECC" w:rsidRPr="006231B4">
          <w:rPr>
            <w:rStyle w:val="ad"/>
            <w:rFonts w:ascii="宋体" w:hAnsi="宋体"/>
            <w:noProof/>
          </w:rPr>
          <w:t>4.3.3</w:t>
        </w:r>
        <w:r w:rsidR="005C2ECC">
          <w:rPr>
            <w:rFonts w:eastAsiaTheme="minorEastAsia"/>
            <w:noProof/>
            <w:sz w:val="21"/>
          </w:rPr>
          <w:tab/>
        </w:r>
        <w:r w:rsidR="005C2ECC" w:rsidRPr="006231B4">
          <w:rPr>
            <w:rStyle w:val="ad"/>
            <w:rFonts w:ascii="宋体" w:hAnsi="宋体" w:hint="eastAsia"/>
            <w:noProof/>
          </w:rPr>
          <w:t>主库数据库实例</w:t>
        </w:r>
        <w:r w:rsidR="005C2ECC" w:rsidRPr="006231B4">
          <w:rPr>
            <w:rStyle w:val="ad"/>
            <w:rFonts w:ascii="宋体" w:hAnsi="宋体"/>
            <w:noProof/>
          </w:rPr>
          <w:t>shutdown</w:t>
        </w:r>
        <w:r w:rsidR="005C2ECC">
          <w:rPr>
            <w:noProof/>
            <w:webHidden/>
          </w:rPr>
          <w:tab/>
        </w:r>
        <w:r w:rsidR="005C2ECC">
          <w:rPr>
            <w:noProof/>
            <w:webHidden/>
          </w:rPr>
          <w:fldChar w:fldCharType="begin"/>
        </w:r>
        <w:r w:rsidR="005C2ECC">
          <w:rPr>
            <w:noProof/>
            <w:webHidden/>
          </w:rPr>
          <w:instrText xml:space="preserve"> PAGEREF _Toc475119144 \h </w:instrText>
        </w:r>
        <w:r w:rsidR="005C2ECC">
          <w:rPr>
            <w:noProof/>
            <w:webHidden/>
          </w:rPr>
        </w:r>
        <w:r w:rsidR="005C2ECC">
          <w:rPr>
            <w:noProof/>
            <w:webHidden/>
          </w:rPr>
          <w:fldChar w:fldCharType="separate"/>
        </w:r>
        <w:r w:rsidR="005C2ECC">
          <w:rPr>
            <w:noProof/>
            <w:webHidden/>
          </w:rPr>
          <w:t>66</w:t>
        </w:r>
        <w:r w:rsidR="005C2ECC">
          <w:rPr>
            <w:noProof/>
            <w:webHidden/>
          </w:rPr>
          <w:fldChar w:fldCharType="end"/>
        </w:r>
      </w:hyperlink>
    </w:p>
    <w:p w14:paraId="43BE0360" w14:textId="77777777" w:rsidR="005C2ECC" w:rsidRDefault="007966BF">
      <w:pPr>
        <w:pStyle w:val="32"/>
        <w:tabs>
          <w:tab w:val="left" w:pos="2940"/>
          <w:tab w:val="right" w:leader="dot" w:pos="8296"/>
        </w:tabs>
        <w:ind w:left="960"/>
        <w:rPr>
          <w:rFonts w:eastAsiaTheme="minorEastAsia"/>
          <w:noProof/>
          <w:sz w:val="21"/>
        </w:rPr>
      </w:pPr>
      <w:hyperlink w:anchor="_Toc475119145" w:history="1">
        <w:r w:rsidR="005C2ECC" w:rsidRPr="006231B4">
          <w:rPr>
            <w:rStyle w:val="ad"/>
            <w:rFonts w:ascii="宋体" w:hAnsi="宋体"/>
            <w:noProof/>
          </w:rPr>
          <w:t>4.3.4</w:t>
        </w:r>
        <w:r w:rsidR="005C2ECC">
          <w:rPr>
            <w:rFonts w:eastAsiaTheme="minorEastAsia"/>
            <w:noProof/>
            <w:sz w:val="21"/>
          </w:rPr>
          <w:tab/>
        </w:r>
        <w:r w:rsidR="005C2ECC" w:rsidRPr="006231B4">
          <w:rPr>
            <w:rStyle w:val="ad"/>
            <w:rFonts w:ascii="宋体" w:hAnsi="宋体" w:hint="eastAsia"/>
            <w:noProof/>
          </w:rPr>
          <w:t>主库服务器</w:t>
        </w:r>
        <w:r w:rsidR="005C2ECC" w:rsidRPr="006231B4">
          <w:rPr>
            <w:rStyle w:val="ad"/>
            <w:rFonts w:ascii="宋体" w:hAnsi="宋体"/>
            <w:noProof/>
          </w:rPr>
          <w:t>crash</w:t>
        </w:r>
        <w:r w:rsidR="005C2ECC">
          <w:rPr>
            <w:noProof/>
            <w:webHidden/>
          </w:rPr>
          <w:tab/>
        </w:r>
        <w:r w:rsidR="005C2ECC">
          <w:rPr>
            <w:noProof/>
            <w:webHidden/>
          </w:rPr>
          <w:fldChar w:fldCharType="begin"/>
        </w:r>
        <w:r w:rsidR="005C2ECC">
          <w:rPr>
            <w:noProof/>
            <w:webHidden/>
          </w:rPr>
          <w:instrText xml:space="preserve"> PAGEREF _Toc475119145 \h </w:instrText>
        </w:r>
        <w:r w:rsidR="005C2ECC">
          <w:rPr>
            <w:noProof/>
            <w:webHidden/>
          </w:rPr>
        </w:r>
        <w:r w:rsidR="005C2ECC">
          <w:rPr>
            <w:noProof/>
            <w:webHidden/>
          </w:rPr>
          <w:fldChar w:fldCharType="separate"/>
        </w:r>
        <w:r w:rsidR="005C2ECC">
          <w:rPr>
            <w:noProof/>
            <w:webHidden/>
          </w:rPr>
          <w:t>67</w:t>
        </w:r>
        <w:r w:rsidR="005C2ECC">
          <w:rPr>
            <w:noProof/>
            <w:webHidden/>
          </w:rPr>
          <w:fldChar w:fldCharType="end"/>
        </w:r>
      </w:hyperlink>
    </w:p>
    <w:p w14:paraId="6B94647F" w14:textId="77777777" w:rsidR="005C2ECC" w:rsidRDefault="007966BF">
      <w:pPr>
        <w:pStyle w:val="32"/>
        <w:tabs>
          <w:tab w:val="left" w:pos="2940"/>
          <w:tab w:val="right" w:leader="dot" w:pos="8296"/>
        </w:tabs>
        <w:ind w:left="960"/>
        <w:rPr>
          <w:rFonts w:eastAsiaTheme="minorEastAsia"/>
          <w:noProof/>
          <w:sz w:val="21"/>
        </w:rPr>
      </w:pPr>
      <w:hyperlink w:anchor="_Toc475119146" w:history="1">
        <w:r w:rsidR="005C2ECC" w:rsidRPr="006231B4">
          <w:rPr>
            <w:rStyle w:val="ad"/>
            <w:rFonts w:ascii="宋体" w:hAnsi="宋体"/>
            <w:noProof/>
          </w:rPr>
          <w:t>4.3.5</w:t>
        </w:r>
        <w:r w:rsidR="005C2ECC">
          <w:rPr>
            <w:rFonts w:eastAsiaTheme="minorEastAsia"/>
            <w:noProof/>
            <w:sz w:val="21"/>
          </w:rPr>
          <w:tab/>
        </w:r>
        <w:r w:rsidR="005C2ECC" w:rsidRPr="006231B4">
          <w:rPr>
            <w:rStyle w:val="ad"/>
            <w:rFonts w:ascii="宋体" w:hAnsi="宋体" w:hint="eastAsia"/>
            <w:noProof/>
          </w:rPr>
          <w:t>疲劳测试</w:t>
        </w:r>
        <w:r w:rsidR="005C2ECC">
          <w:rPr>
            <w:noProof/>
            <w:webHidden/>
          </w:rPr>
          <w:tab/>
        </w:r>
        <w:r w:rsidR="005C2ECC">
          <w:rPr>
            <w:noProof/>
            <w:webHidden/>
          </w:rPr>
          <w:fldChar w:fldCharType="begin"/>
        </w:r>
        <w:r w:rsidR="005C2ECC">
          <w:rPr>
            <w:noProof/>
            <w:webHidden/>
          </w:rPr>
          <w:instrText xml:space="preserve"> PAGEREF _Toc475119146 \h </w:instrText>
        </w:r>
        <w:r w:rsidR="005C2ECC">
          <w:rPr>
            <w:noProof/>
            <w:webHidden/>
          </w:rPr>
        </w:r>
        <w:r w:rsidR="005C2ECC">
          <w:rPr>
            <w:noProof/>
            <w:webHidden/>
          </w:rPr>
          <w:fldChar w:fldCharType="separate"/>
        </w:r>
        <w:r w:rsidR="005C2ECC">
          <w:rPr>
            <w:noProof/>
            <w:webHidden/>
          </w:rPr>
          <w:t>68</w:t>
        </w:r>
        <w:r w:rsidR="005C2ECC">
          <w:rPr>
            <w:noProof/>
            <w:webHidden/>
          </w:rPr>
          <w:fldChar w:fldCharType="end"/>
        </w:r>
      </w:hyperlink>
    </w:p>
    <w:p w14:paraId="36E0482F" w14:textId="77777777" w:rsidR="005C2ECC" w:rsidRDefault="007966BF">
      <w:pPr>
        <w:pStyle w:val="32"/>
        <w:tabs>
          <w:tab w:val="left" w:pos="2940"/>
          <w:tab w:val="right" w:leader="dot" w:pos="8296"/>
        </w:tabs>
        <w:ind w:left="960"/>
        <w:rPr>
          <w:rFonts w:eastAsiaTheme="minorEastAsia"/>
          <w:noProof/>
          <w:sz w:val="21"/>
        </w:rPr>
      </w:pPr>
      <w:hyperlink w:anchor="_Toc475119147" w:history="1">
        <w:r w:rsidR="005C2ECC" w:rsidRPr="006231B4">
          <w:rPr>
            <w:rStyle w:val="ad"/>
            <w:rFonts w:ascii="宋体" w:hAnsi="宋体"/>
            <w:noProof/>
          </w:rPr>
          <w:t>4.3.6</w:t>
        </w:r>
        <w:r w:rsidR="005C2ECC">
          <w:rPr>
            <w:rFonts w:eastAsiaTheme="minorEastAsia"/>
            <w:noProof/>
            <w:sz w:val="21"/>
          </w:rPr>
          <w:tab/>
        </w:r>
        <w:r w:rsidR="005C2ECC" w:rsidRPr="006231B4">
          <w:rPr>
            <w:rStyle w:val="ad"/>
            <w:rFonts w:ascii="宋体" w:hAnsi="宋体" w:hint="eastAsia"/>
            <w:noProof/>
          </w:rPr>
          <w:t>分布式事务测试（正常情形）</w:t>
        </w:r>
        <w:r w:rsidR="005C2ECC">
          <w:rPr>
            <w:noProof/>
            <w:webHidden/>
          </w:rPr>
          <w:tab/>
        </w:r>
        <w:r w:rsidR="005C2ECC">
          <w:rPr>
            <w:noProof/>
            <w:webHidden/>
          </w:rPr>
          <w:fldChar w:fldCharType="begin"/>
        </w:r>
        <w:r w:rsidR="005C2ECC">
          <w:rPr>
            <w:noProof/>
            <w:webHidden/>
          </w:rPr>
          <w:instrText xml:space="preserve"> PAGEREF _Toc475119147 \h </w:instrText>
        </w:r>
        <w:r w:rsidR="005C2ECC">
          <w:rPr>
            <w:noProof/>
            <w:webHidden/>
          </w:rPr>
        </w:r>
        <w:r w:rsidR="005C2ECC">
          <w:rPr>
            <w:noProof/>
            <w:webHidden/>
          </w:rPr>
          <w:fldChar w:fldCharType="separate"/>
        </w:r>
        <w:r w:rsidR="005C2ECC">
          <w:rPr>
            <w:noProof/>
            <w:webHidden/>
          </w:rPr>
          <w:t>69</w:t>
        </w:r>
        <w:r w:rsidR="005C2ECC">
          <w:rPr>
            <w:noProof/>
            <w:webHidden/>
          </w:rPr>
          <w:fldChar w:fldCharType="end"/>
        </w:r>
      </w:hyperlink>
    </w:p>
    <w:p w14:paraId="553E0A37" w14:textId="77777777" w:rsidR="005C2ECC" w:rsidRDefault="007966BF">
      <w:pPr>
        <w:pStyle w:val="32"/>
        <w:tabs>
          <w:tab w:val="left" w:pos="2940"/>
          <w:tab w:val="right" w:leader="dot" w:pos="8296"/>
        </w:tabs>
        <w:ind w:left="960"/>
        <w:rPr>
          <w:rFonts w:eastAsiaTheme="minorEastAsia"/>
          <w:noProof/>
          <w:sz w:val="21"/>
        </w:rPr>
      </w:pPr>
      <w:hyperlink w:anchor="_Toc475119148" w:history="1">
        <w:r w:rsidR="005C2ECC" w:rsidRPr="006231B4">
          <w:rPr>
            <w:rStyle w:val="ad"/>
            <w:rFonts w:ascii="宋体" w:hAnsi="宋体"/>
            <w:noProof/>
          </w:rPr>
          <w:t>4.3.7</w:t>
        </w:r>
        <w:r w:rsidR="005C2ECC">
          <w:rPr>
            <w:rFonts w:eastAsiaTheme="minorEastAsia"/>
            <w:noProof/>
            <w:sz w:val="21"/>
          </w:rPr>
          <w:tab/>
        </w:r>
        <w:r w:rsidR="005C2ECC" w:rsidRPr="006231B4">
          <w:rPr>
            <w:rStyle w:val="ad"/>
            <w:rFonts w:ascii="宋体" w:hAnsi="宋体" w:hint="eastAsia"/>
            <w:noProof/>
          </w:rPr>
          <w:t>分布式事务测试（异常情形）</w:t>
        </w:r>
        <w:r w:rsidR="005C2ECC">
          <w:rPr>
            <w:noProof/>
            <w:webHidden/>
          </w:rPr>
          <w:tab/>
        </w:r>
        <w:r w:rsidR="005C2ECC">
          <w:rPr>
            <w:noProof/>
            <w:webHidden/>
          </w:rPr>
          <w:fldChar w:fldCharType="begin"/>
        </w:r>
        <w:r w:rsidR="005C2ECC">
          <w:rPr>
            <w:noProof/>
            <w:webHidden/>
          </w:rPr>
          <w:instrText xml:space="preserve"> PAGEREF _Toc475119148 \h </w:instrText>
        </w:r>
        <w:r w:rsidR="005C2ECC">
          <w:rPr>
            <w:noProof/>
            <w:webHidden/>
          </w:rPr>
        </w:r>
        <w:r w:rsidR="005C2ECC">
          <w:rPr>
            <w:noProof/>
            <w:webHidden/>
          </w:rPr>
          <w:fldChar w:fldCharType="separate"/>
        </w:r>
        <w:r w:rsidR="005C2ECC">
          <w:rPr>
            <w:noProof/>
            <w:webHidden/>
          </w:rPr>
          <w:t>70</w:t>
        </w:r>
        <w:r w:rsidR="005C2ECC">
          <w:rPr>
            <w:noProof/>
            <w:webHidden/>
          </w:rPr>
          <w:fldChar w:fldCharType="end"/>
        </w:r>
      </w:hyperlink>
    </w:p>
    <w:p w14:paraId="481AC356" w14:textId="77777777" w:rsidR="005C2ECC" w:rsidRDefault="007966BF">
      <w:pPr>
        <w:pStyle w:val="21"/>
        <w:tabs>
          <w:tab w:val="left" w:pos="2940"/>
          <w:tab w:val="right" w:leader="dot" w:pos="8296"/>
        </w:tabs>
        <w:ind w:left="480"/>
        <w:rPr>
          <w:rFonts w:eastAsiaTheme="minorEastAsia"/>
          <w:noProof/>
          <w:sz w:val="21"/>
        </w:rPr>
      </w:pPr>
      <w:hyperlink w:anchor="_Toc475119149" w:history="1">
        <w:r w:rsidR="005C2ECC" w:rsidRPr="006231B4">
          <w:rPr>
            <w:rStyle w:val="ad"/>
            <w:rFonts w:ascii="宋体" w:hAnsi="宋体"/>
            <w:noProof/>
          </w:rPr>
          <w:t>4.4</w:t>
        </w:r>
        <w:r w:rsidR="005C2ECC">
          <w:rPr>
            <w:rFonts w:eastAsiaTheme="minorEastAsia"/>
            <w:noProof/>
            <w:sz w:val="21"/>
          </w:rPr>
          <w:tab/>
        </w:r>
        <w:r w:rsidR="005C2ECC" w:rsidRPr="006231B4">
          <w:rPr>
            <w:rStyle w:val="ad"/>
            <w:rFonts w:ascii="宋体" w:hAnsi="宋体" w:hint="eastAsia"/>
            <w:noProof/>
          </w:rPr>
          <w:t>监控</w:t>
        </w:r>
        <w:r w:rsidR="005C2ECC" w:rsidRPr="006231B4">
          <w:rPr>
            <w:rStyle w:val="ad"/>
            <w:rFonts w:ascii="宋体" w:hAnsi="宋体"/>
            <w:noProof/>
          </w:rPr>
          <w:t>/</w:t>
        </w:r>
        <w:r w:rsidR="005C2ECC" w:rsidRPr="006231B4">
          <w:rPr>
            <w:rStyle w:val="ad"/>
            <w:rFonts w:ascii="宋体" w:hAnsi="宋体" w:hint="eastAsia"/>
            <w:noProof/>
          </w:rPr>
          <w:t>运维</w:t>
        </w:r>
        <w:r w:rsidR="005C2ECC">
          <w:rPr>
            <w:noProof/>
            <w:webHidden/>
          </w:rPr>
          <w:tab/>
        </w:r>
        <w:r w:rsidR="005C2ECC">
          <w:rPr>
            <w:noProof/>
            <w:webHidden/>
          </w:rPr>
          <w:fldChar w:fldCharType="begin"/>
        </w:r>
        <w:r w:rsidR="005C2ECC">
          <w:rPr>
            <w:noProof/>
            <w:webHidden/>
          </w:rPr>
          <w:instrText xml:space="preserve"> PAGEREF _Toc475119149 \h </w:instrText>
        </w:r>
        <w:r w:rsidR="005C2ECC">
          <w:rPr>
            <w:noProof/>
            <w:webHidden/>
          </w:rPr>
        </w:r>
        <w:r w:rsidR="005C2ECC">
          <w:rPr>
            <w:noProof/>
            <w:webHidden/>
          </w:rPr>
          <w:fldChar w:fldCharType="separate"/>
        </w:r>
        <w:r w:rsidR="005C2ECC">
          <w:rPr>
            <w:noProof/>
            <w:webHidden/>
          </w:rPr>
          <w:t>72</w:t>
        </w:r>
        <w:r w:rsidR="005C2ECC">
          <w:rPr>
            <w:noProof/>
            <w:webHidden/>
          </w:rPr>
          <w:fldChar w:fldCharType="end"/>
        </w:r>
      </w:hyperlink>
    </w:p>
    <w:p w14:paraId="45C48E89" w14:textId="77777777" w:rsidR="005C2ECC" w:rsidRDefault="007966BF">
      <w:pPr>
        <w:pStyle w:val="32"/>
        <w:tabs>
          <w:tab w:val="left" w:pos="2940"/>
          <w:tab w:val="right" w:leader="dot" w:pos="8296"/>
        </w:tabs>
        <w:ind w:left="960"/>
        <w:rPr>
          <w:rFonts w:eastAsiaTheme="minorEastAsia"/>
          <w:noProof/>
          <w:sz w:val="21"/>
        </w:rPr>
      </w:pPr>
      <w:hyperlink w:anchor="_Toc475119150" w:history="1">
        <w:r w:rsidR="005C2ECC" w:rsidRPr="006231B4">
          <w:rPr>
            <w:rStyle w:val="ad"/>
            <w:noProof/>
          </w:rPr>
          <w:t>4.4.1</w:t>
        </w:r>
        <w:r w:rsidR="005C2ECC">
          <w:rPr>
            <w:rFonts w:eastAsiaTheme="minorEastAsia"/>
            <w:noProof/>
            <w:sz w:val="21"/>
          </w:rPr>
          <w:tab/>
        </w:r>
        <w:r w:rsidR="005C2ECC" w:rsidRPr="006231B4">
          <w:rPr>
            <w:rStyle w:val="ad"/>
            <w:rFonts w:hint="eastAsia"/>
            <w:noProof/>
          </w:rPr>
          <w:t>全局统一管理配置</w:t>
        </w:r>
        <w:r w:rsidR="005C2ECC">
          <w:rPr>
            <w:noProof/>
            <w:webHidden/>
          </w:rPr>
          <w:tab/>
        </w:r>
        <w:r w:rsidR="005C2ECC">
          <w:rPr>
            <w:noProof/>
            <w:webHidden/>
          </w:rPr>
          <w:fldChar w:fldCharType="begin"/>
        </w:r>
        <w:r w:rsidR="005C2ECC">
          <w:rPr>
            <w:noProof/>
            <w:webHidden/>
          </w:rPr>
          <w:instrText xml:space="preserve"> PAGEREF _Toc475119150 \h </w:instrText>
        </w:r>
        <w:r w:rsidR="005C2ECC">
          <w:rPr>
            <w:noProof/>
            <w:webHidden/>
          </w:rPr>
        </w:r>
        <w:r w:rsidR="005C2ECC">
          <w:rPr>
            <w:noProof/>
            <w:webHidden/>
          </w:rPr>
          <w:fldChar w:fldCharType="separate"/>
        </w:r>
        <w:r w:rsidR="005C2ECC">
          <w:rPr>
            <w:noProof/>
            <w:webHidden/>
          </w:rPr>
          <w:t>72</w:t>
        </w:r>
        <w:r w:rsidR="005C2ECC">
          <w:rPr>
            <w:noProof/>
            <w:webHidden/>
          </w:rPr>
          <w:fldChar w:fldCharType="end"/>
        </w:r>
      </w:hyperlink>
    </w:p>
    <w:p w14:paraId="209D04E0" w14:textId="77777777" w:rsidR="005C2ECC" w:rsidRDefault="007966BF">
      <w:pPr>
        <w:pStyle w:val="32"/>
        <w:tabs>
          <w:tab w:val="left" w:pos="2940"/>
          <w:tab w:val="right" w:leader="dot" w:pos="8296"/>
        </w:tabs>
        <w:ind w:left="960"/>
        <w:rPr>
          <w:rFonts w:eastAsiaTheme="minorEastAsia"/>
          <w:noProof/>
          <w:sz w:val="21"/>
        </w:rPr>
      </w:pPr>
      <w:hyperlink w:anchor="_Toc475119151" w:history="1">
        <w:r w:rsidR="005C2ECC" w:rsidRPr="006231B4">
          <w:rPr>
            <w:rStyle w:val="ad"/>
            <w:noProof/>
          </w:rPr>
          <w:t>4.4.2</w:t>
        </w:r>
        <w:r w:rsidR="005C2ECC">
          <w:rPr>
            <w:rFonts w:eastAsiaTheme="minorEastAsia"/>
            <w:noProof/>
            <w:sz w:val="21"/>
          </w:rPr>
          <w:tab/>
        </w:r>
        <w:r w:rsidR="005C2ECC" w:rsidRPr="006231B4">
          <w:rPr>
            <w:rStyle w:val="ad"/>
            <w:rFonts w:hint="eastAsia"/>
            <w:noProof/>
          </w:rPr>
          <w:t>实时监控</w:t>
        </w:r>
        <w:r w:rsidR="005C2ECC">
          <w:rPr>
            <w:noProof/>
            <w:webHidden/>
          </w:rPr>
          <w:tab/>
        </w:r>
        <w:r w:rsidR="005C2ECC">
          <w:rPr>
            <w:noProof/>
            <w:webHidden/>
          </w:rPr>
          <w:fldChar w:fldCharType="begin"/>
        </w:r>
        <w:r w:rsidR="005C2ECC">
          <w:rPr>
            <w:noProof/>
            <w:webHidden/>
          </w:rPr>
          <w:instrText xml:space="preserve"> PAGEREF _Toc475119151 \h </w:instrText>
        </w:r>
        <w:r w:rsidR="005C2ECC">
          <w:rPr>
            <w:noProof/>
            <w:webHidden/>
          </w:rPr>
        </w:r>
        <w:r w:rsidR="005C2ECC">
          <w:rPr>
            <w:noProof/>
            <w:webHidden/>
          </w:rPr>
          <w:fldChar w:fldCharType="separate"/>
        </w:r>
        <w:r w:rsidR="005C2ECC">
          <w:rPr>
            <w:noProof/>
            <w:webHidden/>
          </w:rPr>
          <w:t>72</w:t>
        </w:r>
        <w:r w:rsidR="005C2ECC">
          <w:rPr>
            <w:noProof/>
            <w:webHidden/>
          </w:rPr>
          <w:fldChar w:fldCharType="end"/>
        </w:r>
      </w:hyperlink>
    </w:p>
    <w:p w14:paraId="42D0B674" w14:textId="77777777" w:rsidR="005C2ECC" w:rsidRDefault="007966BF">
      <w:pPr>
        <w:pStyle w:val="32"/>
        <w:tabs>
          <w:tab w:val="left" w:pos="2940"/>
          <w:tab w:val="right" w:leader="dot" w:pos="8296"/>
        </w:tabs>
        <w:ind w:left="960"/>
        <w:rPr>
          <w:rFonts w:eastAsiaTheme="minorEastAsia"/>
          <w:noProof/>
          <w:sz w:val="21"/>
        </w:rPr>
      </w:pPr>
      <w:hyperlink w:anchor="_Toc475119152" w:history="1">
        <w:r w:rsidR="005C2ECC" w:rsidRPr="006231B4">
          <w:rPr>
            <w:rStyle w:val="ad"/>
            <w:noProof/>
          </w:rPr>
          <w:t>4.4.3</w:t>
        </w:r>
        <w:r w:rsidR="005C2ECC">
          <w:rPr>
            <w:rFonts w:eastAsiaTheme="minorEastAsia"/>
            <w:noProof/>
            <w:sz w:val="21"/>
          </w:rPr>
          <w:tab/>
        </w:r>
        <w:r w:rsidR="005C2ECC" w:rsidRPr="006231B4">
          <w:rPr>
            <w:rStyle w:val="ad"/>
            <w:rFonts w:hint="eastAsia"/>
            <w:noProof/>
          </w:rPr>
          <w:t>在线扩容</w:t>
        </w:r>
        <w:r w:rsidR="005C2ECC">
          <w:rPr>
            <w:noProof/>
            <w:webHidden/>
          </w:rPr>
          <w:tab/>
        </w:r>
        <w:r w:rsidR="005C2ECC">
          <w:rPr>
            <w:noProof/>
            <w:webHidden/>
          </w:rPr>
          <w:fldChar w:fldCharType="begin"/>
        </w:r>
        <w:r w:rsidR="005C2ECC">
          <w:rPr>
            <w:noProof/>
            <w:webHidden/>
          </w:rPr>
          <w:instrText xml:space="preserve"> PAGEREF _Toc475119152 \h </w:instrText>
        </w:r>
        <w:r w:rsidR="005C2ECC">
          <w:rPr>
            <w:noProof/>
            <w:webHidden/>
          </w:rPr>
        </w:r>
        <w:r w:rsidR="005C2ECC">
          <w:rPr>
            <w:noProof/>
            <w:webHidden/>
          </w:rPr>
          <w:fldChar w:fldCharType="separate"/>
        </w:r>
        <w:r w:rsidR="005C2ECC">
          <w:rPr>
            <w:noProof/>
            <w:webHidden/>
          </w:rPr>
          <w:t>73</w:t>
        </w:r>
        <w:r w:rsidR="005C2ECC">
          <w:rPr>
            <w:noProof/>
            <w:webHidden/>
          </w:rPr>
          <w:fldChar w:fldCharType="end"/>
        </w:r>
      </w:hyperlink>
    </w:p>
    <w:p w14:paraId="5BF45901" w14:textId="77777777" w:rsidR="005C2ECC" w:rsidRDefault="007966BF">
      <w:pPr>
        <w:pStyle w:val="32"/>
        <w:tabs>
          <w:tab w:val="left" w:pos="2940"/>
          <w:tab w:val="right" w:leader="dot" w:pos="8296"/>
        </w:tabs>
        <w:ind w:left="960"/>
        <w:rPr>
          <w:rFonts w:eastAsiaTheme="minorEastAsia"/>
          <w:noProof/>
          <w:sz w:val="21"/>
        </w:rPr>
      </w:pPr>
      <w:hyperlink w:anchor="_Toc475119153" w:history="1">
        <w:r w:rsidR="005C2ECC" w:rsidRPr="006231B4">
          <w:rPr>
            <w:rStyle w:val="ad"/>
            <w:noProof/>
          </w:rPr>
          <w:t>4.4.4</w:t>
        </w:r>
        <w:r w:rsidR="005C2ECC">
          <w:rPr>
            <w:rFonts w:eastAsiaTheme="minorEastAsia"/>
            <w:noProof/>
            <w:sz w:val="21"/>
          </w:rPr>
          <w:tab/>
        </w:r>
        <w:r w:rsidR="005C2ECC" w:rsidRPr="006231B4">
          <w:rPr>
            <w:rStyle w:val="ad"/>
            <w:rFonts w:hint="eastAsia"/>
            <w:noProof/>
          </w:rPr>
          <w:t>组件灰度发布</w:t>
        </w:r>
        <w:r w:rsidR="005C2ECC">
          <w:rPr>
            <w:noProof/>
            <w:webHidden/>
          </w:rPr>
          <w:tab/>
        </w:r>
        <w:r w:rsidR="005C2ECC">
          <w:rPr>
            <w:noProof/>
            <w:webHidden/>
          </w:rPr>
          <w:fldChar w:fldCharType="begin"/>
        </w:r>
        <w:r w:rsidR="005C2ECC">
          <w:rPr>
            <w:noProof/>
            <w:webHidden/>
          </w:rPr>
          <w:instrText xml:space="preserve"> PAGEREF _Toc475119153 \h </w:instrText>
        </w:r>
        <w:r w:rsidR="005C2ECC">
          <w:rPr>
            <w:noProof/>
            <w:webHidden/>
          </w:rPr>
        </w:r>
        <w:r w:rsidR="005C2ECC">
          <w:rPr>
            <w:noProof/>
            <w:webHidden/>
          </w:rPr>
          <w:fldChar w:fldCharType="separate"/>
        </w:r>
        <w:r w:rsidR="005C2ECC">
          <w:rPr>
            <w:noProof/>
            <w:webHidden/>
          </w:rPr>
          <w:t>73</w:t>
        </w:r>
        <w:r w:rsidR="005C2ECC">
          <w:rPr>
            <w:noProof/>
            <w:webHidden/>
          </w:rPr>
          <w:fldChar w:fldCharType="end"/>
        </w:r>
      </w:hyperlink>
    </w:p>
    <w:p w14:paraId="48076589" w14:textId="77777777" w:rsidR="005C2ECC" w:rsidRDefault="007966BF">
      <w:pPr>
        <w:pStyle w:val="32"/>
        <w:tabs>
          <w:tab w:val="left" w:pos="2940"/>
          <w:tab w:val="right" w:leader="dot" w:pos="8296"/>
        </w:tabs>
        <w:ind w:left="960"/>
        <w:rPr>
          <w:rFonts w:eastAsiaTheme="minorEastAsia"/>
          <w:noProof/>
          <w:sz w:val="21"/>
        </w:rPr>
      </w:pPr>
      <w:hyperlink w:anchor="_Toc475119154" w:history="1">
        <w:r w:rsidR="005C2ECC" w:rsidRPr="006231B4">
          <w:rPr>
            <w:rStyle w:val="ad"/>
            <w:noProof/>
          </w:rPr>
          <w:t>4.4.5</w:t>
        </w:r>
        <w:r w:rsidR="005C2ECC">
          <w:rPr>
            <w:rFonts w:eastAsiaTheme="minorEastAsia"/>
            <w:noProof/>
            <w:sz w:val="21"/>
          </w:rPr>
          <w:tab/>
        </w:r>
        <w:r w:rsidR="005C2ECC" w:rsidRPr="006231B4">
          <w:rPr>
            <w:rStyle w:val="ad"/>
            <w:rFonts w:hint="eastAsia"/>
            <w:noProof/>
          </w:rPr>
          <w:t>在线配置修改</w:t>
        </w:r>
        <w:r w:rsidR="005C2ECC">
          <w:rPr>
            <w:noProof/>
            <w:webHidden/>
          </w:rPr>
          <w:tab/>
        </w:r>
        <w:r w:rsidR="005C2ECC">
          <w:rPr>
            <w:noProof/>
            <w:webHidden/>
          </w:rPr>
          <w:fldChar w:fldCharType="begin"/>
        </w:r>
        <w:r w:rsidR="005C2ECC">
          <w:rPr>
            <w:noProof/>
            <w:webHidden/>
          </w:rPr>
          <w:instrText xml:space="preserve"> PAGEREF _Toc475119154 \h </w:instrText>
        </w:r>
        <w:r w:rsidR="005C2ECC">
          <w:rPr>
            <w:noProof/>
            <w:webHidden/>
          </w:rPr>
        </w:r>
        <w:r w:rsidR="005C2ECC">
          <w:rPr>
            <w:noProof/>
            <w:webHidden/>
          </w:rPr>
          <w:fldChar w:fldCharType="separate"/>
        </w:r>
        <w:r w:rsidR="005C2ECC">
          <w:rPr>
            <w:noProof/>
            <w:webHidden/>
          </w:rPr>
          <w:t>74</w:t>
        </w:r>
        <w:r w:rsidR="005C2ECC">
          <w:rPr>
            <w:noProof/>
            <w:webHidden/>
          </w:rPr>
          <w:fldChar w:fldCharType="end"/>
        </w:r>
      </w:hyperlink>
    </w:p>
    <w:p w14:paraId="5ECF215E" w14:textId="77777777" w:rsidR="005C2ECC" w:rsidRDefault="007966BF">
      <w:pPr>
        <w:pStyle w:val="32"/>
        <w:tabs>
          <w:tab w:val="left" w:pos="2940"/>
          <w:tab w:val="right" w:leader="dot" w:pos="8296"/>
        </w:tabs>
        <w:ind w:left="960"/>
        <w:rPr>
          <w:rFonts w:eastAsiaTheme="minorEastAsia"/>
          <w:noProof/>
          <w:sz w:val="21"/>
        </w:rPr>
      </w:pPr>
      <w:hyperlink w:anchor="_Toc475119155" w:history="1">
        <w:r w:rsidR="005C2ECC" w:rsidRPr="006231B4">
          <w:rPr>
            <w:rStyle w:val="ad"/>
            <w:noProof/>
          </w:rPr>
          <w:t>4.4.6</w:t>
        </w:r>
        <w:r w:rsidR="005C2ECC">
          <w:rPr>
            <w:rFonts w:eastAsiaTheme="minorEastAsia"/>
            <w:noProof/>
            <w:sz w:val="21"/>
          </w:rPr>
          <w:tab/>
        </w:r>
        <w:r w:rsidR="005C2ECC" w:rsidRPr="006231B4">
          <w:rPr>
            <w:rStyle w:val="ad"/>
            <w:rFonts w:hint="eastAsia"/>
            <w:noProof/>
          </w:rPr>
          <w:t>在线建表、建全局序列</w:t>
        </w:r>
        <w:r w:rsidR="005C2ECC">
          <w:rPr>
            <w:noProof/>
            <w:webHidden/>
          </w:rPr>
          <w:tab/>
        </w:r>
        <w:r w:rsidR="005C2ECC">
          <w:rPr>
            <w:noProof/>
            <w:webHidden/>
          </w:rPr>
          <w:fldChar w:fldCharType="begin"/>
        </w:r>
        <w:r w:rsidR="005C2ECC">
          <w:rPr>
            <w:noProof/>
            <w:webHidden/>
          </w:rPr>
          <w:instrText xml:space="preserve"> PAGEREF _Toc475119155 \h </w:instrText>
        </w:r>
        <w:r w:rsidR="005C2ECC">
          <w:rPr>
            <w:noProof/>
            <w:webHidden/>
          </w:rPr>
        </w:r>
        <w:r w:rsidR="005C2ECC">
          <w:rPr>
            <w:noProof/>
            <w:webHidden/>
          </w:rPr>
          <w:fldChar w:fldCharType="separate"/>
        </w:r>
        <w:r w:rsidR="005C2ECC">
          <w:rPr>
            <w:noProof/>
            <w:webHidden/>
          </w:rPr>
          <w:t>75</w:t>
        </w:r>
        <w:r w:rsidR="005C2ECC">
          <w:rPr>
            <w:noProof/>
            <w:webHidden/>
          </w:rPr>
          <w:fldChar w:fldCharType="end"/>
        </w:r>
      </w:hyperlink>
    </w:p>
    <w:p w14:paraId="4B4002DE" w14:textId="77777777" w:rsidR="005C2ECC" w:rsidRDefault="007966BF">
      <w:pPr>
        <w:pStyle w:val="32"/>
        <w:tabs>
          <w:tab w:val="left" w:pos="2940"/>
          <w:tab w:val="right" w:leader="dot" w:pos="8296"/>
        </w:tabs>
        <w:ind w:left="960"/>
        <w:rPr>
          <w:rFonts w:eastAsiaTheme="minorEastAsia"/>
          <w:noProof/>
          <w:sz w:val="21"/>
        </w:rPr>
      </w:pPr>
      <w:hyperlink w:anchor="_Toc475119156" w:history="1">
        <w:r w:rsidR="005C2ECC" w:rsidRPr="006231B4">
          <w:rPr>
            <w:rStyle w:val="ad"/>
            <w:noProof/>
          </w:rPr>
          <w:t>4.4.7</w:t>
        </w:r>
        <w:r w:rsidR="005C2ECC">
          <w:rPr>
            <w:rFonts w:eastAsiaTheme="minorEastAsia"/>
            <w:noProof/>
            <w:sz w:val="21"/>
          </w:rPr>
          <w:tab/>
        </w:r>
        <w:r w:rsidR="005C2ECC" w:rsidRPr="006231B4">
          <w:rPr>
            <w:rStyle w:val="ad"/>
            <w:rFonts w:hint="eastAsia"/>
            <w:noProof/>
          </w:rPr>
          <w:t>管理命令</w:t>
        </w:r>
        <w:r w:rsidR="005C2ECC">
          <w:rPr>
            <w:noProof/>
            <w:webHidden/>
          </w:rPr>
          <w:tab/>
        </w:r>
        <w:r w:rsidR="005C2ECC">
          <w:rPr>
            <w:noProof/>
            <w:webHidden/>
          </w:rPr>
          <w:fldChar w:fldCharType="begin"/>
        </w:r>
        <w:r w:rsidR="005C2ECC">
          <w:rPr>
            <w:noProof/>
            <w:webHidden/>
          </w:rPr>
          <w:instrText xml:space="preserve"> PAGEREF _Toc475119156 \h </w:instrText>
        </w:r>
        <w:r w:rsidR="005C2ECC">
          <w:rPr>
            <w:noProof/>
            <w:webHidden/>
          </w:rPr>
        </w:r>
        <w:r w:rsidR="005C2ECC">
          <w:rPr>
            <w:noProof/>
            <w:webHidden/>
          </w:rPr>
          <w:fldChar w:fldCharType="separate"/>
        </w:r>
        <w:r w:rsidR="005C2ECC">
          <w:rPr>
            <w:noProof/>
            <w:webHidden/>
          </w:rPr>
          <w:t>75</w:t>
        </w:r>
        <w:r w:rsidR="005C2ECC">
          <w:rPr>
            <w:noProof/>
            <w:webHidden/>
          </w:rPr>
          <w:fldChar w:fldCharType="end"/>
        </w:r>
      </w:hyperlink>
    </w:p>
    <w:p w14:paraId="71BAD1D1" w14:textId="77777777" w:rsidR="005C2ECC" w:rsidRDefault="007966BF">
      <w:pPr>
        <w:pStyle w:val="32"/>
        <w:tabs>
          <w:tab w:val="left" w:pos="2940"/>
          <w:tab w:val="right" w:leader="dot" w:pos="8296"/>
        </w:tabs>
        <w:ind w:left="960"/>
        <w:rPr>
          <w:rFonts w:eastAsiaTheme="minorEastAsia"/>
          <w:noProof/>
          <w:sz w:val="21"/>
        </w:rPr>
      </w:pPr>
      <w:hyperlink w:anchor="_Toc475119157" w:history="1">
        <w:r w:rsidR="005C2ECC" w:rsidRPr="006231B4">
          <w:rPr>
            <w:rStyle w:val="ad"/>
            <w:noProof/>
          </w:rPr>
          <w:t>4.4.8</w:t>
        </w:r>
        <w:r w:rsidR="005C2ECC">
          <w:rPr>
            <w:rFonts w:eastAsiaTheme="minorEastAsia"/>
            <w:noProof/>
            <w:sz w:val="21"/>
          </w:rPr>
          <w:tab/>
        </w:r>
        <w:r w:rsidR="005C2ECC" w:rsidRPr="006231B4">
          <w:rPr>
            <w:rStyle w:val="ad"/>
            <w:rFonts w:hint="eastAsia"/>
            <w:noProof/>
          </w:rPr>
          <w:t>统计分析</w:t>
        </w:r>
        <w:r w:rsidR="005C2ECC">
          <w:rPr>
            <w:noProof/>
            <w:webHidden/>
          </w:rPr>
          <w:tab/>
        </w:r>
        <w:r w:rsidR="005C2ECC">
          <w:rPr>
            <w:noProof/>
            <w:webHidden/>
          </w:rPr>
          <w:fldChar w:fldCharType="begin"/>
        </w:r>
        <w:r w:rsidR="005C2ECC">
          <w:rPr>
            <w:noProof/>
            <w:webHidden/>
          </w:rPr>
          <w:instrText xml:space="preserve"> PAGEREF _Toc475119157 \h </w:instrText>
        </w:r>
        <w:r w:rsidR="005C2ECC">
          <w:rPr>
            <w:noProof/>
            <w:webHidden/>
          </w:rPr>
        </w:r>
        <w:r w:rsidR="005C2ECC">
          <w:rPr>
            <w:noProof/>
            <w:webHidden/>
          </w:rPr>
          <w:fldChar w:fldCharType="separate"/>
        </w:r>
        <w:r w:rsidR="005C2ECC">
          <w:rPr>
            <w:noProof/>
            <w:webHidden/>
          </w:rPr>
          <w:t>76</w:t>
        </w:r>
        <w:r w:rsidR="005C2ECC">
          <w:rPr>
            <w:noProof/>
            <w:webHidden/>
          </w:rPr>
          <w:fldChar w:fldCharType="end"/>
        </w:r>
      </w:hyperlink>
    </w:p>
    <w:p w14:paraId="27103098" w14:textId="77777777" w:rsidR="005C2ECC" w:rsidRDefault="007966BF">
      <w:pPr>
        <w:pStyle w:val="32"/>
        <w:tabs>
          <w:tab w:val="left" w:pos="2940"/>
          <w:tab w:val="right" w:leader="dot" w:pos="8296"/>
        </w:tabs>
        <w:ind w:left="960"/>
        <w:rPr>
          <w:rFonts w:eastAsiaTheme="minorEastAsia"/>
          <w:noProof/>
          <w:sz w:val="21"/>
        </w:rPr>
      </w:pPr>
      <w:hyperlink w:anchor="_Toc475119158" w:history="1">
        <w:r w:rsidR="005C2ECC" w:rsidRPr="006231B4">
          <w:rPr>
            <w:rStyle w:val="ad"/>
            <w:noProof/>
          </w:rPr>
          <w:t>4.4.9</w:t>
        </w:r>
        <w:r w:rsidR="005C2ECC">
          <w:rPr>
            <w:rFonts w:eastAsiaTheme="minorEastAsia"/>
            <w:noProof/>
            <w:sz w:val="21"/>
          </w:rPr>
          <w:tab/>
        </w:r>
        <w:r w:rsidR="005C2ECC" w:rsidRPr="006231B4">
          <w:rPr>
            <w:rStyle w:val="ad"/>
            <w:rFonts w:hint="eastAsia"/>
            <w:noProof/>
          </w:rPr>
          <w:t>扩展</w:t>
        </w:r>
        <w:r w:rsidR="005C2ECC" w:rsidRPr="006231B4">
          <w:rPr>
            <w:rStyle w:val="ad"/>
            <w:noProof/>
          </w:rPr>
          <w:t>DDL</w:t>
        </w:r>
        <w:r w:rsidR="005C2ECC" w:rsidRPr="006231B4">
          <w:rPr>
            <w:rStyle w:val="ad"/>
            <w:rFonts w:hint="eastAsia"/>
            <w:noProof/>
          </w:rPr>
          <w:t>语法测试</w:t>
        </w:r>
        <w:r w:rsidR="005C2ECC">
          <w:rPr>
            <w:noProof/>
            <w:webHidden/>
          </w:rPr>
          <w:tab/>
        </w:r>
        <w:r w:rsidR="005C2ECC">
          <w:rPr>
            <w:noProof/>
            <w:webHidden/>
          </w:rPr>
          <w:fldChar w:fldCharType="begin"/>
        </w:r>
        <w:r w:rsidR="005C2ECC">
          <w:rPr>
            <w:noProof/>
            <w:webHidden/>
          </w:rPr>
          <w:instrText xml:space="preserve"> PAGEREF _Toc475119158 \h </w:instrText>
        </w:r>
        <w:r w:rsidR="005C2ECC">
          <w:rPr>
            <w:noProof/>
            <w:webHidden/>
          </w:rPr>
        </w:r>
        <w:r w:rsidR="005C2ECC">
          <w:rPr>
            <w:noProof/>
            <w:webHidden/>
          </w:rPr>
          <w:fldChar w:fldCharType="separate"/>
        </w:r>
        <w:r w:rsidR="005C2ECC">
          <w:rPr>
            <w:noProof/>
            <w:webHidden/>
          </w:rPr>
          <w:t>77</w:t>
        </w:r>
        <w:r w:rsidR="005C2ECC">
          <w:rPr>
            <w:noProof/>
            <w:webHidden/>
          </w:rPr>
          <w:fldChar w:fldCharType="end"/>
        </w:r>
      </w:hyperlink>
    </w:p>
    <w:p w14:paraId="3324FFD3" w14:textId="77777777" w:rsidR="005C2ECC" w:rsidRDefault="007966BF">
      <w:pPr>
        <w:pStyle w:val="32"/>
        <w:tabs>
          <w:tab w:val="left" w:pos="2940"/>
          <w:tab w:val="right" w:leader="dot" w:pos="8296"/>
        </w:tabs>
        <w:ind w:left="960"/>
        <w:rPr>
          <w:rFonts w:eastAsiaTheme="minorEastAsia"/>
          <w:noProof/>
          <w:sz w:val="21"/>
        </w:rPr>
      </w:pPr>
      <w:hyperlink w:anchor="_Toc475119159" w:history="1">
        <w:r w:rsidR="005C2ECC" w:rsidRPr="006231B4">
          <w:rPr>
            <w:rStyle w:val="ad"/>
            <w:noProof/>
          </w:rPr>
          <w:t>4.4.10</w:t>
        </w:r>
        <w:r w:rsidR="005C2ECC">
          <w:rPr>
            <w:rFonts w:eastAsiaTheme="minorEastAsia"/>
            <w:noProof/>
            <w:sz w:val="21"/>
          </w:rPr>
          <w:tab/>
        </w:r>
        <w:r w:rsidR="005C2ECC" w:rsidRPr="006231B4">
          <w:rPr>
            <w:rStyle w:val="ad"/>
            <w:rFonts w:hint="eastAsia"/>
            <w:noProof/>
          </w:rPr>
          <w:t>一键故障检测</w:t>
        </w:r>
        <w:r w:rsidR="005C2ECC">
          <w:rPr>
            <w:noProof/>
            <w:webHidden/>
          </w:rPr>
          <w:tab/>
        </w:r>
        <w:r w:rsidR="005C2ECC">
          <w:rPr>
            <w:noProof/>
            <w:webHidden/>
          </w:rPr>
          <w:fldChar w:fldCharType="begin"/>
        </w:r>
        <w:r w:rsidR="005C2ECC">
          <w:rPr>
            <w:noProof/>
            <w:webHidden/>
          </w:rPr>
          <w:instrText xml:space="preserve"> PAGEREF _Toc475119159 \h </w:instrText>
        </w:r>
        <w:r w:rsidR="005C2ECC">
          <w:rPr>
            <w:noProof/>
            <w:webHidden/>
          </w:rPr>
        </w:r>
        <w:r w:rsidR="005C2ECC">
          <w:rPr>
            <w:noProof/>
            <w:webHidden/>
          </w:rPr>
          <w:fldChar w:fldCharType="separate"/>
        </w:r>
        <w:r w:rsidR="005C2ECC">
          <w:rPr>
            <w:noProof/>
            <w:webHidden/>
          </w:rPr>
          <w:t>77</w:t>
        </w:r>
        <w:r w:rsidR="005C2ECC">
          <w:rPr>
            <w:noProof/>
            <w:webHidden/>
          </w:rPr>
          <w:fldChar w:fldCharType="end"/>
        </w:r>
      </w:hyperlink>
    </w:p>
    <w:p w14:paraId="2D771BDE" w14:textId="77777777" w:rsidR="005C2ECC" w:rsidRDefault="007966BF">
      <w:pPr>
        <w:pStyle w:val="32"/>
        <w:tabs>
          <w:tab w:val="left" w:pos="2940"/>
          <w:tab w:val="right" w:leader="dot" w:pos="8296"/>
        </w:tabs>
        <w:ind w:left="960"/>
        <w:rPr>
          <w:rFonts w:eastAsiaTheme="minorEastAsia"/>
          <w:noProof/>
          <w:sz w:val="21"/>
        </w:rPr>
      </w:pPr>
      <w:hyperlink w:anchor="_Toc475119160" w:history="1">
        <w:r w:rsidR="005C2ECC" w:rsidRPr="006231B4">
          <w:rPr>
            <w:rStyle w:val="ad"/>
            <w:noProof/>
          </w:rPr>
          <w:t>4.4.11</w:t>
        </w:r>
        <w:r w:rsidR="005C2ECC">
          <w:rPr>
            <w:rFonts w:eastAsiaTheme="minorEastAsia"/>
            <w:noProof/>
            <w:sz w:val="21"/>
          </w:rPr>
          <w:tab/>
        </w:r>
        <w:r w:rsidR="005C2ECC" w:rsidRPr="006231B4">
          <w:rPr>
            <w:rStyle w:val="ad"/>
            <w:rFonts w:hint="eastAsia"/>
            <w:noProof/>
          </w:rPr>
          <w:t>数据备份</w:t>
        </w:r>
        <w:r w:rsidR="005C2ECC" w:rsidRPr="006231B4">
          <w:rPr>
            <w:rStyle w:val="ad"/>
            <w:noProof/>
          </w:rPr>
          <w:t>/</w:t>
        </w:r>
        <w:r w:rsidR="005C2ECC" w:rsidRPr="006231B4">
          <w:rPr>
            <w:rStyle w:val="ad"/>
            <w:rFonts w:hint="eastAsia"/>
            <w:noProof/>
          </w:rPr>
          <w:t>恢复</w:t>
        </w:r>
        <w:r w:rsidR="005C2ECC">
          <w:rPr>
            <w:noProof/>
            <w:webHidden/>
          </w:rPr>
          <w:tab/>
        </w:r>
        <w:r w:rsidR="005C2ECC">
          <w:rPr>
            <w:noProof/>
            <w:webHidden/>
          </w:rPr>
          <w:fldChar w:fldCharType="begin"/>
        </w:r>
        <w:r w:rsidR="005C2ECC">
          <w:rPr>
            <w:noProof/>
            <w:webHidden/>
          </w:rPr>
          <w:instrText xml:space="preserve"> PAGEREF _Toc475119160 \h </w:instrText>
        </w:r>
        <w:r w:rsidR="005C2ECC">
          <w:rPr>
            <w:noProof/>
            <w:webHidden/>
          </w:rPr>
        </w:r>
        <w:r w:rsidR="005C2ECC">
          <w:rPr>
            <w:noProof/>
            <w:webHidden/>
          </w:rPr>
          <w:fldChar w:fldCharType="separate"/>
        </w:r>
        <w:r w:rsidR="005C2ECC">
          <w:rPr>
            <w:noProof/>
            <w:webHidden/>
          </w:rPr>
          <w:t>78</w:t>
        </w:r>
        <w:r w:rsidR="005C2ECC">
          <w:rPr>
            <w:noProof/>
            <w:webHidden/>
          </w:rPr>
          <w:fldChar w:fldCharType="end"/>
        </w:r>
      </w:hyperlink>
    </w:p>
    <w:p w14:paraId="4D74E1CC" w14:textId="77777777" w:rsidR="005C2ECC" w:rsidRDefault="007966BF">
      <w:pPr>
        <w:pStyle w:val="21"/>
        <w:tabs>
          <w:tab w:val="left" w:pos="2940"/>
          <w:tab w:val="right" w:leader="dot" w:pos="8296"/>
        </w:tabs>
        <w:ind w:left="480"/>
        <w:rPr>
          <w:rFonts w:eastAsiaTheme="minorEastAsia"/>
          <w:noProof/>
          <w:sz w:val="21"/>
        </w:rPr>
      </w:pPr>
      <w:hyperlink w:anchor="_Toc475119161" w:history="1">
        <w:r w:rsidR="005C2ECC" w:rsidRPr="006231B4">
          <w:rPr>
            <w:rStyle w:val="ad"/>
            <w:rFonts w:ascii="宋体" w:hAnsi="宋体"/>
            <w:noProof/>
          </w:rPr>
          <w:t>4.5</w:t>
        </w:r>
        <w:r w:rsidR="005C2ECC">
          <w:rPr>
            <w:rFonts w:eastAsiaTheme="minorEastAsia"/>
            <w:noProof/>
            <w:sz w:val="21"/>
          </w:rPr>
          <w:tab/>
        </w:r>
        <w:r w:rsidR="005C2ECC" w:rsidRPr="006231B4">
          <w:rPr>
            <w:rStyle w:val="ad"/>
            <w:rFonts w:ascii="宋体" w:hAnsi="宋体" w:hint="eastAsia"/>
            <w:noProof/>
          </w:rPr>
          <w:t>安全性</w:t>
        </w:r>
        <w:r w:rsidR="005C2ECC">
          <w:rPr>
            <w:noProof/>
            <w:webHidden/>
          </w:rPr>
          <w:tab/>
        </w:r>
        <w:r w:rsidR="005C2ECC">
          <w:rPr>
            <w:noProof/>
            <w:webHidden/>
          </w:rPr>
          <w:fldChar w:fldCharType="begin"/>
        </w:r>
        <w:r w:rsidR="005C2ECC">
          <w:rPr>
            <w:noProof/>
            <w:webHidden/>
          </w:rPr>
          <w:instrText xml:space="preserve"> PAGEREF _Toc475119161 \h </w:instrText>
        </w:r>
        <w:r w:rsidR="005C2ECC">
          <w:rPr>
            <w:noProof/>
            <w:webHidden/>
          </w:rPr>
        </w:r>
        <w:r w:rsidR="005C2ECC">
          <w:rPr>
            <w:noProof/>
            <w:webHidden/>
          </w:rPr>
          <w:fldChar w:fldCharType="separate"/>
        </w:r>
        <w:r w:rsidR="005C2ECC">
          <w:rPr>
            <w:noProof/>
            <w:webHidden/>
          </w:rPr>
          <w:t>81</w:t>
        </w:r>
        <w:r w:rsidR="005C2ECC">
          <w:rPr>
            <w:noProof/>
            <w:webHidden/>
          </w:rPr>
          <w:fldChar w:fldCharType="end"/>
        </w:r>
      </w:hyperlink>
    </w:p>
    <w:p w14:paraId="18073A42" w14:textId="77777777" w:rsidR="005C2ECC" w:rsidRDefault="007966BF">
      <w:pPr>
        <w:pStyle w:val="32"/>
        <w:tabs>
          <w:tab w:val="left" w:pos="2940"/>
          <w:tab w:val="right" w:leader="dot" w:pos="8296"/>
        </w:tabs>
        <w:ind w:left="960"/>
        <w:rPr>
          <w:rFonts w:eastAsiaTheme="minorEastAsia"/>
          <w:noProof/>
          <w:sz w:val="21"/>
        </w:rPr>
      </w:pPr>
      <w:hyperlink w:anchor="_Toc475119162" w:history="1">
        <w:r w:rsidR="005C2ECC" w:rsidRPr="006231B4">
          <w:rPr>
            <w:rStyle w:val="ad"/>
            <w:rFonts w:ascii="宋体" w:hAnsi="宋体"/>
            <w:noProof/>
          </w:rPr>
          <w:t>4.5.1</w:t>
        </w:r>
        <w:r w:rsidR="005C2ECC">
          <w:rPr>
            <w:rFonts w:eastAsiaTheme="minorEastAsia"/>
            <w:noProof/>
            <w:sz w:val="21"/>
          </w:rPr>
          <w:tab/>
        </w:r>
        <w:r w:rsidR="005C2ECC" w:rsidRPr="006231B4">
          <w:rPr>
            <w:rStyle w:val="ad"/>
            <w:rFonts w:ascii="宋体" w:hAnsi="宋体" w:hint="eastAsia"/>
            <w:noProof/>
          </w:rPr>
          <w:t>权限验证</w:t>
        </w:r>
        <w:r w:rsidR="005C2ECC">
          <w:rPr>
            <w:noProof/>
            <w:webHidden/>
          </w:rPr>
          <w:tab/>
        </w:r>
        <w:r w:rsidR="005C2ECC">
          <w:rPr>
            <w:noProof/>
            <w:webHidden/>
          </w:rPr>
          <w:fldChar w:fldCharType="begin"/>
        </w:r>
        <w:r w:rsidR="005C2ECC">
          <w:rPr>
            <w:noProof/>
            <w:webHidden/>
          </w:rPr>
          <w:instrText xml:space="preserve"> PAGEREF _Toc475119162 \h </w:instrText>
        </w:r>
        <w:r w:rsidR="005C2ECC">
          <w:rPr>
            <w:noProof/>
            <w:webHidden/>
          </w:rPr>
        </w:r>
        <w:r w:rsidR="005C2ECC">
          <w:rPr>
            <w:noProof/>
            <w:webHidden/>
          </w:rPr>
          <w:fldChar w:fldCharType="separate"/>
        </w:r>
        <w:r w:rsidR="005C2ECC">
          <w:rPr>
            <w:noProof/>
            <w:webHidden/>
          </w:rPr>
          <w:t>81</w:t>
        </w:r>
        <w:r w:rsidR="005C2ECC">
          <w:rPr>
            <w:noProof/>
            <w:webHidden/>
          </w:rPr>
          <w:fldChar w:fldCharType="end"/>
        </w:r>
      </w:hyperlink>
    </w:p>
    <w:p w14:paraId="6852C613" w14:textId="77777777" w:rsidR="005C2ECC" w:rsidRDefault="007966BF">
      <w:pPr>
        <w:pStyle w:val="32"/>
        <w:tabs>
          <w:tab w:val="left" w:pos="2940"/>
          <w:tab w:val="right" w:leader="dot" w:pos="8296"/>
        </w:tabs>
        <w:ind w:left="960"/>
        <w:rPr>
          <w:rFonts w:eastAsiaTheme="minorEastAsia"/>
          <w:noProof/>
          <w:sz w:val="21"/>
        </w:rPr>
      </w:pPr>
      <w:hyperlink w:anchor="_Toc475119163" w:history="1">
        <w:r w:rsidR="005C2ECC" w:rsidRPr="006231B4">
          <w:rPr>
            <w:rStyle w:val="ad"/>
            <w:noProof/>
          </w:rPr>
          <w:t>4.5.2</w:t>
        </w:r>
        <w:r w:rsidR="005C2ECC">
          <w:rPr>
            <w:rFonts w:eastAsiaTheme="minorEastAsia"/>
            <w:noProof/>
            <w:sz w:val="21"/>
          </w:rPr>
          <w:tab/>
        </w:r>
        <w:r w:rsidR="005C2ECC" w:rsidRPr="006231B4">
          <w:rPr>
            <w:rStyle w:val="ad"/>
            <w:rFonts w:hint="eastAsia"/>
            <w:noProof/>
          </w:rPr>
          <w:t>账号有效期和密码过期时间测试</w:t>
        </w:r>
        <w:r w:rsidR="005C2ECC">
          <w:rPr>
            <w:noProof/>
            <w:webHidden/>
          </w:rPr>
          <w:tab/>
        </w:r>
        <w:r w:rsidR="005C2ECC">
          <w:rPr>
            <w:noProof/>
            <w:webHidden/>
          </w:rPr>
          <w:fldChar w:fldCharType="begin"/>
        </w:r>
        <w:r w:rsidR="005C2ECC">
          <w:rPr>
            <w:noProof/>
            <w:webHidden/>
          </w:rPr>
          <w:instrText xml:space="preserve"> PAGEREF _Toc475119163 \h </w:instrText>
        </w:r>
        <w:r w:rsidR="005C2ECC">
          <w:rPr>
            <w:noProof/>
            <w:webHidden/>
          </w:rPr>
        </w:r>
        <w:r w:rsidR="005C2ECC">
          <w:rPr>
            <w:noProof/>
            <w:webHidden/>
          </w:rPr>
          <w:fldChar w:fldCharType="separate"/>
        </w:r>
        <w:r w:rsidR="005C2ECC">
          <w:rPr>
            <w:noProof/>
            <w:webHidden/>
          </w:rPr>
          <w:t>82</w:t>
        </w:r>
        <w:r w:rsidR="005C2ECC">
          <w:rPr>
            <w:noProof/>
            <w:webHidden/>
          </w:rPr>
          <w:fldChar w:fldCharType="end"/>
        </w:r>
      </w:hyperlink>
    </w:p>
    <w:p w14:paraId="4A85A769" w14:textId="77777777" w:rsidR="005C2ECC" w:rsidRDefault="007966BF">
      <w:pPr>
        <w:pStyle w:val="32"/>
        <w:tabs>
          <w:tab w:val="left" w:pos="2940"/>
          <w:tab w:val="right" w:leader="dot" w:pos="8296"/>
        </w:tabs>
        <w:ind w:left="960"/>
        <w:rPr>
          <w:rFonts w:eastAsiaTheme="minorEastAsia"/>
          <w:noProof/>
          <w:sz w:val="21"/>
        </w:rPr>
      </w:pPr>
      <w:hyperlink w:anchor="_Toc475119164" w:history="1">
        <w:r w:rsidR="005C2ECC" w:rsidRPr="006231B4">
          <w:rPr>
            <w:rStyle w:val="ad"/>
            <w:noProof/>
          </w:rPr>
          <w:t>4.5.3</w:t>
        </w:r>
        <w:r w:rsidR="005C2ECC">
          <w:rPr>
            <w:rFonts w:eastAsiaTheme="minorEastAsia"/>
            <w:noProof/>
            <w:sz w:val="21"/>
          </w:rPr>
          <w:tab/>
        </w:r>
        <w:r w:rsidR="005C2ECC" w:rsidRPr="006231B4">
          <w:rPr>
            <w:rStyle w:val="ad"/>
            <w:noProof/>
          </w:rPr>
          <w:t>SQL</w:t>
        </w:r>
        <w:r w:rsidR="005C2ECC" w:rsidRPr="006231B4">
          <w:rPr>
            <w:rStyle w:val="ad"/>
            <w:rFonts w:hint="eastAsia"/>
            <w:noProof/>
          </w:rPr>
          <w:t>拦截</w:t>
        </w:r>
        <w:r w:rsidR="005C2ECC">
          <w:rPr>
            <w:noProof/>
            <w:webHidden/>
          </w:rPr>
          <w:tab/>
        </w:r>
        <w:r w:rsidR="005C2ECC">
          <w:rPr>
            <w:noProof/>
            <w:webHidden/>
          </w:rPr>
          <w:fldChar w:fldCharType="begin"/>
        </w:r>
        <w:r w:rsidR="005C2ECC">
          <w:rPr>
            <w:noProof/>
            <w:webHidden/>
          </w:rPr>
          <w:instrText xml:space="preserve"> PAGEREF _Toc475119164 \h </w:instrText>
        </w:r>
        <w:r w:rsidR="005C2ECC">
          <w:rPr>
            <w:noProof/>
            <w:webHidden/>
          </w:rPr>
        </w:r>
        <w:r w:rsidR="005C2ECC">
          <w:rPr>
            <w:noProof/>
            <w:webHidden/>
          </w:rPr>
          <w:fldChar w:fldCharType="separate"/>
        </w:r>
        <w:r w:rsidR="005C2ECC">
          <w:rPr>
            <w:noProof/>
            <w:webHidden/>
          </w:rPr>
          <w:t>82</w:t>
        </w:r>
        <w:r w:rsidR="005C2ECC">
          <w:rPr>
            <w:noProof/>
            <w:webHidden/>
          </w:rPr>
          <w:fldChar w:fldCharType="end"/>
        </w:r>
      </w:hyperlink>
    </w:p>
    <w:p w14:paraId="04743F30" w14:textId="77777777" w:rsidR="005C2ECC" w:rsidRDefault="007966BF">
      <w:pPr>
        <w:pStyle w:val="32"/>
        <w:tabs>
          <w:tab w:val="left" w:pos="2940"/>
          <w:tab w:val="right" w:leader="dot" w:pos="8296"/>
        </w:tabs>
        <w:ind w:left="960"/>
        <w:rPr>
          <w:rFonts w:eastAsiaTheme="minorEastAsia"/>
          <w:noProof/>
          <w:sz w:val="21"/>
        </w:rPr>
      </w:pPr>
      <w:hyperlink w:anchor="_Toc475119165" w:history="1">
        <w:r w:rsidR="005C2ECC" w:rsidRPr="006231B4">
          <w:rPr>
            <w:rStyle w:val="ad"/>
            <w:rFonts w:ascii="宋体" w:hAnsi="宋体"/>
            <w:noProof/>
          </w:rPr>
          <w:t>4.5.4</w:t>
        </w:r>
        <w:r w:rsidR="005C2ECC">
          <w:rPr>
            <w:rFonts w:eastAsiaTheme="minorEastAsia"/>
            <w:noProof/>
            <w:sz w:val="21"/>
          </w:rPr>
          <w:tab/>
        </w:r>
        <w:r w:rsidR="005C2ECC" w:rsidRPr="006231B4">
          <w:rPr>
            <w:rStyle w:val="ad"/>
            <w:rFonts w:ascii="宋体" w:hAnsi="宋体" w:hint="eastAsia"/>
            <w:noProof/>
          </w:rPr>
          <w:t>黑白名单</w:t>
        </w:r>
        <w:r w:rsidR="005C2ECC">
          <w:rPr>
            <w:noProof/>
            <w:webHidden/>
          </w:rPr>
          <w:tab/>
        </w:r>
        <w:r w:rsidR="005C2ECC">
          <w:rPr>
            <w:noProof/>
            <w:webHidden/>
          </w:rPr>
          <w:fldChar w:fldCharType="begin"/>
        </w:r>
        <w:r w:rsidR="005C2ECC">
          <w:rPr>
            <w:noProof/>
            <w:webHidden/>
          </w:rPr>
          <w:instrText xml:space="preserve"> PAGEREF _Toc475119165 \h </w:instrText>
        </w:r>
        <w:r w:rsidR="005C2ECC">
          <w:rPr>
            <w:noProof/>
            <w:webHidden/>
          </w:rPr>
        </w:r>
        <w:r w:rsidR="005C2ECC">
          <w:rPr>
            <w:noProof/>
            <w:webHidden/>
          </w:rPr>
          <w:fldChar w:fldCharType="separate"/>
        </w:r>
        <w:r w:rsidR="005C2ECC">
          <w:rPr>
            <w:noProof/>
            <w:webHidden/>
          </w:rPr>
          <w:t>83</w:t>
        </w:r>
        <w:r w:rsidR="005C2ECC">
          <w:rPr>
            <w:noProof/>
            <w:webHidden/>
          </w:rPr>
          <w:fldChar w:fldCharType="end"/>
        </w:r>
      </w:hyperlink>
    </w:p>
    <w:p w14:paraId="7AA8D852" w14:textId="77777777" w:rsidR="005C2ECC" w:rsidRDefault="007966BF">
      <w:pPr>
        <w:pStyle w:val="21"/>
        <w:tabs>
          <w:tab w:val="left" w:pos="2940"/>
          <w:tab w:val="right" w:leader="dot" w:pos="8296"/>
        </w:tabs>
        <w:ind w:left="480"/>
        <w:rPr>
          <w:rFonts w:eastAsiaTheme="minorEastAsia"/>
          <w:noProof/>
          <w:sz w:val="21"/>
        </w:rPr>
      </w:pPr>
      <w:hyperlink w:anchor="_Toc475119166" w:history="1">
        <w:r w:rsidR="005C2ECC" w:rsidRPr="006231B4">
          <w:rPr>
            <w:rStyle w:val="ad"/>
            <w:rFonts w:ascii="宋体" w:hAnsi="宋体"/>
            <w:noProof/>
          </w:rPr>
          <w:t>4.6</w:t>
        </w:r>
        <w:r w:rsidR="005C2ECC">
          <w:rPr>
            <w:rFonts w:eastAsiaTheme="minorEastAsia"/>
            <w:noProof/>
            <w:sz w:val="21"/>
          </w:rPr>
          <w:tab/>
        </w:r>
        <w:r w:rsidR="005C2ECC" w:rsidRPr="006231B4">
          <w:rPr>
            <w:rStyle w:val="ad"/>
            <w:rFonts w:ascii="宋体" w:hAnsi="宋体" w:hint="eastAsia"/>
            <w:noProof/>
          </w:rPr>
          <w:t>性能</w:t>
        </w:r>
        <w:r w:rsidR="005C2ECC">
          <w:rPr>
            <w:noProof/>
            <w:webHidden/>
          </w:rPr>
          <w:tab/>
        </w:r>
        <w:r w:rsidR="005C2ECC">
          <w:rPr>
            <w:noProof/>
            <w:webHidden/>
          </w:rPr>
          <w:fldChar w:fldCharType="begin"/>
        </w:r>
        <w:r w:rsidR="005C2ECC">
          <w:rPr>
            <w:noProof/>
            <w:webHidden/>
          </w:rPr>
          <w:instrText xml:space="preserve"> PAGEREF _Toc475119166 \h </w:instrText>
        </w:r>
        <w:r w:rsidR="005C2ECC">
          <w:rPr>
            <w:noProof/>
            <w:webHidden/>
          </w:rPr>
        </w:r>
        <w:r w:rsidR="005C2ECC">
          <w:rPr>
            <w:noProof/>
            <w:webHidden/>
          </w:rPr>
          <w:fldChar w:fldCharType="separate"/>
        </w:r>
        <w:r w:rsidR="005C2ECC">
          <w:rPr>
            <w:noProof/>
            <w:webHidden/>
          </w:rPr>
          <w:t>84</w:t>
        </w:r>
        <w:r w:rsidR="005C2ECC">
          <w:rPr>
            <w:noProof/>
            <w:webHidden/>
          </w:rPr>
          <w:fldChar w:fldCharType="end"/>
        </w:r>
      </w:hyperlink>
    </w:p>
    <w:p w14:paraId="3A7FB15C" w14:textId="77777777" w:rsidR="005C2ECC" w:rsidRDefault="007966BF">
      <w:pPr>
        <w:pStyle w:val="32"/>
        <w:tabs>
          <w:tab w:val="left" w:pos="2940"/>
          <w:tab w:val="right" w:leader="dot" w:pos="8296"/>
        </w:tabs>
        <w:ind w:left="960"/>
        <w:rPr>
          <w:rFonts w:eastAsiaTheme="minorEastAsia"/>
          <w:noProof/>
          <w:sz w:val="21"/>
        </w:rPr>
      </w:pPr>
      <w:hyperlink w:anchor="_Toc475119167" w:history="1">
        <w:r w:rsidR="005C2ECC" w:rsidRPr="006231B4">
          <w:rPr>
            <w:rStyle w:val="ad"/>
            <w:rFonts w:ascii="宋体" w:hAnsi="宋体"/>
            <w:noProof/>
          </w:rPr>
          <w:t>4.6.1</w:t>
        </w:r>
        <w:r w:rsidR="005C2ECC">
          <w:rPr>
            <w:rFonts w:eastAsiaTheme="minorEastAsia"/>
            <w:noProof/>
            <w:sz w:val="21"/>
          </w:rPr>
          <w:tab/>
        </w:r>
        <w:r w:rsidR="005C2ECC" w:rsidRPr="006231B4">
          <w:rPr>
            <w:rStyle w:val="ad"/>
            <w:rFonts w:ascii="宋体" w:hAnsi="宋体"/>
            <w:noProof/>
          </w:rPr>
          <w:t>CRUD/</w:t>
        </w:r>
        <w:r w:rsidR="005C2ECC" w:rsidRPr="006231B4">
          <w:rPr>
            <w:rStyle w:val="ad"/>
            <w:rFonts w:ascii="宋体" w:hAnsi="宋体" w:hint="eastAsia"/>
            <w:noProof/>
          </w:rPr>
          <w:t>综合语句性能（单数据库中间件</w:t>
        </w:r>
        <w:r w:rsidR="005C2ECC" w:rsidRPr="006231B4">
          <w:rPr>
            <w:rStyle w:val="ad"/>
            <w:rFonts w:ascii="宋体" w:hAnsi="宋体"/>
            <w:noProof/>
          </w:rPr>
          <w:t>+</w:t>
        </w:r>
        <w:r w:rsidR="005C2ECC" w:rsidRPr="006231B4">
          <w:rPr>
            <w:rStyle w:val="ad"/>
            <w:rFonts w:ascii="宋体" w:hAnsi="宋体" w:hint="eastAsia"/>
            <w:noProof/>
          </w:rPr>
          <w:t>单数据库）</w:t>
        </w:r>
        <w:r w:rsidR="005C2ECC">
          <w:rPr>
            <w:noProof/>
            <w:webHidden/>
          </w:rPr>
          <w:tab/>
        </w:r>
        <w:r w:rsidR="005C2ECC">
          <w:rPr>
            <w:noProof/>
            <w:webHidden/>
          </w:rPr>
          <w:fldChar w:fldCharType="begin"/>
        </w:r>
        <w:r w:rsidR="005C2ECC">
          <w:rPr>
            <w:noProof/>
            <w:webHidden/>
          </w:rPr>
          <w:instrText xml:space="preserve"> PAGEREF _Toc475119167 \h </w:instrText>
        </w:r>
        <w:r w:rsidR="005C2ECC">
          <w:rPr>
            <w:noProof/>
            <w:webHidden/>
          </w:rPr>
        </w:r>
        <w:r w:rsidR="005C2ECC">
          <w:rPr>
            <w:noProof/>
            <w:webHidden/>
          </w:rPr>
          <w:fldChar w:fldCharType="separate"/>
        </w:r>
        <w:r w:rsidR="005C2ECC">
          <w:rPr>
            <w:noProof/>
            <w:webHidden/>
          </w:rPr>
          <w:t>84</w:t>
        </w:r>
        <w:r w:rsidR="005C2ECC">
          <w:rPr>
            <w:noProof/>
            <w:webHidden/>
          </w:rPr>
          <w:fldChar w:fldCharType="end"/>
        </w:r>
      </w:hyperlink>
    </w:p>
    <w:p w14:paraId="4FC3DBBB" w14:textId="77777777" w:rsidR="005C2ECC" w:rsidRDefault="007966BF">
      <w:pPr>
        <w:pStyle w:val="32"/>
        <w:tabs>
          <w:tab w:val="left" w:pos="2940"/>
          <w:tab w:val="right" w:leader="dot" w:pos="8296"/>
        </w:tabs>
        <w:ind w:left="960"/>
        <w:rPr>
          <w:rFonts w:eastAsiaTheme="minorEastAsia"/>
          <w:noProof/>
          <w:sz w:val="21"/>
        </w:rPr>
      </w:pPr>
      <w:hyperlink w:anchor="_Toc475119168" w:history="1">
        <w:r w:rsidR="005C2ECC" w:rsidRPr="006231B4">
          <w:rPr>
            <w:rStyle w:val="ad"/>
            <w:rFonts w:ascii="宋体" w:hAnsi="宋体"/>
            <w:noProof/>
          </w:rPr>
          <w:t>4.6.2</w:t>
        </w:r>
        <w:r w:rsidR="005C2ECC">
          <w:rPr>
            <w:rFonts w:eastAsiaTheme="minorEastAsia"/>
            <w:noProof/>
            <w:sz w:val="21"/>
          </w:rPr>
          <w:tab/>
        </w:r>
        <w:r w:rsidR="005C2ECC" w:rsidRPr="006231B4">
          <w:rPr>
            <w:rStyle w:val="ad"/>
            <w:rFonts w:ascii="宋体" w:hAnsi="宋体"/>
            <w:noProof/>
          </w:rPr>
          <w:t>CRUD/</w:t>
        </w:r>
        <w:r w:rsidR="005C2ECC" w:rsidRPr="006231B4">
          <w:rPr>
            <w:rStyle w:val="ad"/>
            <w:rFonts w:ascii="宋体" w:hAnsi="宋体" w:hint="eastAsia"/>
            <w:noProof/>
          </w:rPr>
          <w:t>综合语句性能</w:t>
        </w:r>
        <w:r w:rsidR="005C2ECC" w:rsidRPr="006231B4">
          <w:rPr>
            <w:rStyle w:val="ad"/>
            <w:rFonts w:ascii="宋体" w:hAnsi="宋体"/>
            <w:noProof/>
          </w:rPr>
          <w:t>—</w:t>
        </w:r>
        <w:r w:rsidR="005C2ECC" w:rsidRPr="006231B4">
          <w:rPr>
            <w:rStyle w:val="ad"/>
            <w:rFonts w:ascii="宋体" w:hAnsi="宋体" w:hint="eastAsia"/>
            <w:noProof/>
          </w:rPr>
          <w:t>线性扩展能力</w:t>
        </w:r>
        <w:r w:rsidR="005C2ECC" w:rsidRPr="006231B4">
          <w:rPr>
            <w:rStyle w:val="ad"/>
            <w:rFonts w:ascii="宋体" w:hAnsi="宋体"/>
            <w:noProof/>
          </w:rPr>
          <w:t>1</w:t>
        </w:r>
        <w:r w:rsidR="005C2ECC">
          <w:rPr>
            <w:noProof/>
            <w:webHidden/>
          </w:rPr>
          <w:tab/>
        </w:r>
        <w:r w:rsidR="005C2ECC">
          <w:rPr>
            <w:noProof/>
            <w:webHidden/>
          </w:rPr>
          <w:fldChar w:fldCharType="begin"/>
        </w:r>
        <w:r w:rsidR="005C2ECC">
          <w:rPr>
            <w:noProof/>
            <w:webHidden/>
          </w:rPr>
          <w:instrText xml:space="preserve"> PAGEREF _Toc475119168 \h </w:instrText>
        </w:r>
        <w:r w:rsidR="005C2ECC">
          <w:rPr>
            <w:noProof/>
            <w:webHidden/>
          </w:rPr>
        </w:r>
        <w:r w:rsidR="005C2ECC">
          <w:rPr>
            <w:noProof/>
            <w:webHidden/>
          </w:rPr>
          <w:fldChar w:fldCharType="separate"/>
        </w:r>
        <w:r w:rsidR="005C2ECC">
          <w:rPr>
            <w:noProof/>
            <w:webHidden/>
          </w:rPr>
          <w:t>85</w:t>
        </w:r>
        <w:r w:rsidR="005C2ECC">
          <w:rPr>
            <w:noProof/>
            <w:webHidden/>
          </w:rPr>
          <w:fldChar w:fldCharType="end"/>
        </w:r>
      </w:hyperlink>
    </w:p>
    <w:p w14:paraId="27D16F73" w14:textId="77777777" w:rsidR="005C2ECC" w:rsidRDefault="007966BF">
      <w:pPr>
        <w:pStyle w:val="32"/>
        <w:tabs>
          <w:tab w:val="left" w:pos="2940"/>
          <w:tab w:val="right" w:leader="dot" w:pos="8296"/>
        </w:tabs>
        <w:ind w:left="960"/>
        <w:rPr>
          <w:rFonts w:eastAsiaTheme="minorEastAsia"/>
          <w:noProof/>
          <w:sz w:val="21"/>
        </w:rPr>
      </w:pPr>
      <w:hyperlink w:anchor="_Toc475119169" w:history="1">
        <w:r w:rsidR="005C2ECC" w:rsidRPr="006231B4">
          <w:rPr>
            <w:rStyle w:val="ad"/>
            <w:rFonts w:ascii="宋体" w:hAnsi="宋体"/>
            <w:noProof/>
          </w:rPr>
          <w:t>4.6.3</w:t>
        </w:r>
        <w:r w:rsidR="005C2ECC">
          <w:rPr>
            <w:rFonts w:eastAsiaTheme="minorEastAsia"/>
            <w:noProof/>
            <w:sz w:val="21"/>
          </w:rPr>
          <w:tab/>
        </w:r>
        <w:r w:rsidR="005C2ECC" w:rsidRPr="006231B4">
          <w:rPr>
            <w:rStyle w:val="ad"/>
            <w:rFonts w:ascii="宋体" w:hAnsi="宋体"/>
            <w:noProof/>
          </w:rPr>
          <w:t>CRUD/</w:t>
        </w:r>
        <w:r w:rsidR="005C2ECC" w:rsidRPr="006231B4">
          <w:rPr>
            <w:rStyle w:val="ad"/>
            <w:rFonts w:ascii="宋体" w:hAnsi="宋体" w:hint="eastAsia"/>
            <w:noProof/>
          </w:rPr>
          <w:t>综合语句性能</w:t>
        </w:r>
        <w:r w:rsidR="005C2ECC" w:rsidRPr="006231B4">
          <w:rPr>
            <w:rStyle w:val="ad"/>
            <w:rFonts w:ascii="宋体" w:hAnsi="宋体"/>
            <w:noProof/>
          </w:rPr>
          <w:t>—</w:t>
        </w:r>
        <w:r w:rsidR="005C2ECC" w:rsidRPr="006231B4">
          <w:rPr>
            <w:rStyle w:val="ad"/>
            <w:rFonts w:ascii="宋体" w:hAnsi="宋体" w:hint="eastAsia"/>
            <w:noProof/>
          </w:rPr>
          <w:t>线性扩展能力</w:t>
        </w:r>
        <w:r w:rsidR="005C2ECC" w:rsidRPr="006231B4">
          <w:rPr>
            <w:rStyle w:val="ad"/>
            <w:rFonts w:ascii="宋体" w:hAnsi="宋体"/>
            <w:noProof/>
          </w:rPr>
          <w:t>2</w:t>
        </w:r>
        <w:r w:rsidR="005C2ECC">
          <w:rPr>
            <w:noProof/>
            <w:webHidden/>
          </w:rPr>
          <w:tab/>
        </w:r>
        <w:r w:rsidR="005C2ECC">
          <w:rPr>
            <w:noProof/>
            <w:webHidden/>
          </w:rPr>
          <w:fldChar w:fldCharType="begin"/>
        </w:r>
        <w:r w:rsidR="005C2ECC">
          <w:rPr>
            <w:noProof/>
            <w:webHidden/>
          </w:rPr>
          <w:instrText xml:space="preserve"> PAGEREF _Toc475119169 \h </w:instrText>
        </w:r>
        <w:r w:rsidR="005C2ECC">
          <w:rPr>
            <w:noProof/>
            <w:webHidden/>
          </w:rPr>
        </w:r>
        <w:r w:rsidR="005C2ECC">
          <w:rPr>
            <w:noProof/>
            <w:webHidden/>
          </w:rPr>
          <w:fldChar w:fldCharType="separate"/>
        </w:r>
        <w:r w:rsidR="005C2ECC">
          <w:rPr>
            <w:noProof/>
            <w:webHidden/>
          </w:rPr>
          <w:t>85</w:t>
        </w:r>
        <w:r w:rsidR="005C2ECC">
          <w:rPr>
            <w:noProof/>
            <w:webHidden/>
          </w:rPr>
          <w:fldChar w:fldCharType="end"/>
        </w:r>
      </w:hyperlink>
    </w:p>
    <w:p w14:paraId="28AD5270" w14:textId="77777777" w:rsidR="005C2ECC" w:rsidRDefault="007966BF">
      <w:pPr>
        <w:pStyle w:val="32"/>
        <w:tabs>
          <w:tab w:val="left" w:pos="2940"/>
          <w:tab w:val="right" w:leader="dot" w:pos="8296"/>
        </w:tabs>
        <w:ind w:left="960"/>
        <w:rPr>
          <w:rFonts w:eastAsiaTheme="minorEastAsia"/>
          <w:noProof/>
          <w:sz w:val="21"/>
        </w:rPr>
      </w:pPr>
      <w:hyperlink w:anchor="_Toc475119170" w:history="1">
        <w:r w:rsidR="005C2ECC" w:rsidRPr="006231B4">
          <w:rPr>
            <w:rStyle w:val="ad"/>
            <w:rFonts w:ascii="宋体" w:hAnsi="宋体"/>
            <w:noProof/>
          </w:rPr>
          <w:t>4.6.4</w:t>
        </w:r>
        <w:r w:rsidR="005C2ECC">
          <w:rPr>
            <w:rFonts w:eastAsiaTheme="minorEastAsia"/>
            <w:noProof/>
            <w:sz w:val="21"/>
          </w:rPr>
          <w:tab/>
        </w:r>
        <w:r w:rsidR="005C2ECC" w:rsidRPr="006231B4">
          <w:rPr>
            <w:rStyle w:val="ad"/>
            <w:rFonts w:ascii="宋体" w:hAnsi="宋体" w:hint="eastAsia"/>
            <w:noProof/>
          </w:rPr>
          <w:t>集成场景综合测试性能</w:t>
        </w:r>
        <w:r w:rsidR="005C2ECC">
          <w:rPr>
            <w:noProof/>
            <w:webHidden/>
          </w:rPr>
          <w:tab/>
        </w:r>
        <w:r w:rsidR="005C2ECC">
          <w:rPr>
            <w:noProof/>
            <w:webHidden/>
          </w:rPr>
          <w:fldChar w:fldCharType="begin"/>
        </w:r>
        <w:r w:rsidR="005C2ECC">
          <w:rPr>
            <w:noProof/>
            <w:webHidden/>
          </w:rPr>
          <w:instrText xml:space="preserve"> PAGEREF _Toc475119170 \h </w:instrText>
        </w:r>
        <w:r w:rsidR="005C2ECC">
          <w:rPr>
            <w:noProof/>
            <w:webHidden/>
          </w:rPr>
        </w:r>
        <w:r w:rsidR="005C2ECC">
          <w:rPr>
            <w:noProof/>
            <w:webHidden/>
          </w:rPr>
          <w:fldChar w:fldCharType="separate"/>
        </w:r>
        <w:r w:rsidR="005C2ECC">
          <w:rPr>
            <w:noProof/>
            <w:webHidden/>
          </w:rPr>
          <w:t>86</w:t>
        </w:r>
        <w:r w:rsidR="005C2ECC">
          <w:rPr>
            <w:noProof/>
            <w:webHidden/>
          </w:rPr>
          <w:fldChar w:fldCharType="end"/>
        </w:r>
      </w:hyperlink>
    </w:p>
    <w:p w14:paraId="1C406D5A" w14:textId="77777777" w:rsidR="005C2ECC" w:rsidRDefault="007966BF">
      <w:pPr>
        <w:pStyle w:val="32"/>
        <w:tabs>
          <w:tab w:val="left" w:pos="2940"/>
          <w:tab w:val="right" w:leader="dot" w:pos="8296"/>
        </w:tabs>
        <w:ind w:left="960"/>
        <w:rPr>
          <w:rFonts w:eastAsiaTheme="minorEastAsia"/>
          <w:noProof/>
          <w:sz w:val="21"/>
        </w:rPr>
      </w:pPr>
      <w:hyperlink w:anchor="_Toc475119171" w:history="1">
        <w:r w:rsidR="005C2ECC" w:rsidRPr="006231B4">
          <w:rPr>
            <w:rStyle w:val="ad"/>
            <w:rFonts w:ascii="宋体" w:hAnsi="宋体"/>
            <w:noProof/>
          </w:rPr>
          <w:t>4.6.5</w:t>
        </w:r>
        <w:r w:rsidR="005C2ECC">
          <w:rPr>
            <w:rFonts w:eastAsiaTheme="minorEastAsia"/>
            <w:noProof/>
            <w:sz w:val="21"/>
          </w:rPr>
          <w:tab/>
        </w:r>
        <w:r w:rsidR="005C2ECC" w:rsidRPr="006231B4">
          <w:rPr>
            <w:rStyle w:val="ad"/>
            <w:rFonts w:ascii="宋体" w:hAnsi="宋体" w:hint="eastAsia"/>
            <w:noProof/>
          </w:rPr>
          <w:t>全局序列获取性能</w:t>
        </w:r>
        <w:r w:rsidR="005C2ECC">
          <w:rPr>
            <w:noProof/>
            <w:webHidden/>
          </w:rPr>
          <w:tab/>
        </w:r>
        <w:r w:rsidR="005C2ECC">
          <w:rPr>
            <w:noProof/>
            <w:webHidden/>
          </w:rPr>
          <w:fldChar w:fldCharType="begin"/>
        </w:r>
        <w:r w:rsidR="005C2ECC">
          <w:rPr>
            <w:noProof/>
            <w:webHidden/>
          </w:rPr>
          <w:instrText xml:space="preserve"> PAGEREF _Toc475119171 \h </w:instrText>
        </w:r>
        <w:r w:rsidR="005C2ECC">
          <w:rPr>
            <w:noProof/>
            <w:webHidden/>
          </w:rPr>
        </w:r>
        <w:r w:rsidR="005C2ECC">
          <w:rPr>
            <w:noProof/>
            <w:webHidden/>
          </w:rPr>
          <w:fldChar w:fldCharType="separate"/>
        </w:r>
        <w:r w:rsidR="005C2ECC">
          <w:rPr>
            <w:noProof/>
            <w:webHidden/>
          </w:rPr>
          <w:t>87</w:t>
        </w:r>
        <w:r w:rsidR="005C2ECC">
          <w:rPr>
            <w:noProof/>
            <w:webHidden/>
          </w:rPr>
          <w:fldChar w:fldCharType="end"/>
        </w:r>
      </w:hyperlink>
    </w:p>
    <w:p w14:paraId="26A67B7A" w14:textId="77777777" w:rsidR="0034549C" w:rsidRPr="00A1086E" w:rsidRDefault="0034549C" w:rsidP="0034549C">
      <w:pPr>
        <w:rPr>
          <w:rFonts w:ascii="宋体" w:hAnsi="宋体"/>
        </w:rPr>
      </w:pPr>
      <w:r w:rsidRPr="00A1086E">
        <w:rPr>
          <w:rFonts w:ascii="宋体" w:hAnsi="宋体"/>
          <w:b/>
          <w:bCs/>
          <w:lang w:val="zh-CN"/>
        </w:rPr>
        <w:fldChar w:fldCharType="end"/>
      </w:r>
    </w:p>
    <w:p w14:paraId="19B81197" w14:textId="77777777" w:rsidR="0034549C" w:rsidRPr="00A1086E" w:rsidRDefault="0034549C" w:rsidP="0034549C">
      <w:pPr>
        <w:widowControl/>
        <w:jc w:val="left"/>
        <w:rPr>
          <w:rFonts w:ascii="宋体" w:hAnsi="宋体" w:cstheme="majorBidi"/>
          <w:color w:val="2E74B5" w:themeColor="accent1" w:themeShade="BF"/>
          <w:kern w:val="0"/>
          <w:sz w:val="32"/>
          <w:szCs w:val="32"/>
          <w:lang w:val="zh-CN"/>
        </w:rPr>
      </w:pPr>
      <w:r w:rsidRPr="00A1086E">
        <w:rPr>
          <w:rFonts w:ascii="宋体" w:hAnsi="宋体"/>
          <w:sz w:val="32"/>
          <w:szCs w:val="32"/>
        </w:rPr>
        <w:br w:type="page"/>
      </w:r>
      <w:bookmarkStart w:id="0" w:name="_Toc465258211"/>
      <w:bookmarkStart w:id="1" w:name="_Toc471480036"/>
    </w:p>
    <w:p w14:paraId="637630EE" w14:textId="09B5FC84" w:rsidR="00DE7017" w:rsidRPr="00A1086E" w:rsidRDefault="00FC7677" w:rsidP="00FC7677">
      <w:pPr>
        <w:pStyle w:val="MMTopic1"/>
        <w:rPr>
          <w:rFonts w:ascii="宋体" w:hAnsi="宋体"/>
        </w:rPr>
      </w:pPr>
      <w:bookmarkStart w:id="2" w:name="_Toc475119095"/>
      <w:bookmarkEnd w:id="0"/>
      <w:bookmarkEnd w:id="1"/>
      <w:r w:rsidRPr="00A1086E">
        <w:rPr>
          <w:rFonts w:ascii="宋体" w:hAnsi="宋体" w:hint="eastAsia"/>
        </w:rPr>
        <w:lastRenderedPageBreak/>
        <w:t>综述</w:t>
      </w:r>
      <w:bookmarkEnd w:id="2"/>
    </w:p>
    <w:p w14:paraId="620FDAA8" w14:textId="30435CDB" w:rsidR="00591B1D" w:rsidRPr="00A1086E" w:rsidRDefault="00591B1D" w:rsidP="00F41CED">
      <w:pPr>
        <w:pStyle w:val="2"/>
        <w:numPr>
          <w:ilvl w:val="1"/>
          <w:numId w:val="2"/>
        </w:numPr>
        <w:tabs>
          <w:tab w:val="left" w:pos="576"/>
        </w:tabs>
        <w:spacing w:line="412" w:lineRule="auto"/>
        <w:rPr>
          <w:rFonts w:ascii="宋体" w:eastAsia="宋体" w:hAnsi="宋体"/>
        </w:rPr>
      </w:pPr>
      <w:bookmarkStart w:id="3" w:name="_Toc475119096"/>
      <w:bookmarkStart w:id="4" w:name="_Toc471480037"/>
      <w:r w:rsidRPr="00A1086E">
        <w:rPr>
          <w:rFonts w:ascii="宋体" w:eastAsia="宋体" w:hAnsi="宋体" w:hint="eastAsia"/>
        </w:rPr>
        <w:t>应用场景和价值</w:t>
      </w:r>
      <w:bookmarkEnd w:id="3"/>
    </w:p>
    <w:p w14:paraId="08B2548F" w14:textId="77777777" w:rsidR="009D72CE" w:rsidRPr="00A1086E" w:rsidRDefault="009D72CE" w:rsidP="009D72CE">
      <w:pPr>
        <w:jc w:val="left"/>
        <w:rPr>
          <w:rFonts w:ascii="宋体" w:hAnsi="宋体"/>
          <w:szCs w:val="24"/>
        </w:rPr>
      </w:pPr>
      <w:r w:rsidRPr="00A1086E">
        <w:rPr>
          <w:rFonts w:ascii="宋体" w:hAnsi="宋体" w:hint="eastAsia"/>
          <w:szCs w:val="24"/>
        </w:rPr>
        <w:t>本产品是一种兼容主流数据库协议和</w:t>
      </w:r>
      <w:r w:rsidRPr="00A1086E">
        <w:rPr>
          <w:rFonts w:ascii="宋体" w:hAnsi="宋体"/>
          <w:szCs w:val="24"/>
        </w:rPr>
        <w:t xml:space="preserve"> SQL92</w:t>
      </w:r>
      <w:r w:rsidRPr="00A1086E">
        <w:rPr>
          <w:rFonts w:ascii="宋体" w:hAnsi="宋体" w:hint="eastAsia"/>
          <w:szCs w:val="24"/>
        </w:rPr>
        <w:t>标准语法，支持自动水平拆分的高性能、高可靠分布式关系型数据库；数据访问对应用透明，每个分片默认采用主备架构，提供灾备、恢复、监控、不停机扩容等整套解决方案，适用于TB或PB级的海量数据场景。</w:t>
      </w:r>
    </w:p>
    <w:p w14:paraId="3C62B430" w14:textId="77777777" w:rsidR="009D72CE" w:rsidRPr="00A1086E" w:rsidRDefault="009D72CE" w:rsidP="00280262">
      <w:pPr>
        <w:ind w:firstLine="0"/>
        <w:rPr>
          <w:rFonts w:ascii="宋体" w:hAnsi="宋体"/>
        </w:rPr>
      </w:pPr>
      <w:r w:rsidRPr="00A1086E">
        <w:rPr>
          <w:rFonts w:ascii="宋体" w:hAnsi="宋体"/>
          <w:noProof/>
        </w:rPr>
        <w:drawing>
          <wp:inline distT="0" distB="0" distL="0" distR="0" wp14:anchorId="005E8135" wp14:editId="448F71EB">
            <wp:extent cx="5274310" cy="3261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274310" cy="3261995"/>
                    </a:xfrm>
                    <a:prstGeom prst="rect">
                      <a:avLst/>
                    </a:prstGeom>
                  </pic:spPr>
                </pic:pic>
              </a:graphicData>
            </a:graphic>
          </wp:inline>
        </w:drawing>
      </w:r>
    </w:p>
    <w:p w14:paraId="73F662E8" w14:textId="63BB1951" w:rsidR="00D14422" w:rsidRPr="00A1086E" w:rsidRDefault="009D72CE" w:rsidP="009D72CE">
      <w:pPr>
        <w:jc w:val="center"/>
        <w:rPr>
          <w:rFonts w:ascii="宋体" w:hAnsi="宋体"/>
          <w:sz w:val="18"/>
        </w:rPr>
      </w:pPr>
      <w:r w:rsidRPr="00A1086E">
        <w:rPr>
          <w:rFonts w:ascii="宋体" w:hAnsi="宋体" w:hint="eastAsia"/>
          <w:sz w:val="18"/>
        </w:rPr>
        <w:t>图</w:t>
      </w:r>
      <w:r w:rsidR="003207CD">
        <w:rPr>
          <w:rFonts w:ascii="宋体" w:hAnsi="宋体" w:hint="eastAsia"/>
          <w:sz w:val="18"/>
        </w:rPr>
        <w:t>1.1</w:t>
      </w:r>
      <w:r w:rsidRPr="00A1086E">
        <w:rPr>
          <w:rFonts w:ascii="宋体" w:hAnsi="宋体" w:hint="eastAsia"/>
          <w:sz w:val="18"/>
        </w:rPr>
        <w:t>-1产品部署示意图</w:t>
      </w:r>
    </w:p>
    <w:p w14:paraId="7BE8A5C5" w14:textId="77777777" w:rsidR="009D72CE" w:rsidRPr="00A1086E" w:rsidRDefault="009D72CE" w:rsidP="003B3D76">
      <w:pPr>
        <w:pStyle w:val="30"/>
        <w:numPr>
          <w:ilvl w:val="2"/>
          <w:numId w:val="2"/>
        </w:numPr>
        <w:rPr>
          <w:rFonts w:ascii="宋体" w:hAnsi="宋体"/>
        </w:rPr>
      </w:pPr>
      <w:bookmarkStart w:id="5" w:name="_Toc471846786"/>
      <w:bookmarkStart w:id="6" w:name="_Toc475119097"/>
      <w:r w:rsidRPr="00A1086E">
        <w:rPr>
          <w:rFonts w:ascii="宋体" w:hAnsi="宋体" w:hint="eastAsia"/>
        </w:rPr>
        <w:t>产品</w:t>
      </w:r>
      <w:r w:rsidRPr="00A1086E">
        <w:rPr>
          <w:rFonts w:ascii="宋体" w:hAnsi="宋体"/>
        </w:rPr>
        <w:t>价值</w:t>
      </w:r>
      <w:bookmarkEnd w:id="5"/>
      <w:bookmarkEnd w:id="6"/>
    </w:p>
    <w:p w14:paraId="272C6BD5" w14:textId="77777777" w:rsidR="009D72CE" w:rsidRPr="00A1086E" w:rsidRDefault="009D72CE" w:rsidP="00751CE6">
      <w:pPr>
        <w:pStyle w:val="ListParagraph1"/>
        <w:numPr>
          <w:ilvl w:val="0"/>
          <w:numId w:val="67"/>
        </w:numPr>
        <w:spacing w:line="360" w:lineRule="auto"/>
        <w:ind w:firstLineChars="0"/>
        <w:rPr>
          <w:rFonts w:ascii="宋体" w:eastAsia="宋体" w:hAnsi="宋体"/>
          <w:sz w:val="24"/>
          <w:szCs w:val="24"/>
        </w:rPr>
      </w:pPr>
      <w:r w:rsidRPr="00A1086E">
        <w:rPr>
          <w:rFonts w:ascii="宋体" w:eastAsia="宋体" w:hAnsi="宋体"/>
          <w:sz w:val="24"/>
          <w:szCs w:val="24"/>
        </w:rPr>
        <w:t>突破</w:t>
      </w:r>
      <w:r w:rsidRPr="00A1086E">
        <w:rPr>
          <w:rFonts w:ascii="宋体" w:eastAsia="宋体" w:hAnsi="宋体" w:hint="eastAsia"/>
          <w:sz w:val="24"/>
          <w:szCs w:val="24"/>
        </w:rPr>
        <w:t>单机数据库</w:t>
      </w:r>
      <w:r w:rsidRPr="00A1086E">
        <w:rPr>
          <w:rFonts w:ascii="宋体" w:eastAsia="宋体" w:hAnsi="宋体"/>
          <w:sz w:val="24"/>
          <w:szCs w:val="24"/>
        </w:rPr>
        <w:t>存储容量和性能瓶颈</w:t>
      </w:r>
    </w:p>
    <w:p w14:paraId="6E318831" w14:textId="77777777" w:rsidR="009D72CE" w:rsidRPr="00A1086E" w:rsidRDefault="009D72CE" w:rsidP="00751CE6">
      <w:pPr>
        <w:pStyle w:val="ListParagraph1"/>
        <w:numPr>
          <w:ilvl w:val="0"/>
          <w:numId w:val="67"/>
        </w:numPr>
        <w:spacing w:line="360" w:lineRule="auto"/>
        <w:ind w:firstLineChars="0"/>
        <w:rPr>
          <w:rFonts w:ascii="宋体" w:eastAsia="宋体" w:hAnsi="宋体"/>
          <w:sz w:val="24"/>
          <w:szCs w:val="24"/>
        </w:rPr>
      </w:pPr>
      <w:r w:rsidRPr="00A1086E">
        <w:rPr>
          <w:rFonts w:ascii="宋体" w:eastAsia="宋体" w:hAnsi="宋体"/>
          <w:sz w:val="24"/>
          <w:szCs w:val="24"/>
        </w:rPr>
        <w:t>解决</w:t>
      </w:r>
      <w:r w:rsidRPr="00A1086E">
        <w:rPr>
          <w:rFonts w:ascii="宋体" w:eastAsia="宋体" w:hAnsi="宋体" w:hint="eastAsia"/>
          <w:sz w:val="24"/>
          <w:szCs w:val="24"/>
        </w:rPr>
        <w:t>业务互联网化带来的</w:t>
      </w:r>
      <w:r w:rsidRPr="00A1086E">
        <w:rPr>
          <w:rFonts w:ascii="宋体" w:eastAsia="宋体" w:hAnsi="宋体"/>
          <w:sz w:val="24"/>
          <w:szCs w:val="24"/>
        </w:rPr>
        <w:t>峰值</w:t>
      </w:r>
      <w:r w:rsidRPr="00A1086E">
        <w:rPr>
          <w:rFonts w:ascii="宋体" w:eastAsia="宋体" w:hAnsi="宋体" w:hint="eastAsia"/>
          <w:sz w:val="24"/>
          <w:szCs w:val="24"/>
        </w:rPr>
        <w:t>流量访问</w:t>
      </w:r>
      <w:r w:rsidRPr="00A1086E">
        <w:rPr>
          <w:rFonts w:ascii="宋体" w:eastAsia="宋体" w:hAnsi="宋体"/>
          <w:sz w:val="24"/>
          <w:szCs w:val="24"/>
        </w:rPr>
        <w:t>问题</w:t>
      </w:r>
    </w:p>
    <w:p w14:paraId="7D42BA61" w14:textId="77777777" w:rsidR="009D72CE" w:rsidRPr="00A1086E" w:rsidRDefault="009D72CE" w:rsidP="00751CE6">
      <w:pPr>
        <w:pStyle w:val="ListParagraph1"/>
        <w:numPr>
          <w:ilvl w:val="0"/>
          <w:numId w:val="67"/>
        </w:numPr>
        <w:spacing w:line="360" w:lineRule="auto"/>
        <w:ind w:firstLineChars="0"/>
        <w:rPr>
          <w:rFonts w:ascii="宋体" w:eastAsia="宋体" w:hAnsi="宋体"/>
          <w:sz w:val="24"/>
          <w:szCs w:val="24"/>
        </w:rPr>
      </w:pPr>
      <w:r w:rsidRPr="00A1086E">
        <w:rPr>
          <w:rFonts w:ascii="宋体" w:eastAsia="宋体" w:hAnsi="宋体"/>
          <w:sz w:val="24"/>
          <w:szCs w:val="24"/>
        </w:rPr>
        <w:t>使用X86</w:t>
      </w:r>
      <w:r w:rsidRPr="00A1086E">
        <w:rPr>
          <w:rFonts w:ascii="宋体" w:eastAsia="宋体" w:hAnsi="宋体" w:hint="eastAsia"/>
          <w:sz w:val="24"/>
          <w:szCs w:val="24"/>
        </w:rPr>
        <w:t xml:space="preserve"> PC</w:t>
      </w:r>
      <w:r w:rsidRPr="00A1086E">
        <w:rPr>
          <w:rFonts w:ascii="宋体" w:eastAsia="宋体" w:hAnsi="宋体"/>
          <w:sz w:val="24"/>
          <w:szCs w:val="24"/>
        </w:rPr>
        <w:t>+廉价存储+开源软件及自研结合的“去IOE”模式 ，节约企业</w:t>
      </w:r>
      <w:r w:rsidRPr="00A1086E">
        <w:rPr>
          <w:rFonts w:ascii="宋体" w:eastAsia="宋体" w:hAnsi="宋体" w:hint="eastAsia"/>
          <w:sz w:val="24"/>
          <w:szCs w:val="24"/>
        </w:rPr>
        <w:t>成本</w:t>
      </w:r>
    </w:p>
    <w:p w14:paraId="03F521BD" w14:textId="77777777" w:rsidR="009D72CE" w:rsidRPr="00A1086E" w:rsidRDefault="009D72CE" w:rsidP="003B3D76">
      <w:pPr>
        <w:pStyle w:val="30"/>
        <w:numPr>
          <w:ilvl w:val="2"/>
          <w:numId w:val="2"/>
        </w:numPr>
        <w:rPr>
          <w:rFonts w:ascii="宋体" w:hAnsi="宋体"/>
        </w:rPr>
      </w:pPr>
      <w:bookmarkStart w:id="7" w:name="_Toc471846787"/>
      <w:bookmarkStart w:id="8" w:name="_Toc475119098"/>
      <w:r w:rsidRPr="00A1086E">
        <w:rPr>
          <w:rFonts w:ascii="宋体" w:hAnsi="宋体" w:hint="eastAsia"/>
        </w:rPr>
        <w:lastRenderedPageBreak/>
        <w:t>应用场景</w:t>
      </w:r>
      <w:bookmarkEnd w:id="7"/>
      <w:bookmarkEnd w:id="8"/>
    </w:p>
    <w:p w14:paraId="6E1C04EF" w14:textId="77777777" w:rsidR="009D72CE" w:rsidRPr="00A1086E" w:rsidRDefault="009D72CE" w:rsidP="00751CE6">
      <w:pPr>
        <w:pStyle w:val="ListParagraph1"/>
        <w:numPr>
          <w:ilvl w:val="0"/>
          <w:numId w:val="67"/>
        </w:numPr>
        <w:spacing w:line="360" w:lineRule="auto"/>
        <w:ind w:firstLineChars="0"/>
        <w:rPr>
          <w:rFonts w:ascii="宋体" w:eastAsia="宋体" w:hAnsi="宋体"/>
          <w:b/>
          <w:sz w:val="24"/>
          <w:szCs w:val="24"/>
        </w:rPr>
      </w:pPr>
      <w:r w:rsidRPr="00A1086E">
        <w:rPr>
          <w:rFonts w:ascii="宋体" w:eastAsia="宋体" w:hAnsi="宋体" w:hint="eastAsia"/>
          <w:b/>
          <w:sz w:val="24"/>
          <w:szCs w:val="24"/>
        </w:rPr>
        <w:t>交易型应用</w:t>
      </w:r>
    </w:p>
    <w:p w14:paraId="43F62448" w14:textId="77777777" w:rsidR="009D72CE" w:rsidRPr="00A1086E" w:rsidRDefault="009D72CE" w:rsidP="006F0FA2">
      <w:pPr>
        <w:spacing w:line="276" w:lineRule="auto"/>
        <w:ind w:left="709" w:firstLine="0"/>
        <w:rPr>
          <w:rFonts w:ascii="宋体" w:hAnsi="宋体"/>
          <w:szCs w:val="24"/>
        </w:rPr>
      </w:pPr>
      <w:r w:rsidRPr="00A1086E">
        <w:rPr>
          <w:rFonts w:ascii="宋体" w:hAnsi="宋体"/>
          <w:szCs w:val="24"/>
        </w:rPr>
        <w:t>大并发、大数据量、以联机事务处理为主的交易型应用，如电商、金融、O2O、电信CRM/计费等，服务能力支持线性增长、弹性扩缩，应用可按需选择不同的部署规模。</w:t>
      </w:r>
    </w:p>
    <w:p w14:paraId="54DAC7E1" w14:textId="77777777" w:rsidR="009D72CE" w:rsidRPr="00A1086E" w:rsidRDefault="009D72CE" w:rsidP="00751CE6">
      <w:pPr>
        <w:pStyle w:val="ListParagraph1"/>
        <w:numPr>
          <w:ilvl w:val="0"/>
          <w:numId w:val="67"/>
        </w:numPr>
        <w:spacing w:line="360" w:lineRule="auto"/>
        <w:ind w:firstLineChars="0"/>
        <w:rPr>
          <w:rFonts w:ascii="宋体" w:eastAsia="宋体" w:hAnsi="宋体"/>
          <w:b/>
          <w:sz w:val="24"/>
          <w:szCs w:val="24"/>
        </w:rPr>
      </w:pPr>
      <w:r w:rsidRPr="00A1086E">
        <w:rPr>
          <w:rFonts w:ascii="宋体" w:eastAsia="宋体" w:hAnsi="宋体"/>
          <w:b/>
          <w:sz w:val="24"/>
          <w:szCs w:val="24"/>
        </w:rPr>
        <w:t>物联网数据</w:t>
      </w:r>
    </w:p>
    <w:p w14:paraId="6832E7E4" w14:textId="77777777" w:rsidR="009D72CE" w:rsidRPr="00A1086E" w:rsidRDefault="009D72CE" w:rsidP="006F0FA2">
      <w:pPr>
        <w:spacing w:line="276" w:lineRule="auto"/>
        <w:ind w:left="709" w:firstLine="0"/>
        <w:rPr>
          <w:rFonts w:ascii="宋体" w:hAnsi="宋体"/>
          <w:szCs w:val="24"/>
        </w:rPr>
      </w:pPr>
      <w:r w:rsidRPr="00A1086E">
        <w:rPr>
          <w:rFonts w:ascii="宋体" w:hAnsi="宋体"/>
          <w:szCs w:val="24"/>
        </w:rPr>
        <w:t>在工业监控和远程控制、智慧城市的延展、智能家居、车联网等物联网场景下，传感监控设备多，采样率高，数据存储要求高，超大数据规模存储的问题。</w:t>
      </w:r>
    </w:p>
    <w:p w14:paraId="03F6F7EA" w14:textId="77777777" w:rsidR="009D72CE" w:rsidRPr="00A1086E" w:rsidRDefault="009D72CE" w:rsidP="00751CE6">
      <w:pPr>
        <w:pStyle w:val="ListParagraph1"/>
        <w:numPr>
          <w:ilvl w:val="0"/>
          <w:numId w:val="67"/>
        </w:numPr>
        <w:spacing w:line="360" w:lineRule="auto"/>
        <w:ind w:firstLineChars="0"/>
        <w:rPr>
          <w:rFonts w:ascii="宋体" w:eastAsia="宋体" w:hAnsi="宋体"/>
          <w:b/>
          <w:sz w:val="24"/>
          <w:szCs w:val="24"/>
        </w:rPr>
      </w:pPr>
      <w:r w:rsidRPr="00A1086E">
        <w:rPr>
          <w:rFonts w:ascii="宋体" w:eastAsia="宋体" w:hAnsi="宋体"/>
          <w:b/>
          <w:sz w:val="24"/>
          <w:szCs w:val="24"/>
        </w:rPr>
        <w:t>海量数据存储</w:t>
      </w:r>
    </w:p>
    <w:p w14:paraId="4E122FE5" w14:textId="020BCCF9" w:rsidR="009D72CE" w:rsidRPr="00A1086E" w:rsidRDefault="009D72CE" w:rsidP="006F0FA2">
      <w:pPr>
        <w:spacing w:line="276" w:lineRule="auto"/>
        <w:ind w:left="709" w:firstLine="0"/>
        <w:rPr>
          <w:rFonts w:ascii="宋体" w:hAnsi="宋体"/>
          <w:szCs w:val="24"/>
        </w:rPr>
      </w:pPr>
      <w:r w:rsidRPr="00A1086E">
        <w:rPr>
          <w:rFonts w:ascii="宋体" w:hAnsi="宋体"/>
          <w:szCs w:val="24"/>
        </w:rPr>
        <w:t>存储海量结构化历史数据，提供给大数据分析使用，解决非结构化数据库难以表达和存储复杂结构化数据的问题。而结构化关系型数据是大数据分析中最有价值的数据之一。</w:t>
      </w:r>
    </w:p>
    <w:p w14:paraId="552EF298" w14:textId="77777777" w:rsidR="00591B1D" w:rsidRPr="00A1086E" w:rsidRDefault="00591B1D" w:rsidP="00D421B2">
      <w:pPr>
        <w:pStyle w:val="MMTopic2"/>
        <w:numPr>
          <w:ilvl w:val="1"/>
          <w:numId w:val="2"/>
        </w:numPr>
        <w:rPr>
          <w:rFonts w:ascii="宋体" w:eastAsia="宋体" w:hAnsi="宋体"/>
        </w:rPr>
      </w:pPr>
      <w:bookmarkStart w:id="9" w:name="_Toc471820910"/>
      <w:bookmarkStart w:id="10" w:name="_Toc475119099"/>
      <w:r w:rsidRPr="00A1086E">
        <w:rPr>
          <w:rFonts w:ascii="宋体" w:eastAsia="宋体" w:hAnsi="宋体" w:hint="eastAsia"/>
        </w:rPr>
        <w:t>技术概述和主流产品</w:t>
      </w:r>
      <w:bookmarkEnd w:id="9"/>
      <w:bookmarkEnd w:id="10"/>
    </w:p>
    <w:p w14:paraId="19B04FC8" w14:textId="77777777" w:rsidR="00666B84" w:rsidRPr="00A1086E" w:rsidRDefault="00666B84" w:rsidP="00666B84">
      <w:pPr>
        <w:jc w:val="left"/>
        <w:rPr>
          <w:rFonts w:ascii="宋体" w:hAnsi="宋体"/>
          <w:szCs w:val="24"/>
        </w:rPr>
      </w:pPr>
      <w:r w:rsidRPr="00A1086E">
        <w:rPr>
          <w:rFonts w:ascii="宋体" w:hAnsi="宋体" w:hint="eastAsia"/>
          <w:szCs w:val="24"/>
        </w:rPr>
        <w:t>目前开源分布式关系型数据库的产品主要有阿里的</w:t>
      </w:r>
      <w:r w:rsidRPr="00A1086E">
        <w:rPr>
          <w:rFonts w:ascii="宋体" w:hAnsi="宋体"/>
          <w:szCs w:val="24"/>
        </w:rPr>
        <w:t>Cobar</w:t>
      </w:r>
      <w:r w:rsidRPr="00A1086E">
        <w:rPr>
          <w:rFonts w:ascii="宋体" w:hAnsi="宋体" w:hint="eastAsia"/>
          <w:szCs w:val="24"/>
        </w:rPr>
        <w:t>、</w:t>
      </w:r>
      <w:r w:rsidRPr="00A1086E">
        <w:rPr>
          <w:rFonts w:ascii="宋体" w:hAnsi="宋体"/>
          <w:szCs w:val="24"/>
        </w:rPr>
        <w:t>MyCat</w:t>
      </w:r>
      <w:r w:rsidRPr="00A1086E">
        <w:rPr>
          <w:rFonts w:ascii="宋体" w:hAnsi="宋体" w:hint="eastAsia"/>
          <w:szCs w:val="24"/>
        </w:rPr>
        <w:t>、</w:t>
      </w:r>
      <w:r w:rsidRPr="00A1086E">
        <w:rPr>
          <w:rFonts w:ascii="宋体" w:hAnsi="宋体"/>
          <w:szCs w:val="24"/>
        </w:rPr>
        <w:t>360</w:t>
      </w:r>
      <w:r w:rsidRPr="00A1086E">
        <w:rPr>
          <w:rFonts w:ascii="宋体" w:hAnsi="宋体" w:hint="eastAsia"/>
          <w:szCs w:val="24"/>
        </w:rPr>
        <w:t>的</w:t>
      </w:r>
      <w:r w:rsidRPr="00A1086E">
        <w:rPr>
          <w:rFonts w:ascii="宋体" w:hAnsi="宋体"/>
          <w:szCs w:val="24"/>
        </w:rPr>
        <w:t>Atlas</w:t>
      </w:r>
      <w:r w:rsidRPr="00A1086E">
        <w:rPr>
          <w:rFonts w:ascii="宋体" w:hAnsi="宋体" w:hint="eastAsia"/>
          <w:szCs w:val="24"/>
        </w:rPr>
        <w:t>等。阿里和</w:t>
      </w:r>
      <w:r w:rsidRPr="00A1086E">
        <w:rPr>
          <w:rFonts w:ascii="宋体" w:hAnsi="宋体"/>
          <w:szCs w:val="24"/>
        </w:rPr>
        <w:t>360</w:t>
      </w:r>
      <w:r w:rsidRPr="00A1086E">
        <w:rPr>
          <w:rFonts w:ascii="宋体" w:hAnsi="宋体" w:hint="eastAsia"/>
          <w:szCs w:val="24"/>
        </w:rPr>
        <w:t>等大的互联网公司的开源软件一般都存在开源不彻底，文档不完善的问题，生产应用的版本与开源版本差异很大，如：阿里的</w:t>
      </w:r>
      <w:r w:rsidRPr="00A1086E">
        <w:rPr>
          <w:rFonts w:ascii="宋体" w:hAnsi="宋体"/>
          <w:szCs w:val="24"/>
        </w:rPr>
        <w:t>Cobar</w:t>
      </w:r>
      <w:r w:rsidRPr="00A1086E">
        <w:rPr>
          <w:rFonts w:ascii="宋体" w:hAnsi="宋体" w:hint="eastAsia"/>
          <w:szCs w:val="24"/>
        </w:rPr>
        <w:t>在</w:t>
      </w:r>
      <w:r w:rsidRPr="00A1086E">
        <w:rPr>
          <w:rFonts w:ascii="宋体" w:hAnsi="宋体"/>
          <w:szCs w:val="24"/>
        </w:rPr>
        <w:t>2012</w:t>
      </w:r>
      <w:r w:rsidRPr="00A1086E">
        <w:rPr>
          <w:rFonts w:ascii="宋体" w:hAnsi="宋体" w:hint="eastAsia"/>
          <w:szCs w:val="24"/>
        </w:rPr>
        <w:t>年</w:t>
      </w:r>
      <w:r w:rsidRPr="00A1086E">
        <w:rPr>
          <w:rFonts w:ascii="宋体" w:hAnsi="宋体"/>
          <w:szCs w:val="24"/>
        </w:rPr>
        <w:t>6</w:t>
      </w:r>
      <w:r w:rsidRPr="00A1086E">
        <w:rPr>
          <w:rFonts w:ascii="宋体" w:hAnsi="宋体" w:hint="eastAsia"/>
          <w:szCs w:val="24"/>
        </w:rPr>
        <w:t>月正式开源，在</w:t>
      </w:r>
      <w:r w:rsidRPr="00A1086E">
        <w:rPr>
          <w:rFonts w:ascii="宋体" w:hAnsi="宋体"/>
          <w:szCs w:val="24"/>
        </w:rPr>
        <w:t>13</w:t>
      </w:r>
      <w:r w:rsidRPr="00A1086E">
        <w:rPr>
          <w:rFonts w:ascii="宋体" w:hAnsi="宋体" w:hint="eastAsia"/>
          <w:szCs w:val="24"/>
        </w:rPr>
        <w:t>年</w:t>
      </w:r>
      <w:r w:rsidRPr="00A1086E">
        <w:rPr>
          <w:rFonts w:ascii="宋体" w:hAnsi="宋体"/>
          <w:szCs w:val="24"/>
        </w:rPr>
        <w:t>10</w:t>
      </w:r>
      <w:r w:rsidRPr="00A1086E">
        <w:rPr>
          <w:rFonts w:ascii="宋体" w:hAnsi="宋体" w:hint="eastAsia"/>
          <w:szCs w:val="24"/>
        </w:rPr>
        <w:t>月之后基本上没再更新了，阿里内部生产系统用的也不是</w:t>
      </w:r>
      <w:r w:rsidRPr="00A1086E">
        <w:rPr>
          <w:rFonts w:ascii="宋体" w:hAnsi="宋体"/>
          <w:szCs w:val="24"/>
        </w:rPr>
        <w:t>Cobar</w:t>
      </w:r>
      <w:r w:rsidRPr="00A1086E">
        <w:rPr>
          <w:rFonts w:ascii="宋体" w:hAnsi="宋体" w:hint="eastAsia"/>
          <w:szCs w:val="24"/>
        </w:rPr>
        <w:t>，阿里云主推的是</w:t>
      </w:r>
      <w:r w:rsidRPr="00A1086E">
        <w:rPr>
          <w:rFonts w:ascii="宋体" w:hAnsi="宋体"/>
          <w:szCs w:val="24"/>
        </w:rPr>
        <w:t>DRDS</w:t>
      </w:r>
      <w:r w:rsidRPr="00A1086E">
        <w:rPr>
          <w:rFonts w:ascii="宋体" w:hAnsi="宋体" w:hint="eastAsia"/>
          <w:szCs w:val="24"/>
        </w:rPr>
        <w:t>；而由个人组织的开源软件</w:t>
      </w:r>
      <w:r w:rsidRPr="00A1086E">
        <w:rPr>
          <w:rFonts w:ascii="宋体" w:hAnsi="宋体"/>
          <w:szCs w:val="24"/>
        </w:rPr>
        <w:t>MyCat</w:t>
      </w:r>
      <w:r w:rsidRPr="00A1086E">
        <w:rPr>
          <w:rFonts w:ascii="宋体" w:hAnsi="宋体" w:hint="eastAsia"/>
          <w:szCs w:val="24"/>
        </w:rPr>
        <w:t>，虽然目前社区较活跃，但存在发展方向不受约束且进度不可控等不确定性，另外版本发布不够严谨，未经过严格的功能、性能和高可用性测试，且在同行业中尚无成熟应用案例等问题。开源的分布式关系型数据库普遍存在以下一些问题：</w:t>
      </w:r>
    </w:p>
    <w:p w14:paraId="1BF160C8" w14:textId="77777777" w:rsidR="00666B84" w:rsidRPr="00A1086E" w:rsidRDefault="00666B84" w:rsidP="00751CE6">
      <w:pPr>
        <w:pStyle w:val="ListParagraph1"/>
        <w:numPr>
          <w:ilvl w:val="0"/>
          <w:numId w:val="68"/>
        </w:numPr>
        <w:spacing w:line="360" w:lineRule="auto"/>
        <w:ind w:left="426" w:firstLineChars="0"/>
        <w:jc w:val="left"/>
        <w:rPr>
          <w:rFonts w:ascii="宋体" w:eastAsia="宋体" w:hAnsi="宋体"/>
          <w:sz w:val="24"/>
          <w:szCs w:val="24"/>
        </w:rPr>
      </w:pPr>
      <w:r w:rsidRPr="00A1086E">
        <w:rPr>
          <w:rFonts w:ascii="宋体" w:eastAsia="宋体" w:hAnsi="宋体" w:hint="eastAsia"/>
          <w:sz w:val="24"/>
          <w:szCs w:val="24"/>
        </w:rPr>
        <w:t>可靠性较低：存在单点故障，无自动主备切换功能，无法保障数据服务的高可用及数据存储的高可靠</w:t>
      </w:r>
    </w:p>
    <w:p w14:paraId="161AAA2E" w14:textId="77777777" w:rsidR="00666B84" w:rsidRPr="00A1086E" w:rsidRDefault="00666B84" w:rsidP="00751CE6">
      <w:pPr>
        <w:pStyle w:val="ListParagraph1"/>
        <w:numPr>
          <w:ilvl w:val="0"/>
          <w:numId w:val="68"/>
        </w:numPr>
        <w:spacing w:line="360" w:lineRule="auto"/>
        <w:ind w:left="426" w:firstLineChars="0"/>
        <w:jc w:val="left"/>
        <w:rPr>
          <w:rFonts w:ascii="宋体" w:eastAsia="宋体" w:hAnsi="宋体"/>
          <w:sz w:val="24"/>
          <w:szCs w:val="24"/>
        </w:rPr>
      </w:pPr>
      <w:r w:rsidRPr="00A1086E">
        <w:rPr>
          <w:rFonts w:ascii="宋体" w:eastAsia="宋体" w:hAnsi="宋体" w:hint="eastAsia"/>
          <w:sz w:val="24"/>
          <w:szCs w:val="24"/>
        </w:rPr>
        <w:t>可维护性差：无自动化管理界面，缺少有效运维监控手段，故障支撑依赖开源社区，风险高</w:t>
      </w:r>
    </w:p>
    <w:p w14:paraId="17FF722B" w14:textId="77777777" w:rsidR="00666B84" w:rsidRPr="00A1086E" w:rsidRDefault="00666B84" w:rsidP="00751CE6">
      <w:pPr>
        <w:pStyle w:val="ListParagraph1"/>
        <w:numPr>
          <w:ilvl w:val="0"/>
          <w:numId w:val="68"/>
        </w:numPr>
        <w:spacing w:line="360" w:lineRule="auto"/>
        <w:ind w:left="426" w:firstLineChars="0"/>
        <w:jc w:val="left"/>
        <w:rPr>
          <w:rFonts w:ascii="宋体" w:eastAsia="宋体" w:hAnsi="宋体"/>
          <w:sz w:val="24"/>
          <w:szCs w:val="24"/>
        </w:rPr>
      </w:pPr>
      <w:r w:rsidRPr="00A1086E">
        <w:rPr>
          <w:rFonts w:ascii="宋体" w:eastAsia="宋体" w:hAnsi="宋体" w:hint="eastAsia"/>
          <w:sz w:val="24"/>
          <w:szCs w:val="24"/>
        </w:rPr>
        <w:t>功能不完善：针对电信业务特点的复杂关系型业务场景的功能缺失，如：区域分片算法、库内分表、切片索引、事务支持等</w:t>
      </w:r>
    </w:p>
    <w:tbl>
      <w:tblPr>
        <w:tblW w:w="9140"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3"/>
        <w:gridCol w:w="3827"/>
        <w:gridCol w:w="3640"/>
      </w:tblGrid>
      <w:tr w:rsidR="00666B84" w:rsidRPr="00A1086E" w14:paraId="1C2375F7" w14:textId="77777777" w:rsidTr="00974F73">
        <w:trPr>
          <w:trHeight w:val="549"/>
        </w:trPr>
        <w:tc>
          <w:tcPr>
            <w:tcW w:w="1673" w:type="dxa"/>
            <w:shd w:val="clear" w:color="auto" w:fill="CCCCCC"/>
          </w:tcPr>
          <w:p w14:paraId="3DCB8BBA" w14:textId="77777777" w:rsidR="00666B84" w:rsidRPr="00A1086E" w:rsidRDefault="00666B84" w:rsidP="00280262">
            <w:pPr>
              <w:pStyle w:val="Default"/>
              <w:rPr>
                <w:rFonts w:ascii="宋体" w:eastAsia="宋体" w:hAnsi="宋体" w:cstheme="minorBidi"/>
                <w:b/>
                <w:color w:val="auto"/>
                <w:kern w:val="2"/>
                <w:sz w:val="28"/>
                <w:szCs w:val="21"/>
              </w:rPr>
            </w:pPr>
            <w:r w:rsidRPr="00A1086E">
              <w:rPr>
                <w:rFonts w:ascii="宋体" w:eastAsia="宋体" w:hAnsi="宋体" w:cstheme="minorBidi" w:hint="eastAsia"/>
                <w:b/>
                <w:color w:val="auto"/>
                <w:kern w:val="2"/>
                <w:sz w:val="28"/>
                <w:szCs w:val="21"/>
              </w:rPr>
              <w:lastRenderedPageBreak/>
              <w:t>对比项</w:t>
            </w:r>
          </w:p>
        </w:tc>
        <w:tc>
          <w:tcPr>
            <w:tcW w:w="3827" w:type="dxa"/>
            <w:shd w:val="clear" w:color="auto" w:fill="CCCCCC"/>
          </w:tcPr>
          <w:p w14:paraId="44BC2993" w14:textId="77777777" w:rsidR="00666B84" w:rsidRPr="00A1086E" w:rsidRDefault="00666B84" w:rsidP="00280262">
            <w:pPr>
              <w:pStyle w:val="Default"/>
              <w:rPr>
                <w:rFonts w:ascii="宋体" w:eastAsia="宋体" w:hAnsi="宋体" w:cstheme="minorBidi"/>
                <w:b/>
                <w:color w:val="auto"/>
                <w:kern w:val="2"/>
                <w:sz w:val="28"/>
                <w:szCs w:val="21"/>
              </w:rPr>
            </w:pPr>
            <w:r w:rsidRPr="00A1086E">
              <w:rPr>
                <w:rFonts w:ascii="宋体" w:eastAsia="宋体" w:hAnsi="宋体" w:cstheme="minorBidi" w:hint="eastAsia"/>
                <w:b/>
                <w:color w:val="auto"/>
                <w:kern w:val="2"/>
                <w:sz w:val="28"/>
                <w:szCs w:val="21"/>
              </w:rPr>
              <w:t>COBAR</w:t>
            </w:r>
            <w:r w:rsidRPr="00A1086E">
              <w:rPr>
                <w:rFonts w:ascii="宋体" w:eastAsia="宋体" w:hAnsi="宋体" w:cstheme="minorBidi"/>
                <w:b/>
                <w:color w:val="auto"/>
                <w:kern w:val="2"/>
                <w:sz w:val="28"/>
                <w:szCs w:val="21"/>
              </w:rPr>
              <w:t xml:space="preserve"> </w:t>
            </w:r>
          </w:p>
        </w:tc>
        <w:tc>
          <w:tcPr>
            <w:tcW w:w="3640" w:type="dxa"/>
            <w:shd w:val="clear" w:color="auto" w:fill="CCCCCC"/>
          </w:tcPr>
          <w:p w14:paraId="0193BF6D" w14:textId="77777777" w:rsidR="00666B84" w:rsidRPr="00A1086E" w:rsidRDefault="00666B84" w:rsidP="00280262">
            <w:pPr>
              <w:pStyle w:val="Default"/>
              <w:rPr>
                <w:rFonts w:ascii="宋体" w:eastAsia="宋体" w:hAnsi="宋体" w:cstheme="minorBidi"/>
                <w:b/>
                <w:color w:val="auto"/>
                <w:kern w:val="2"/>
                <w:sz w:val="28"/>
                <w:szCs w:val="21"/>
              </w:rPr>
            </w:pPr>
            <w:r w:rsidRPr="00A1086E">
              <w:rPr>
                <w:rFonts w:ascii="宋体" w:eastAsia="宋体" w:hAnsi="宋体" w:cstheme="minorBidi" w:hint="eastAsia"/>
                <w:b/>
                <w:color w:val="auto"/>
                <w:kern w:val="2"/>
                <w:sz w:val="28"/>
                <w:szCs w:val="21"/>
              </w:rPr>
              <w:t>MYCAT</w:t>
            </w:r>
            <w:r w:rsidRPr="00A1086E">
              <w:rPr>
                <w:rFonts w:ascii="宋体" w:eastAsia="宋体" w:hAnsi="宋体" w:cstheme="minorBidi"/>
                <w:b/>
                <w:color w:val="auto"/>
                <w:kern w:val="2"/>
                <w:sz w:val="28"/>
                <w:szCs w:val="21"/>
              </w:rPr>
              <w:t xml:space="preserve"> </w:t>
            </w:r>
          </w:p>
        </w:tc>
      </w:tr>
      <w:tr w:rsidR="00666B84" w:rsidRPr="00A1086E" w14:paraId="37C2BA2C" w14:textId="77777777" w:rsidTr="00974F73">
        <w:trPr>
          <w:trHeight w:val="395"/>
        </w:trPr>
        <w:tc>
          <w:tcPr>
            <w:tcW w:w="1673" w:type="dxa"/>
          </w:tcPr>
          <w:p w14:paraId="17715582"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开源协议</w:t>
            </w:r>
          </w:p>
        </w:tc>
        <w:tc>
          <w:tcPr>
            <w:tcW w:w="3827" w:type="dxa"/>
          </w:tcPr>
          <w:p w14:paraId="71EA13DC"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APACHE</w:t>
            </w:r>
          </w:p>
        </w:tc>
        <w:tc>
          <w:tcPr>
            <w:tcW w:w="3640" w:type="dxa"/>
          </w:tcPr>
          <w:p w14:paraId="3C08C6E3"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APACHE</w:t>
            </w:r>
          </w:p>
        </w:tc>
      </w:tr>
      <w:tr w:rsidR="00666B84" w:rsidRPr="00A1086E" w14:paraId="4344E515" w14:textId="77777777" w:rsidTr="00974F73">
        <w:trPr>
          <w:trHeight w:val="380"/>
        </w:trPr>
        <w:tc>
          <w:tcPr>
            <w:tcW w:w="1673" w:type="dxa"/>
          </w:tcPr>
          <w:p w14:paraId="446CFD4E"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开发语言</w:t>
            </w:r>
          </w:p>
        </w:tc>
        <w:tc>
          <w:tcPr>
            <w:tcW w:w="3827" w:type="dxa"/>
          </w:tcPr>
          <w:p w14:paraId="243E7294"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JAVA</w:t>
            </w:r>
          </w:p>
        </w:tc>
        <w:tc>
          <w:tcPr>
            <w:tcW w:w="3640" w:type="dxa"/>
          </w:tcPr>
          <w:p w14:paraId="0ABE580F"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JAVA</w:t>
            </w:r>
          </w:p>
        </w:tc>
      </w:tr>
      <w:tr w:rsidR="00666B84" w:rsidRPr="00A1086E" w14:paraId="4D3BD667" w14:textId="77777777" w:rsidTr="00974F73">
        <w:trPr>
          <w:trHeight w:val="466"/>
        </w:trPr>
        <w:tc>
          <w:tcPr>
            <w:tcW w:w="1673" w:type="dxa"/>
          </w:tcPr>
          <w:p w14:paraId="451521DB"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高可用</w:t>
            </w:r>
          </w:p>
        </w:tc>
        <w:tc>
          <w:tcPr>
            <w:tcW w:w="3827" w:type="dxa"/>
          </w:tcPr>
          <w:p w14:paraId="56C0B67C"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具备，但比较初级和原始，缺陷比较多</w:t>
            </w:r>
          </w:p>
        </w:tc>
        <w:tc>
          <w:tcPr>
            <w:tcW w:w="3640" w:type="dxa"/>
          </w:tcPr>
          <w:p w14:paraId="3A258A6A"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具备，但比较初级和原始，缺陷比较多</w:t>
            </w:r>
          </w:p>
        </w:tc>
      </w:tr>
      <w:tr w:rsidR="00666B84" w:rsidRPr="00A1086E" w14:paraId="55B1773E" w14:textId="77777777" w:rsidTr="00974F73">
        <w:trPr>
          <w:trHeight w:val="424"/>
        </w:trPr>
        <w:tc>
          <w:tcPr>
            <w:tcW w:w="1673" w:type="dxa"/>
          </w:tcPr>
          <w:p w14:paraId="0B9D1BB7"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线性扩展</w:t>
            </w:r>
          </w:p>
        </w:tc>
        <w:tc>
          <w:tcPr>
            <w:tcW w:w="3827" w:type="dxa"/>
          </w:tcPr>
          <w:p w14:paraId="253CFD58"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集群模式具备线性扩展能力</w:t>
            </w:r>
          </w:p>
        </w:tc>
        <w:tc>
          <w:tcPr>
            <w:tcW w:w="3640" w:type="dxa"/>
          </w:tcPr>
          <w:p w14:paraId="2FCFE5D9"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集群模式具备线性扩展能力</w:t>
            </w:r>
          </w:p>
        </w:tc>
      </w:tr>
      <w:tr w:rsidR="00666B84" w:rsidRPr="00A1086E" w14:paraId="01C68BD5" w14:textId="77777777" w:rsidTr="00974F73">
        <w:trPr>
          <w:trHeight w:val="437"/>
        </w:trPr>
        <w:tc>
          <w:tcPr>
            <w:tcW w:w="1673" w:type="dxa"/>
          </w:tcPr>
          <w:p w14:paraId="14387552"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社区活跃度</w:t>
            </w:r>
          </w:p>
        </w:tc>
        <w:tc>
          <w:tcPr>
            <w:tcW w:w="3827" w:type="dxa"/>
          </w:tcPr>
          <w:p w14:paraId="54F97E90"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已经停止更新</w:t>
            </w:r>
          </w:p>
        </w:tc>
        <w:tc>
          <w:tcPr>
            <w:tcW w:w="3640" w:type="dxa"/>
          </w:tcPr>
          <w:p w14:paraId="027947DD" w14:textId="77777777" w:rsidR="00666B84" w:rsidRPr="00A1086E" w:rsidRDefault="00666B84" w:rsidP="00280262">
            <w:pPr>
              <w:tabs>
                <w:tab w:val="left" w:pos="1080"/>
                <w:tab w:val="left" w:pos="1440"/>
                <w:tab w:val="left" w:pos="1800"/>
                <w:tab w:val="left" w:pos="1980"/>
              </w:tabs>
              <w:spacing w:line="288" w:lineRule="auto"/>
              <w:ind w:firstLine="0"/>
              <w:rPr>
                <w:rFonts w:ascii="宋体" w:hAnsi="宋体"/>
                <w:sz w:val="22"/>
              </w:rPr>
            </w:pPr>
            <w:r w:rsidRPr="00A1086E">
              <w:rPr>
                <w:rFonts w:ascii="宋体" w:hAnsi="宋体" w:hint="eastAsia"/>
                <w:sz w:val="22"/>
              </w:rPr>
              <w:t>活跃，较为强大的社区支持</w:t>
            </w:r>
          </w:p>
        </w:tc>
      </w:tr>
      <w:tr w:rsidR="00666B84" w:rsidRPr="00A1086E" w14:paraId="1BFAA959" w14:textId="77777777" w:rsidTr="00974F73">
        <w:trPr>
          <w:trHeight w:val="1261"/>
        </w:trPr>
        <w:tc>
          <w:tcPr>
            <w:tcW w:w="1673" w:type="dxa"/>
          </w:tcPr>
          <w:p w14:paraId="38EF13BE"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开源生态圈</w:t>
            </w:r>
          </w:p>
        </w:tc>
        <w:tc>
          <w:tcPr>
            <w:tcW w:w="3827" w:type="dxa"/>
          </w:tcPr>
          <w:p w14:paraId="46D534B0"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由于项目停更，生态圈的发展呈停滞状态</w:t>
            </w:r>
          </w:p>
        </w:tc>
        <w:tc>
          <w:tcPr>
            <w:tcW w:w="3640" w:type="dxa"/>
          </w:tcPr>
          <w:p w14:paraId="7C531FDF"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近年发展较快，在国内多个项目中屡有应用，社区上有一支由软件工程师、架构师、DBA等组成的较为强大的技术团队</w:t>
            </w:r>
          </w:p>
        </w:tc>
      </w:tr>
      <w:tr w:rsidR="00666B84" w:rsidRPr="00A1086E" w14:paraId="51C6720E" w14:textId="77777777" w:rsidTr="00974F73">
        <w:trPr>
          <w:trHeight w:val="1275"/>
        </w:trPr>
        <w:tc>
          <w:tcPr>
            <w:tcW w:w="1673" w:type="dxa"/>
          </w:tcPr>
          <w:p w14:paraId="7A3F6E35"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主要技术优势</w:t>
            </w:r>
          </w:p>
        </w:tc>
        <w:tc>
          <w:tcPr>
            <w:tcW w:w="3827" w:type="dxa"/>
          </w:tcPr>
          <w:p w14:paraId="6BAF116C" w14:textId="22B4B280" w:rsidR="00666B84" w:rsidRPr="00A1086E" w:rsidRDefault="00666B84" w:rsidP="00280262">
            <w:pPr>
              <w:ind w:firstLine="0"/>
              <w:rPr>
                <w:rFonts w:ascii="宋体" w:hAnsi="宋体"/>
                <w:sz w:val="22"/>
              </w:rPr>
            </w:pPr>
            <w:r w:rsidRPr="00A1086E">
              <w:rPr>
                <w:rFonts w:ascii="宋体" w:hAnsi="宋体" w:hint="eastAsia"/>
                <w:sz w:val="22"/>
              </w:rPr>
              <w:t>1 通过分库分表的方式实现分布式和水平扩展</w:t>
            </w:r>
          </w:p>
          <w:p w14:paraId="363C5BD7" w14:textId="77777777" w:rsidR="00666B84" w:rsidRPr="00A1086E" w:rsidRDefault="00666B84" w:rsidP="00327D8F">
            <w:pPr>
              <w:rPr>
                <w:rFonts w:ascii="宋体" w:hAnsi="宋体"/>
                <w:sz w:val="22"/>
              </w:rPr>
            </w:pPr>
          </w:p>
        </w:tc>
        <w:tc>
          <w:tcPr>
            <w:tcW w:w="3640" w:type="dxa"/>
          </w:tcPr>
          <w:p w14:paraId="449C0778"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1继承了</w:t>
            </w:r>
            <w:r w:rsidRPr="00A1086E">
              <w:rPr>
                <w:rFonts w:ascii="宋体" w:hAnsi="宋体"/>
                <w:sz w:val="22"/>
              </w:rPr>
              <w:t>Cobar的稳定性、可靠性、优秀的架构和性能</w:t>
            </w:r>
          </w:p>
          <w:p w14:paraId="30D7618F"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2提供了全局序列，读写分离、后端连接NIO等新功能特性</w:t>
            </w:r>
          </w:p>
        </w:tc>
      </w:tr>
      <w:tr w:rsidR="00666B84" w:rsidRPr="00A1086E" w14:paraId="4D39F245" w14:textId="77777777" w:rsidTr="00974F73">
        <w:trPr>
          <w:trHeight w:val="1119"/>
        </w:trPr>
        <w:tc>
          <w:tcPr>
            <w:tcW w:w="1673" w:type="dxa"/>
          </w:tcPr>
          <w:p w14:paraId="45126B63"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主要技术劣势</w:t>
            </w:r>
          </w:p>
        </w:tc>
        <w:tc>
          <w:tcPr>
            <w:tcW w:w="3827" w:type="dxa"/>
          </w:tcPr>
          <w:p w14:paraId="6EAE88CF" w14:textId="77777777" w:rsidR="00666B84" w:rsidRPr="00A1086E" w:rsidRDefault="00666B84" w:rsidP="00280262">
            <w:pPr>
              <w:ind w:firstLine="0"/>
              <w:rPr>
                <w:rFonts w:ascii="宋体" w:hAnsi="宋体"/>
                <w:sz w:val="22"/>
              </w:rPr>
            </w:pPr>
            <w:r w:rsidRPr="00A1086E">
              <w:rPr>
                <w:rFonts w:ascii="宋体" w:hAnsi="宋体" w:hint="eastAsia"/>
                <w:sz w:val="22"/>
              </w:rPr>
              <w:t>1不支持读写分离，序列等特性</w:t>
            </w:r>
          </w:p>
          <w:p w14:paraId="38C350DB" w14:textId="77777777" w:rsidR="00666B84" w:rsidRPr="00A1086E" w:rsidRDefault="00666B84" w:rsidP="00280262">
            <w:pPr>
              <w:ind w:firstLine="0"/>
              <w:rPr>
                <w:rFonts w:ascii="宋体" w:hAnsi="宋体"/>
                <w:sz w:val="22"/>
              </w:rPr>
            </w:pPr>
            <w:r w:rsidRPr="00A1086E">
              <w:rPr>
                <w:rFonts w:ascii="宋体" w:hAnsi="宋体" w:hint="eastAsia"/>
                <w:sz w:val="22"/>
              </w:rPr>
              <w:t>2后端连接BIO模式，存在系统阻塞的可能</w:t>
            </w:r>
          </w:p>
          <w:p w14:paraId="3801AB83" w14:textId="77777777" w:rsidR="00666B84" w:rsidRPr="00A1086E" w:rsidRDefault="00666B84" w:rsidP="00280262">
            <w:pPr>
              <w:ind w:firstLine="0"/>
              <w:rPr>
                <w:rFonts w:ascii="宋体" w:hAnsi="宋体"/>
                <w:sz w:val="22"/>
              </w:rPr>
            </w:pPr>
            <w:r w:rsidRPr="00A1086E">
              <w:rPr>
                <w:rFonts w:ascii="宋体" w:hAnsi="宋体" w:hint="eastAsia"/>
                <w:sz w:val="22"/>
              </w:rPr>
              <w:t>3 节点假死会导致主从自动切换后，发生数据库主从节点都有写操作</w:t>
            </w:r>
          </w:p>
          <w:p w14:paraId="331DA525" w14:textId="77777777" w:rsidR="00666B84" w:rsidRPr="00A1086E" w:rsidRDefault="00666B84" w:rsidP="00280262">
            <w:pPr>
              <w:tabs>
                <w:tab w:val="right" w:pos="3611"/>
              </w:tabs>
              <w:ind w:firstLine="0"/>
              <w:rPr>
                <w:rFonts w:ascii="宋体" w:hAnsi="宋体"/>
                <w:sz w:val="22"/>
              </w:rPr>
            </w:pPr>
            <w:r w:rsidRPr="00A1086E">
              <w:rPr>
                <w:rFonts w:ascii="宋体" w:hAnsi="宋体" w:hint="eastAsia"/>
                <w:sz w:val="22"/>
              </w:rPr>
              <w:t>4 表数据分片算法单一</w:t>
            </w:r>
            <w:r w:rsidRPr="00A1086E">
              <w:rPr>
                <w:rFonts w:ascii="宋体" w:hAnsi="宋体"/>
                <w:sz w:val="22"/>
              </w:rPr>
              <w:tab/>
            </w:r>
          </w:p>
        </w:tc>
        <w:tc>
          <w:tcPr>
            <w:tcW w:w="3640" w:type="dxa"/>
          </w:tcPr>
          <w:p w14:paraId="13554D24"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1分布式事务采用BATCH COMMIT的做法，只支持弱一致性</w:t>
            </w:r>
          </w:p>
          <w:p w14:paraId="4A7D299B"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2非分片键查询时只能广播，性能较低</w:t>
            </w:r>
          </w:p>
          <w:p w14:paraId="3EB1FCBF" w14:textId="77777777" w:rsidR="00666B84" w:rsidRPr="00A1086E" w:rsidRDefault="00666B84" w:rsidP="00280262">
            <w:pPr>
              <w:tabs>
                <w:tab w:val="left" w:pos="1080"/>
                <w:tab w:val="left" w:pos="1440"/>
                <w:tab w:val="left" w:pos="1800"/>
                <w:tab w:val="left" w:pos="1980"/>
              </w:tabs>
              <w:ind w:firstLine="0"/>
              <w:rPr>
                <w:rFonts w:ascii="宋体" w:hAnsi="宋体"/>
                <w:sz w:val="22"/>
              </w:rPr>
            </w:pPr>
            <w:r w:rsidRPr="00A1086E">
              <w:rPr>
                <w:rFonts w:ascii="宋体" w:hAnsi="宋体" w:hint="eastAsia"/>
                <w:sz w:val="22"/>
              </w:rPr>
              <w:t>3 不支持跨分片JOIN操作</w:t>
            </w:r>
          </w:p>
        </w:tc>
      </w:tr>
    </w:tbl>
    <w:p w14:paraId="10261068" w14:textId="1BA1AB44" w:rsidR="006F2CFA" w:rsidRPr="00A1086E" w:rsidRDefault="006F2CFA" w:rsidP="00D421B2">
      <w:pPr>
        <w:pStyle w:val="2"/>
        <w:numPr>
          <w:ilvl w:val="1"/>
          <w:numId w:val="2"/>
        </w:numPr>
        <w:spacing w:line="412" w:lineRule="auto"/>
        <w:rPr>
          <w:rFonts w:ascii="宋体" w:eastAsia="宋体" w:hAnsi="宋体"/>
        </w:rPr>
      </w:pPr>
      <w:bookmarkStart w:id="11" w:name="_Toc475119100"/>
      <w:r w:rsidRPr="00A1086E">
        <w:rPr>
          <w:rFonts w:ascii="宋体" w:eastAsia="宋体" w:hAnsi="宋体" w:hint="eastAsia"/>
        </w:rPr>
        <w:t>术语</w:t>
      </w:r>
      <w:bookmarkEnd w:id="4"/>
      <w:r w:rsidR="00D421B2" w:rsidRPr="00A1086E">
        <w:rPr>
          <w:rFonts w:ascii="宋体" w:eastAsia="宋体" w:hAnsi="宋体" w:hint="eastAsia"/>
        </w:rPr>
        <w:t>解释</w:t>
      </w:r>
      <w:bookmarkEnd w:id="11"/>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7218"/>
      </w:tblGrid>
      <w:tr w:rsidR="006A36F6" w:rsidRPr="00A1086E" w14:paraId="24A82283" w14:textId="77777777" w:rsidTr="006A36F6">
        <w:trPr>
          <w:jc w:val="center"/>
        </w:trPr>
        <w:tc>
          <w:tcPr>
            <w:tcW w:w="1843" w:type="dxa"/>
            <w:shd w:val="clear" w:color="auto" w:fill="BFBFBF"/>
          </w:tcPr>
          <w:p w14:paraId="0211F78C" w14:textId="77777777" w:rsidR="00644F40" w:rsidRPr="00A1086E" w:rsidRDefault="00644F40" w:rsidP="00644F40">
            <w:pPr>
              <w:ind w:firstLine="0"/>
              <w:jc w:val="center"/>
              <w:rPr>
                <w:rFonts w:ascii="宋体" w:hAnsi="宋体"/>
                <w:b/>
                <w:szCs w:val="21"/>
              </w:rPr>
            </w:pPr>
            <w:bookmarkStart w:id="12" w:name="_Toc471480038"/>
            <w:r w:rsidRPr="00A1086E">
              <w:rPr>
                <w:rFonts w:ascii="宋体" w:hAnsi="宋体" w:hint="eastAsia"/>
                <w:b/>
                <w:szCs w:val="21"/>
              </w:rPr>
              <w:t>术语名称</w:t>
            </w:r>
          </w:p>
        </w:tc>
        <w:tc>
          <w:tcPr>
            <w:tcW w:w="7218" w:type="dxa"/>
            <w:shd w:val="clear" w:color="auto" w:fill="BFBFBF"/>
          </w:tcPr>
          <w:p w14:paraId="065276E7" w14:textId="77777777" w:rsidR="00644F40" w:rsidRPr="00A1086E" w:rsidRDefault="00644F40" w:rsidP="00644F40">
            <w:pPr>
              <w:ind w:firstLine="0"/>
              <w:jc w:val="center"/>
              <w:rPr>
                <w:rFonts w:ascii="宋体" w:hAnsi="宋体"/>
                <w:b/>
                <w:szCs w:val="21"/>
              </w:rPr>
            </w:pPr>
            <w:r w:rsidRPr="00A1086E">
              <w:rPr>
                <w:rFonts w:ascii="宋体" w:hAnsi="宋体" w:hint="eastAsia"/>
                <w:b/>
                <w:szCs w:val="21"/>
              </w:rPr>
              <w:t>定义描述</w:t>
            </w:r>
          </w:p>
        </w:tc>
      </w:tr>
      <w:tr w:rsidR="006A36F6" w:rsidRPr="00A1086E" w14:paraId="381EB8EB" w14:textId="77777777" w:rsidTr="006A36F6">
        <w:trPr>
          <w:jc w:val="center"/>
        </w:trPr>
        <w:tc>
          <w:tcPr>
            <w:tcW w:w="1843" w:type="dxa"/>
            <w:vAlign w:val="center"/>
          </w:tcPr>
          <w:p w14:paraId="6140B499" w14:textId="77777777" w:rsidR="00644F40" w:rsidRPr="00A1086E" w:rsidRDefault="00644F40" w:rsidP="00644F40">
            <w:pPr>
              <w:ind w:firstLine="0"/>
              <w:rPr>
                <w:rFonts w:ascii="宋体" w:hAnsi="宋体"/>
                <w:sz w:val="22"/>
              </w:rPr>
            </w:pPr>
            <w:r w:rsidRPr="00A1086E">
              <w:rPr>
                <w:rFonts w:ascii="宋体" w:hAnsi="宋体"/>
                <w:sz w:val="22"/>
              </w:rPr>
              <w:t>数据库中间件</w:t>
            </w:r>
          </w:p>
        </w:tc>
        <w:tc>
          <w:tcPr>
            <w:tcW w:w="7218" w:type="dxa"/>
            <w:vAlign w:val="center"/>
          </w:tcPr>
          <w:p w14:paraId="0A5D4B4F" w14:textId="77777777" w:rsidR="00644F40" w:rsidRPr="00A1086E" w:rsidRDefault="00644F40" w:rsidP="00644F40">
            <w:pPr>
              <w:ind w:firstLine="0"/>
              <w:jc w:val="left"/>
              <w:rPr>
                <w:rFonts w:ascii="宋体" w:hAnsi="宋体"/>
                <w:sz w:val="22"/>
              </w:rPr>
            </w:pPr>
            <w:r w:rsidRPr="00A1086E">
              <w:rPr>
                <w:rFonts w:ascii="宋体" w:hAnsi="宋体"/>
                <w:sz w:val="22"/>
              </w:rPr>
              <w:t>介于数据库与应用之间，进行数据处理与交互的中间服务。</w:t>
            </w:r>
          </w:p>
        </w:tc>
      </w:tr>
      <w:tr w:rsidR="006A36F6" w:rsidRPr="00A1086E" w14:paraId="1C59557B" w14:textId="77777777" w:rsidTr="006A36F6">
        <w:trPr>
          <w:jc w:val="center"/>
        </w:trPr>
        <w:tc>
          <w:tcPr>
            <w:tcW w:w="1843" w:type="dxa"/>
            <w:vAlign w:val="center"/>
          </w:tcPr>
          <w:p w14:paraId="0DA8D116" w14:textId="77777777" w:rsidR="00644F40" w:rsidRPr="00A1086E" w:rsidRDefault="00644F40" w:rsidP="00644F40">
            <w:pPr>
              <w:ind w:firstLine="0"/>
              <w:rPr>
                <w:rFonts w:ascii="宋体" w:hAnsi="宋体"/>
                <w:sz w:val="22"/>
              </w:rPr>
            </w:pPr>
            <w:r w:rsidRPr="00A1086E">
              <w:rPr>
                <w:rFonts w:ascii="宋体" w:hAnsi="宋体"/>
                <w:sz w:val="22"/>
              </w:rPr>
              <w:t>数据</w:t>
            </w:r>
            <w:r w:rsidRPr="00A1086E">
              <w:rPr>
                <w:rFonts w:ascii="宋体" w:hAnsi="宋体" w:hint="eastAsia"/>
                <w:sz w:val="22"/>
              </w:rPr>
              <w:t>分</w:t>
            </w:r>
            <w:r w:rsidRPr="00A1086E">
              <w:rPr>
                <w:rFonts w:ascii="宋体" w:hAnsi="宋体"/>
                <w:sz w:val="22"/>
              </w:rPr>
              <w:t>片</w:t>
            </w:r>
          </w:p>
        </w:tc>
        <w:tc>
          <w:tcPr>
            <w:tcW w:w="7218" w:type="dxa"/>
            <w:vAlign w:val="center"/>
          </w:tcPr>
          <w:p w14:paraId="2069F7EF" w14:textId="77777777" w:rsidR="00644F40" w:rsidRPr="00A1086E" w:rsidRDefault="00644F40" w:rsidP="00644F40">
            <w:pPr>
              <w:ind w:firstLine="0"/>
              <w:jc w:val="left"/>
              <w:rPr>
                <w:rFonts w:ascii="宋体" w:hAnsi="宋体"/>
                <w:sz w:val="22"/>
              </w:rPr>
            </w:pPr>
            <w:r w:rsidRPr="00A1086E">
              <w:rPr>
                <w:rFonts w:ascii="宋体" w:hAnsi="宋体" w:hint="eastAsia"/>
                <w:sz w:val="22"/>
              </w:rPr>
              <w:t>通过某种特定条件，将原先存放在同一数据库中的数据分散存放到多个数据库（主机）上面，从而达到分散单台设备负载的效果。</w:t>
            </w:r>
          </w:p>
        </w:tc>
      </w:tr>
      <w:tr w:rsidR="006A36F6" w:rsidRPr="00A1086E" w14:paraId="36135C20" w14:textId="77777777" w:rsidTr="006A36F6">
        <w:trPr>
          <w:jc w:val="center"/>
        </w:trPr>
        <w:tc>
          <w:tcPr>
            <w:tcW w:w="1843" w:type="dxa"/>
            <w:vAlign w:val="center"/>
          </w:tcPr>
          <w:p w14:paraId="2A31185E" w14:textId="77777777" w:rsidR="00644F40" w:rsidRPr="00A1086E" w:rsidRDefault="00644F40" w:rsidP="00644F40">
            <w:pPr>
              <w:ind w:firstLine="0"/>
              <w:rPr>
                <w:rFonts w:ascii="宋体" w:hAnsi="宋体"/>
                <w:sz w:val="22"/>
              </w:rPr>
            </w:pPr>
            <w:r w:rsidRPr="00A1086E">
              <w:rPr>
                <w:rFonts w:ascii="宋体" w:hAnsi="宋体"/>
                <w:sz w:val="22"/>
              </w:rPr>
              <w:t>逻辑库</w:t>
            </w:r>
          </w:p>
        </w:tc>
        <w:tc>
          <w:tcPr>
            <w:tcW w:w="7218" w:type="dxa"/>
            <w:vAlign w:val="center"/>
          </w:tcPr>
          <w:p w14:paraId="388088F8" w14:textId="77777777" w:rsidR="00644F40" w:rsidRPr="00A1086E" w:rsidRDefault="00644F40" w:rsidP="00644F40">
            <w:pPr>
              <w:ind w:firstLine="0"/>
              <w:jc w:val="left"/>
              <w:rPr>
                <w:rFonts w:ascii="宋体" w:hAnsi="宋体"/>
                <w:sz w:val="22"/>
              </w:rPr>
            </w:pPr>
            <w:r w:rsidRPr="00A1086E">
              <w:rPr>
                <w:rFonts w:ascii="宋体" w:hAnsi="宋体" w:hint="eastAsia"/>
                <w:sz w:val="22"/>
              </w:rPr>
              <w:t>多个物理数据库分片（</w:t>
            </w:r>
            <w:r w:rsidRPr="00A1086E">
              <w:rPr>
                <w:rFonts w:ascii="宋体" w:hAnsi="宋体"/>
                <w:sz w:val="22"/>
              </w:rPr>
              <w:t>database）的集合，逻辑库中定义了所包含的逻辑表、分片规则、全局序列及分片索引</w:t>
            </w:r>
            <w:r w:rsidRPr="00A1086E">
              <w:rPr>
                <w:rFonts w:ascii="宋体" w:hAnsi="宋体" w:hint="eastAsia"/>
                <w:sz w:val="22"/>
              </w:rPr>
              <w:t>。</w:t>
            </w:r>
          </w:p>
        </w:tc>
      </w:tr>
      <w:tr w:rsidR="006A36F6" w:rsidRPr="00A1086E" w14:paraId="02F7F47D" w14:textId="77777777" w:rsidTr="006A36F6">
        <w:trPr>
          <w:trHeight w:val="968"/>
          <w:jc w:val="center"/>
        </w:trPr>
        <w:tc>
          <w:tcPr>
            <w:tcW w:w="1843" w:type="dxa"/>
            <w:vAlign w:val="center"/>
          </w:tcPr>
          <w:p w14:paraId="1FC1FCC9" w14:textId="77777777" w:rsidR="00644F40" w:rsidRPr="00A1086E" w:rsidRDefault="00644F40" w:rsidP="00644F40">
            <w:pPr>
              <w:ind w:firstLine="0"/>
              <w:rPr>
                <w:rFonts w:ascii="宋体" w:hAnsi="宋体"/>
                <w:sz w:val="22"/>
              </w:rPr>
            </w:pPr>
            <w:r w:rsidRPr="00A1086E">
              <w:rPr>
                <w:rFonts w:ascii="宋体" w:hAnsi="宋体"/>
                <w:sz w:val="22"/>
              </w:rPr>
              <w:lastRenderedPageBreak/>
              <w:t>全局序列</w:t>
            </w:r>
          </w:p>
        </w:tc>
        <w:tc>
          <w:tcPr>
            <w:tcW w:w="7218" w:type="dxa"/>
            <w:vAlign w:val="center"/>
          </w:tcPr>
          <w:p w14:paraId="700B7798" w14:textId="77777777" w:rsidR="00644F40" w:rsidRPr="00A1086E" w:rsidRDefault="00644F40" w:rsidP="00644F40">
            <w:pPr>
              <w:ind w:firstLine="0"/>
              <w:jc w:val="left"/>
              <w:rPr>
                <w:rFonts w:ascii="宋体" w:hAnsi="宋体"/>
                <w:sz w:val="22"/>
              </w:rPr>
            </w:pPr>
            <w:r w:rsidRPr="00A1086E">
              <w:rPr>
                <w:rFonts w:ascii="宋体" w:hAnsi="宋体" w:hint="eastAsia"/>
                <w:sz w:val="22"/>
              </w:rPr>
              <w:t>为应用提供唯一序列号，主要用于替换单机数据库的自增序列，保障分布式架构下数据库表主键全局唯一。</w:t>
            </w:r>
          </w:p>
        </w:tc>
      </w:tr>
      <w:tr w:rsidR="006A36F6" w:rsidRPr="00A1086E" w14:paraId="3EC1E2F7" w14:textId="77777777" w:rsidTr="006A36F6">
        <w:trPr>
          <w:trHeight w:val="968"/>
          <w:jc w:val="center"/>
        </w:trPr>
        <w:tc>
          <w:tcPr>
            <w:tcW w:w="1843" w:type="dxa"/>
            <w:vAlign w:val="center"/>
          </w:tcPr>
          <w:p w14:paraId="7D6B1308" w14:textId="77777777" w:rsidR="00644F40" w:rsidRPr="00A1086E" w:rsidRDefault="00644F40" w:rsidP="00644F40">
            <w:pPr>
              <w:ind w:firstLine="0"/>
              <w:rPr>
                <w:rFonts w:ascii="宋体" w:hAnsi="宋体"/>
                <w:sz w:val="22"/>
              </w:rPr>
            </w:pPr>
            <w:r w:rsidRPr="00A1086E">
              <w:rPr>
                <w:rFonts w:ascii="宋体" w:hAnsi="宋体"/>
                <w:sz w:val="22"/>
              </w:rPr>
              <w:t>分片索引</w:t>
            </w:r>
          </w:p>
        </w:tc>
        <w:tc>
          <w:tcPr>
            <w:tcW w:w="7218" w:type="dxa"/>
            <w:vAlign w:val="center"/>
          </w:tcPr>
          <w:p w14:paraId="0FC61FE2" w14:textId="77777777" w:rsidR="00644F40" w:rsidRPr="00A1086E" w:rsidRDefault="00644F40" w:rsidP="00644F40">
            <w:pPr>
              <w:ind w:firstLine="0"/>
              <w:jc w:val="left"/>
              <w:rPr>
                <w:rFonts w:ascii="宋体" w:hAnsi="宋体"/>
                <w:sz w:val="22"/>
              </w:rPr>
            </w:pPr>
            <w:r w:rsidRPr="00A1086E">
              <w:rPr>
                <w:rFonts w:ascii="宋体" w:hAnsi="宋体" w:hint="eastAsia"/>
                <w:sz w:val="22"/>
              </w:rPr>
              <w:t>不同于数据库表索引，分片索引专门用于记录索引列值与分片键值的对应关系，从而快速定位包含索引列值的记录所在数据分片，避免广播式查询，提升查询性能。</w:t>
            </w:r>
          </w:p>
        </w:tc>
      </w:tr>
      <w:tr w:rsidR="006A36F6" w:rsidRPr="00A1086E" w14:paraId="1D42296D" w14:textId="77777777" w:rsidTr="006A36F6">
        <w:trPr>
          <w:jc w:val="center"/>
        </w:trPr>
        <w:tc>
          <w:tcPr>
            <w:tcW w:w="1843" w:type="dxa"/>
            <w:vAlign w:val="center"/>
          </w:tcPr>
          <w:p w14:paraId="2F2CEA9C" w14:textId="77777777" w:rsidR="00644F40" w:rsidRPr="00A1086E" w:rsidRDefault="00644F40" w:rsidP="00644F40">
            <w:pPr>
              <w:ind w:firstLine="0"/>
              <w:rPr>
                <w:rFonts w:ascii="宋体" w:hAnsi="宋体"/>
                <w:sz w:val="22"/>
              </w:rPr>
            </w:pPr>
            <w:r w:rsidRPr="00A1086E">
              <w:rPr>
                <w:rFonts w:ascii="宋体" w:hAnsi="宋体"/>
                <w:sz w:val="22"/>
              </w:rPr>
              <w:t>SLB</w:t>
            </w:r>
          </w:p>
        </w:tc>
        <w:tc>
          <w:tcPr>
            <w:tcW w:w="7218" w:type="dxa"/>
            <w:vAlign w:val="center"/>
          </w:tcPr>
          <w:p w14:paraId="69312415" w14:textId="77777777" w:rsidR="00644F40" w:rsidRPr="00A1086E" w:rsidRDefault="00644F40" w:rsidP="00644F40">
            <w:pPr>
              <w:ind w:firstLine="0"/>
              <w:jc w:val="left"/>
              <w:rPr>
                <w:rFonts w:ascii="宋体" w:hAnsi="宋体"/>
                <w:sz w:val="22"/>
              </w:rPr>
            </w:pPr>
            <w:r w:rsidRPr="00A1086E">
              <w:rPr>
                <w:rFonts w:ascii="宋体" w:hAnsi="宋体"/>
                <w:sz w:val="22"/>
              </w:rPr>
              <w:t>服务器负载均衡（Server Load Balancing）</w:t>
            </w:r>
          </w:p>
        </w:tc>
      </w:tr>
      <w:tr w:rsidR="001C7768" w:rsidRPr="00A1086E" w14:paraId="694752B6" w14:textId="77777777" w:rsidTr="006A36F6">
        <w:trPr>
          <w:jc w:val="center"/>
        </w:trPr>
        <w:tc>
          <w:tcPr>
            <w:tcW w:w="1843" w:type="dxa"/>
            <w:vAlign w:val="center"/>
          </w:tcPr>
          <w:p w14:paraId="64059A59" w14:textId="4EEDFF14" w:rsidR="001C7768" w:rsidRPr="00A1086E" w:rsidRDefault="001C7768" w:rsidP="001C7768">
            <w:pPr>
              <w:ind w:firstLine="0"/>
              <w:rPr>
                <w:rFonts w:ascii="宋体" w:hAnsi="宋体"/>
                <w:sz w:val="22"/>
              </w:rPr>
            </w:pPr>
            <w:r w:rsidRPr="00BA1B1E">
              <w:rPr>
                <w:rFonts w:ascii="宋体" w:hAnsi="宋体"/>
                <w:sz w:val="22"/>
              </w:rPr>
              <w:t>DDL语句</w:t>
            </w:r>
          </w:p>
        </w:tc>
        <w:tc>
          <w:tcPr>
            <w:tcW w:w="7218" w:type="dxa"/>
            <w:vAlign w:val="center"/>
          </w:tcPr>
          <w:p w14:paraId="45FF2BFD" w14:textId="1B5F9356" w:rsidR="001C7768" w:rsidRPr="00A1086E" w:rsidRDefault="001C7768" w:rsidP="001C7768">
            <w:pPr>
              <w:ind w:firstLine="0"/>
              <w:jc w:val="left"/>
              <w:rPr>
                <w:rFonts w:ascii="宋体" w:hAnsi="宋体"/>
                <w:sz w:val="22"/>
              </w:rPr>
            </w:pPr>
            <w:r w:rsidRPr="00BA1B1E">
              <w:rPr>
                <w:rFonts w:ascii="宋体" w:hAnsi="宋体"/>
                <w:sz w:val="22"/>
              </w:rPr>
              <w:t>Data Definition Language 数据定义语句，定义了不同的数据段、数据库、表、列、索引等数据库对象。常用的语句关键字主要包括create、drop、alter等</w:t>
            </w:r>
          </w:p>
        </w:tc>
      </w:tr>
      <w:tr w:rsidR="001C7768" w:rsidRPr="00A1086E" w14:paraId="0844BC8B" w14:textId="77777777" w:rsidTr="006A36F6">
        <w:trPr>
          <w:jc w:val="center"/>
        </w:trPr>
        <w:tc>
          <w:tcPr>
            <w:tcW w:w="1843" w:type="dxa"/>
            <w:vAlign w:val="center"/>
          </w:tcPr>
          <w:p w14:paraId="4C2D1E08" w14:textId="3CA40164" w:rsidR="001C7768" w:rsidRPr="00A1086E" w:rsidRDefault="001C7768" w:rsidP="001C7768">
            <w:pPr>
              <w:ind w:firstLine="0"/>
              <w:rPr>
                <w:rFonts w:ascii="宋体" w:hAnsi="宋体"/>
                <w:sz w:val="22"/>
              </w:rPr>
            </w:pPr>
            <w:r w:rsidRPr="00BA1B1E">
              <w:rPr>
                <w:rFonts w:ascii="宋体" w:hAnsi="宋体"/>
                <w:sz w:val="22"/>
              </w:rPr>
              <w:t>DML语句</w:t>
            </w:r>
          </w:p>
        </w:tc>
        <w:tc>
          <w:tcPr>
            <w:tcW w:w="7218" w:type="dxa"/>
            <w:vAlign w:val="center"/>
          </w:tcPr>
          <w:p w14:paraId="79E6046D" w14:textId="7AD6272D" w:rsidR="001C7768" w:rsidRPr="00A1086E" w:rsidRDefault="001C7768" w:rsidP="001C7768">
            <w:pPr>
              <w:ind w:firstLine="0"/>
              <w:jc w:val="left"/>
              <w:rPr>
                <w:rFonts w:ascii="宋体" w:hAnsi="宋体"/>
                <w:sz w:val="22"/>
              </w:rPr>
            </w:pPr>
            <w:r w:rsidRPr="00BA1B1E">
              <w:rPr>
                <w:rFonts w:ascii="宋体" w:hAnsi="宋体"/>
                <w:sz w:val="22"/>
              </w:rPr>
              <w:t>Data Manipulation Language 数据操纵语言，用于添加、删除、更新和查询数据库记录，并检查数据完整性。常用的语句关键字主要包括insert、delete、update和select等</w:t>
            </w:r>
          </w:p>
        </w:tc>
      </w:tr>
      <w:tr w:rsidR="001C7768" w:rsidRPr="00A1086E" w14:paraId="3E239FF5" w14:textId="77777777" w:rsidTr="006A36F6">
        <w:trPr>
          <w:jc w:val="center"/>
        </w:trPr>
        <w:tc>
          <w:tcPr>
            <w:tcW w:w="1843" w:type="dxa"/>
            <w:vAlign w:val="center"/>
          </w:tcPr>
          <w:p w14:paraId="41EDB47F" w14:textId="04A9DEFD" w:rsidR="001C7768" w:rsidRPr="00A1086E" w:rsidRDefault="001C7768" w:rsidP="001C7768">
            <w:pPr>
              <w:ind w:firstLine="0"/>
              <w:rPr>
                <w:rFonts w:ascii="宋体" w:hAnsi="宋体"/>
                <w:sz w:val="22"/>
              </w:rPr>
            </w:pPr>
            <w:r w:rsidRPr="00BA1B1E">
              <w:rPr>
                <w:rFonts w:ascii="宋体" w:hAnsi="宋体"/>
                <w:sz w:val="22"/>
              </w:rPr>
              <w:t>DCL语句</w:t>
            </w:r>
          </w:p>
        </w:tc>
        <w:tc>
          <w:tcPr>
            <w:tcW w:w="7218" w:type="dxa"/>
            <w:vAlign w:val="center"/>
          </w:tcPr>
          <w:p w14:paraId="5732423A" w14:textId="03DC4A49" w:rsidR="001C7768" w:rsidRPr="00A1086E" w:rsidRDefault="001C7768" w:rsidP="001C7768">
            <w:pPr>
              <w:ind w:firstLine="0"/>
              <w:jc w:val="left"/>
              <w:rPr>
                <w:rFonts w:ascii="宋体" w:hAnsi="宋体"/>
                <w:sz w:val="22"/>
              </w:rPr>
            </w:pPr>
            <w:r w:rsidRPr="00BA1B1E">
              <w:rPr>
                <w:rFonts w:ascii="宋体" w:hAnsi="宋体"/>
                <w:sz w:val="22"/>
              </w:rPr>
              <w:t>Data Control Language 数据控制语句，用于控制不同数据段直接的许可和访问级别的语句。这些语句定义了数据库、表、字段、用户的访问权限和安全级别。主要的语句关键字包括grant、revoke等</w:t>
            </w:r>
          </w:p>
        </w:tc>
      </w:tr>
    </w:tbl>
    <w:p w14:paraId="65FA6F2A" w14:textId="1111C0EA" w:rsidR="00327D8F" w:rsidRPr="00A1086E" w:rsidRDefault="00925738" w:rsidP="00327D8F">
      <w:pPr>
        <w:pStyle w:val="MMTopic1"/>
        <w:numPr>
          <w:ilvl w:val="0"/>
          <w:numId w:val="2"/>
        </w:numPr>
        <w:rPr>
          <w:rFonts w:ascii="宋体" w:hAnsi="宋体"/>
          <w:b w:val="0"/>
          <w:bCs w:val="0"/>
          <w:caps/>
          <w:sz w:val="36"/>
          <w:szCs w:val="36"/>
        </w:rPr>
      </w:pPr>
      <w:bookmarkStart w:id="13" w:name="_Toc475119101"/>
      <w:r w:rsidRPr="00A1086E">
        <w:rPr>
          <w:rFonts w:ascii="宋体" w:hAnsi="宋体" w:hint="eastAsia"/>
          <w:b w:val="0"/>
          <w:bCs w:val="0"/>
          <w:caps/>
          <w:sz w:val="36"/>
          <w:szCs w:val="36"/>
        </w:rPr>
        <w:t>技术</w:t>
      </w:r>
      <w:r w:rsidR="00933EAF" w:rsidRPr="00A1086E">
        <w:rPr>
          <w:rFonts w:ascii="宋体" w:hAnsi="宋体" w:hint="eastAsia"/>
          <w:b w:val="0"/>
          <w:bCs w:val="0"/>
          <w:caps/>
          <w:sz w:val="36"/>
          <w:szCs w:val="36"/>
        </w:rPr>
        <w:t>指标</w:t>
      </w:r>
      <w:bookmarkEnd w:id="13"/>
    </w:p>
    <w:p w14:paraId="5C294DC1" w14:textId="77777777" w:rsidR="00EE3376" w:rsidRPr="00B7390D" w:rsidRDefault="00EE3376" w:rsidP="00B7390D">
      <w:pPr>
        <w:pStyle w:val="2"/>
        <w:numPr>
          <w:ilvl w:val="1"/>
          <w:numId w:val="2"/>
        </w:numPr>
        <w:spacing w:line="412" w:lineRule="auto"/>
        <w:rPr>
          <w:rFonts w:ascii="宋体" w:eastAsia="宋体" w:hAnsi="宋体"/>
        </w:rPr>
      </w:pPr>
      <w:bookmarkStart w:id="14" w:name="_Toc471846790"/>
      <w:bookmarkStart w:id="15" w:name="_Toc475119102"/>
      <w:r w:rsidRPr="00B7390D">
        <w:rPr>
          <w:rFonts w:ascii="宋体" w:eastAsia="宋体" w:hAnsi="宋体" w:hint="eastAsia"/>
        </w:rPr>
        <w:t>技术要求</w:t>
      </w:r>
      <w:bookmarkEnd w:id="14"/>
      <w:bookmarkEnd w:id="15"/>
    </w:p>
    <w:p w14:paraId="3798D2A9"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扩展性</w:t>
      </w:r>
      <w:r w:rsidRPr="00A1086E">
        <w:rPr>
          <w:rFonts w:ascii="宋体" w:hAnsi="宋体" w:cs="等线" w:hint="eastAsia"/>
          <w:b/>
          <w:szCs w:val="24"/>
        </w:rPr>
        <w:t>：</w:t>
      </w:r>
    </w:p>
    <w:p w14:paraId="7CD6664C"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自动水平拆分，支持字符串，数字，日期等多种拆分纬度</w:t>
      </w:r>
    </w:p>
    <w:p w14:paraId="481F67B2"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支持业务不中断平滑扩缩容</w:t>
      </w:r>
    </w:p>
    <w:p w14:paraId="77D9FBB1" w14:textId="77777777" w:rsidR="00EE3376" w:rsidRPr="00A1086E" w:rsidRDefault="00EE3376" w:rsidP="00EE3376">
      <w:pPr>
        <w:ind w:left="420" w:firstLine="0"/>
        <w:rPr>
          <w:rFonts w:ascii="宋体" w:hAnsi="宋体" w:cs="等线"/>
          <w:szCs w:val="24"/>
        </w:rPr>
      </w:pPr>
    </w:p>
    <w:p w14:paraId="0099A1F3"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应用开发</w:t>
      </w:r>
      <w:r w:rsidRPr="00A1086E">
        <w:rPr>
          <w:rFonts w:ascii="宋体" w:hAnsi="宋体" w:cs="等线" w:hint="eastAsia"/>
          <w:b/>
          <w:szCs w:val="24"/>
        </w:rPr>
        <w:t>：</w:t>
      </w:r>
    </w:p>
    <w:p w14:paraId="20E6A971"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数据访问对应用透明，支持JDBC驱动，支持业界或开源标准协议（如：MySQL 协议、Oracle协议等）</w:t>
      </w:r>
    </w:p>
    <w:p w14:paraId="4BFF1670"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w:t>
      </w:r>
      <w:r w:rsidRPr="00A1086E">
        <w:rPr>
          <w:rFonts w:ascii="宋体" w:hAnsi="宋体" w:cs="等线"/>
          <w:szCs w:val="24"/>
        </w:rPr>
        <w:t>SQL 92标准</w:t>
      </w:r>
    </w:p>
    <w:p w14:paraId="140CA97C"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兼容常用数据库</w:t>
      </w:r>
      <w:r w:rsidRPr="00A1086E">
        <w:rPr>
          <w:rFonts w:ascii="宋体" w:hAnsi="宋体" w:cs="等线"/>
          <w:szCs w:val="24"/>
        </w:rPr>
        <w:t>客户端</w:t>
      </w:r>
    </w:p>
    <w:p w14:paraId="44CEAD4C" w14:textId="77777777" w:rsidR="00EE3376" w:rsidRPr="00A1086E" w:rsidRDefault="00EE3376" w:rsidP="00EE3376">
      <w:pPr>
        <w:ind w:left="420" w:firstLine="0"/>
        <w:rPr>
          <w:rFonts w:ascii="宋体" w:hAnsi="宋体" w:cs="等线"/>
          <w:szCs w:val="24"/>
        </w:rPr>
      </w:pPr>
    </w:p>
    <w:p w14:paraId="47DB1FBD"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可用性</w:t>
      </w:r>
      <w:r w:rsidRPr="00A1086E">
        <w:rPr>
          <w:rFonts w:ascii="宋体" w:hAnsi="宋体" w:cs="等线" w:hint="eastAsia"/>
          <w:b/>
          <w:szCs w:val="24"/>
        </w:rPr>
        <w:t>：</w:t>
      </w:r>
    </w:p>
    <w:p w14:paraId="3C5D7B6A"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集群可用性超过99.99%</w:t>
      </w:r>
    </w:p>
    <w:p w14:paraId="69545E9B"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分布式架构无服务单点，服务稳定</w:t>
      </w:r>
    </w:p>
    <w:p w14:paraId="64BE5CFD"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lastRenderedPageBreak/>
        <w:t>故障隔离，</w:t>
      </w:r>
      <w:r w:rsidRPr="00A1086E">
        <w:rPr>
          <w:rFonts w:ascii="宋体" w:hAnsi="宋体" w:cs="等线"/>
          <w:szCs w:val="24"/>
        </w:rPr>
        <w:t>具备过载保护机制</w:t>
      </w:r>
      <w:r w:rsidRPr="00A1086E">
        <w:rPr>
          <w:rFonts w:ascii="宋体" w:hAnsi="宋体" w:cs="等线" w:hint="eastAsia"/>
          <w:szCs w:val="24"/>
        </w:rPr>
        <w:t>，防止故障蔓延</w:t>
      </w:r>
    </w:p>
    <w:p w14:paraId="76023956"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具备故障自动恢复功能</w:t>
      </w:r>
      <w:r w:rsidRPr="00A1086E">
        <w:rPr>
          <w:rFonts w:ascii="宋体" w:hAnsi="宋体" w:cs="等线" w:hint="eastAsia"/>
          <w:szCs w:val="24"/>
        </w:rPr>
        <w:t>，</w:t>
      </w:r>
      <w:r w:rsidRPr="00A1086E">
        <w:rPr>
          <w:rFonts w:ascii="宋体" w:hAnsi="宋体" w:cs="等线"/>
          <w:szCs w:val="24"/>
        </w:rPr>
        <w:t>如</w:t>
      </w:r>
      <w:r w:rsidRPr="00A1086E">
        <w:rPr>
          <w:rFonts w:ascii="宋体" w:hAnsi="宋体" w:cs="等线" w:hint="eastAsia"/>
          <w:szCs w:val="24"/>
        </w:rPr>
        <w:t>：</w:t>
      </w:r>
      <w:r w:rsidRPr="00A1086E">
        <w:rPr>
          <w:rFonts w:ascii="宋体" w:hAnsi="宋体" w:cs="等线"/>
          <w:szCs w:val="24"/>
        </w:rPr>
        <w:t>网络中断重连</w:t>
      </w:r>
    </w:p>
    <w:p w14:paraId="4E5E99DE"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支持数据库主备故障自动切换</w:t>
      </w:r>
      <w:r w:rsidRPr="00A1086E">
        <w:rPr>
          <w:rFonts w:ascii="宋体" w:hAnsi="宋体" w:cs="等线" w:hint="eastAsia"/>
          <w:szCs w:val="24"/>
        </w:rPr>
        <w:t>，</w:t>
      </w:r>
      <w:r w:rsidRPr="00A1086E">
        <w:rPr>
          <w:rFonts w:ascii="宋体" w:hAnsi="宋体" w:cs="等线"/>
          <w:szCs w:val="24"/>
        </w:rPr>
        <w:t>数据库主备发生切换时</w:t>
      </w:r>
      <w:r w:rsidRPr="00A1086E">
        <w:rPr>
          <w:rFonts w:ascii="宋体" w:hAnsi="宋体" w:cs="等线" w:hint="eastAsia"/>
          <w:szCs w:val="24"/>
        </w:rPr>
        <w:t>，</w:t>
      </w:r>
      <w:r w:rsidRPr="00A1086E">
        <w:rPr>
          <w:rFonts w:ascii="宋体" w:hAnsi="宋体" w:cs="等线"/>
          <w:szCs w:val="24"/>
        </w:rPr>
        <w:t>数据库中间件能</w:t>
      </w:r>
      <w:r w:rsidRPr="00A1086E">
        <w:rPr>
          <w:rFonts w:ascii="宋体" w:hAnsi="宋体" w:cs="等线" w:hint="eastAsia"/>
          <w:szCs w:val="24"/>
        </w:rPr>
        <w:t>迅速</w:t>
      </w:r>
      <w:r w:rsidRPr="00A1086E">
        <w:rPr>
          <w:rFonts w:ascii="宋体" w:hAnsi="宋体" w:cs="等线"/>
          <w:szCs w:val="24"/>
        </w:rPr>
        <w:t>响应</w:t>
      </w:r>
      <w:r w:rsidRPr="00A1086E">
        <w:rPr>
          <w:rFonts w:ascii="宋体" w:hAnsi="宋体" w:cs="等线" w:hint="eastAsia"/>
          <w:szCs w:val="24"/>
        </w:rPr>
        <w:t>（秒级）</w:t>
      </w:r>
      <w:r w:rsidRPr="00A1086E">
        <w:rPr>
          <w:rFonts w:ascii="宋体" w:hAnsi="宋体" w:cs="等线"/>
          <w:szCs w:val="24"/>
        </w:rPr>
        <w:t>进行切换</w:t>
      </w:r>
    </w:p>
    <w:p w14:paraId="1E41BCC8" w14:textId="77777777" w:rsidR="00EE3376" w:rsidRPr="00A1086E" w:rsidRDefault="00EE3376" w:rsidP="00EE3376">
      <w:pPr>
        <w:ind w:firstLine="0"/>
        <w:rPr>
          <w:rFonts w:ascii="宋体" w:hAnsi="宋体" w:cs="等线"/>
          <w:szCs w:val="24"/>
        </w:rPr>
      </w:pPr>
    </w:p>
    <w:p w14:paraId="5AF4040B"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可靠性：</w:t>
      </w:r>
    </w:p>
    <w:p w14:paraId="5E4C0D76"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数据库主从节点的数据在异常场景下仍能保持100%一致</w:t>
      </w:r>
    </w:p>
    <w:p w14:paraId="26AD3E30"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对外提供一致性的访问接口，屏蔽内部因为节点故障等原因造成的数据存储位置不确定性</w:t>
      </w:r>
    </w:p>
    <w:p w14:paraId="5F377481"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支持分布式事务，保障分布式环境下的数据一致性</w:t>
      </w:r>
    </w:p>
    <w:p w14:paraId="6D7D5420" w14:textId="77777777" w:rsidR="00EE3376" w:rsidRPr="00A1086E" w:rsidRDefault="00EE3376" w:rsidP="00EE3376">
      <w:pPr>
        <w:ind w:firstLine="0"/>
        <w:rPr>
          <w:rFonts w:ascii="宋体" w:hAnsi="宋体" w:cs="等线"/>
          <w:szCs w:val="24"/>
        </w:rPr>
      </w:pPr>
    </w:p>
    <w:p w14:paraId="7C11329A"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性能：</w:t>
      </w:r>
    </w:p>
    <w:p w14:paraId="3ACF3C33"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 xml:space="preserve">对比单机数据库服务能力线性提升，线性系数 </w:t>
      </w:r>
      <w:r w:rsidRPr="00A1086E">
        <w:rPr>
          <w:rFonts w:ascii="宋体" w:hAnsi="宋体" w:cs="等线"/>
          <w:szCs w:val="24"/>
        </w:rPr>
        <w:t>&gt; 0.7</w:t>
      </w:r>
    </w:p>
    <w:p w14:paraId="3B454CEA"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支持分片索引，减少广播查询</w:t>
      </w:r>
    </w:p>
    <w:p w14:paraId="6CA4856C"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支持全局表同步功能，提升全局表关联查询效率</w:t>
      </w:r>
    </w:p>
    <w:p w14:paraId="7E9F66F5"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数据库中间件单节点写入性能大于9w TPS（</w:t>
      </w:r>
      <w:r w:rsidRPr="00A1086E">
        <w:rPr>
          <w:rFonts w:ascii="宋体" w:hAnsi="宋体" w:cs="等线"/>
          <w:szCs w:val="24"/>
        </w:rPr>
        <w:t>4路8核/64GB内存）</w:t>
      </w:r>
    </w:p>
    <w:p w14:paraId="443DC668"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支持应用透明读写分离和应用级读写分离方案，可根据业务需要灵活调整，有效提高读性能</w:t>
      </w:r>
    </w:p>
    <w:p w14:paraId="10F151EF" w14:textId="77777777" w:rsidR="00EE3376" w:rsidRPr="00A1086E" w:rsidRDefault="00EE3376" w:rsidP="00EE3376">
      <w:pPr>
        <w:ind w:left="420" w:firstLine="0"/>
        <w:rPr>
          <w:rFonts w:ascii="宋体" w:hAnsi="宋体" w:cs="等线"/>
          <w:szCs w:val="24"/>
        </w:rPr>
      </w:pPr>
    </w:p>
    <w:p w14:paraId="14E1029D"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监控</w:t>
      </w:r>
      <w:r w:rsidRPr="00A1086E">
        <w:rPr>
          <w:rFonts w:ascii="宋体" w:hAnsi="宋体" w:cs="等线"/>
          <w:b/>
          <w:szCs w:val="24"/>
        </w:rPr>
        <w:t>/运维</w:t>
      </w:r>
      <w:r w:rsidRPr="00A1086E">
        <w:rPr>
          <w:rFonts w:ascii="宋体" w:hAnsi="宋体" w:cs="等线" w:hint="eastAsia"/>
          <w:b/>
          <w:szCs w:val="24"/>
        </w:rPr>
        <w:t>：</w:t>
      </w:r>
    </w:p>
    <w:p w14:paraId="172DEAC6"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提供配置、发布、监控、运维一体化WEB管理平台</w:t>
      </w:r>
    </w:p>
    <w:p w14:paraId="57946813"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支持灰度发布</w:t>
      </w:r>
    </w:p>
    <w:p w14:paraId="736978F1"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提供完善日志监控和运维分析工具，快速定位及解决问题</w:t>
      </w:r>
    </w:p>
    <w:p w14:paraId="30519FCD"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提供一键数据库扩容功能（分片数不变）</w:t>
      </w:r>
    </w:p>
    <w:p w14:paraId="466C44D4"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提供统计分析功能，为应用提供合理的数据切分及分片索引建议</w:t>
      </w:r>
    </w:p>
    <w:p w14:paraId="42994C30" w14:textId="77777777" w:rsidR="00EE3376" w:rsidRPr="00A1086E" w:rsidRDefault="00EE3376" w:rsidP="009E20CA">
      <w:pPr>
        <w:numPr>
          <w:ilvl w:val="0"/>
          <w:numId w:val="14"/>
        </w:numPr>
        <w:spacing w:line="240" w:lineRule="auto"/>
        <w:rPr>
          <w:rFonts w:ascii="宋体" w:hAnsi="宋体" w:cs="等线"/>
          <w:color w:val="000000"/>
          <w:szCs w:val="24"/>
        </w:rPr>
      </w:pPr>
      <w:r w:rsidRPr="00A1086E">
        <w:rPr>
          <w:rFonts w:ascii="宋体" w:hAnsi="宋体" w:cs="等线" w:hint="eastAsia"/>
          <w:color w:val="000000"/>
          <w:szCs w:val="24"/>
        </w:rPr>
        <w:t>具备完善的数据备份/恢复机制</w:t>
      </w:r>
    </w:p>
    <w:p w14:paraId="0E0C98BE" w14:textId="77777777" w:rsidR="00EE3376" w:rsidRPr="00A1086E" w:rsidRDefault="00EE3376" w:rsidP="00EE3376">
      <w:pPr>
        <w:ind w:firstLine="0"/>
        <w:rPr>
          <w:rFonts w:ascii="宋体" w:hAnsi="宋体" w:cs="等线"/>
          <w:szCs w:val="24"/>
        </w:rPr>
      </w:pPr>
    </w:p>
    <w:p w14:paraId="144C798F"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hint="eastAsia"/>
          <w:b/>
          <w:szCs w:val="24"/>
        </w:rPr>
        <w:t>安全：</w:t>
      </w:r>
      <w:r w:rsidRPr="00A1086E">
        <w:rPr>
          <w:rFonts w:ascii="宋体" w:hAnsi="宋体" w:cs="等线"/>
          <w:b/>
          <w:szCs w:val="24"/>
        </w:rPr>
        <w:t xml:space="preserve"> </w:t>
      </w:r>
    </w:p>
    <w:p w14:paraId="54E00FD5" w14:textId="77777777" w:rsidR="00EE3376" w:rsidRDefault="00EE3376" w:rsidP="009E20CA">
      <w:pPr>
        <w:numPr>
          <w:ilvl w:val="0"/>
          <w:numId w:val="14"/>
        </w:numPr>
        <w:spacing w:line="240" w:lineRule="auto"/>
        <w:rPr>
          <w:rFonts w:ascii="宋体" w:hAnsi="宋体" w:cs="等线"/>
          <w:szCs w:val="24"/>
        </w:rPr>
      </w:pPr>
      <w:r w:rsidRPr="00A1086E">
        <w:rPr>
          <w:rFonts w:ascii="宋体" w:hAnsi="宋体" w:cs="等线"/>
          <w:szCs w:val="24"/>
        </w:rPr>
        <w:t>数据</w:t>
      </w:r>
      <w:r w:rsidRPr="00A1086E">
        <w:rPr>
          <w:rFonts w:ascii="宋体" w:hAnsi="宋体" w:cs="等线" w:hint="eastAsia"/>
          <w:szCs w:val="24"/>
        </w:rPr>
        <w:t>库</w:t>
      </w:r>
      <w:r w:rsidRPr="00A1086E">
        <w:rPr>
          <w:rFonts w:ascii="宋体" w:hAnsi="宋体" w:cs="等线"/>
          <w:szCs w:val="24"/>
        </w:rPr>
        <w:t>中间件具备完善的</w:t>
      </w:r>
      <w:r w:rsidRPr="00A1086E">
        <w:rPr>
          <w:rFonts w:ascii="宋体" w:hAnsi="宋体" w:cs="等线" w:hint="eastAsia"/>
          <w:szCs w:val="24"/>
        </w:rPr>
        <w:t>权限</w:t>
      </w:r>
      <w:r w:rsidRPr="00A1086E">
        <w:rPr>
          <w:rFonts w:ascii="宋体" w:hAnsi="宋体" w:cs="等线"/>
          <w:szCs w:val="24"/>
        </w:rPr>
        <w:t>控制体系</w:t>
      </w:r>
      <w:r w:rsidRPr="00A1086E">
        <w:rPr>
          <w:rFonts w:ascii="宋体" w:hAnsi="宋体" w:cs="等线" w:hint="eastAsia"/>
          <w:szCs w:val="24"/>
        </w:rPr>
        <w:t>，</w:t>
      </w:r>
      <w:r w:rsidRPr="00A1086E">
        <w:rPr>
          <w:rFonts w:ascii="宋体" w:hAnsi="宋体" w:cs="等线"/>
          <w:szCs w:val="24"/>
        </w:rPr>
        <w:t>可设置用户账号权限</w:t>
      </w:r>
      <w:r w:rsidRPr="00A1086E">
        <w:rPr>
          <w:rFonts w:ascii="宋体" w:hAnsi="宋体" w:cs="等线" w:hint="eastAsia"/>
          <w:szCs w:val="24"/>
        </w:rPr>
        <w:t>，权限</w:t>
      </w:r>
      <w:r w:rsidRPr="00A1086E">
        <w:rPr>
          <w:rFonts w:ascii="宋体" w:hAnsi="宋体" w:cs="等线"/>
          <w:szCs w:val="24"/>
        </w:rPr>
        <w:t>控制粒度可细化到表级</w:t>
      </w:r>
    </w:p>
    <w:p w14:paraId="5F1A8221" w14:textId="7E792B0F" w:rsidR="00896476" w:rsidRPr="00A1086E" w:rsidRDefault="00896476" w:rsidP="009E20CA">
      <w:pPr>
        <w:numPr>
          <w:ilvl w:val="0"/>
          <w:numId w:val="14"/>
        </w:numPr>
        <w:spacing w:line="240" w:lineRule="auto"/>
        <w:rPr>
          <w:rFonts w:ascii="宋体" w:hAnsi="宋体" w:cs="等线"/>
          <w:szCs w:val="24"/>
        </w:rPr>
      </w:pPr>
      <w:r>
        <w:rPr>
          <w:rFonts w:ascii="宋体" w:hAnsi="宋体" w:cs="等线" w:hint="eastAsia"/>
          <w:szCs w:val="24"/>
        </w:rPr>
        <w:t>SQL拦截</w:t>
      </w:r>
    </w:p>
    <w:p w14:paraId="32CC30A7" w14:textId="77777777" w:rsidR="00EE3376" w:rsidRPr="00A1086E" w:rsidRDefault="00EE3376" w:rsidP="009E20CA">
      <w:pPr>
        <w:numPr>
          <w:ilvl w:val="0"/>
          <w:numId w:val="14"/>
        </w:numPr>
        <w:spacing w:line="240" w:lineRule="auto"/>
        <w:rPr>
          <w:rFonts w:ascii="宋体" w:hAnsi="宋体" w:cs="等线"/>
          <w:szCs w:val="24"/>
        </w:rPr>
      </w:pPr>
      <w:r w:rsidRPr="00A1086E">
        <w:rPr>
          <w:rFonts w:ascii="宋体" w:hAnsi="宋体" w:cs="等线" w:hint="eastAsia"/>
          <w:szCs w:val="24"/>
        </w:rPr>
        <w:t>支持IP黑白名单设置</w:t>
      </w:r>
    </w:p>
    <w:p w14:paraId="5E733B13" w14:textId="77777777" w:rsidR="00EE3376" w:rsidRPr="00A1086E" w:rsidRDefault="00EE3376" w:rsidP="00EE3376">
      <w:pPr>
        <w:ind w:firstLine="0"/>
        <w:rPr>
          <w:rFonts w:ascii="宋体" w:hAnsi="宋体" w:cs="等线"/>
          <w:szCs w:val="24"/>
        </w:rPr>
      </w:pPr>
    </w:p>
    <w:p w14:paraId="05AE41E4" w14:textId="77777777" w:rsidR="00EE3376" w:rsidRPr="00A1086E" w:rsidRDefault="00EE3376" w:rsidP="00EE3376">
      <w:pPr>
        <w:numPr>
          <w:ilvl w:val="0"/>
          <w:numId w:val="3"/>
        </w:numPr>
        <w:spacing w:line="240" w:lineRule="auto"/>
        <w:rPr>
          <w:rFonts w:ascii="宋体" w:hAnsi="宋体" w:cs="等线"/>
          <w:b/>
          <w:szCs w:val="24"/>
        </w:rPr>
      </w:pPr>
      <w:r w:rsidRPr="00A1086E">
        <w:rPr>
          <w:rFonts w:ascii="宋体" w:hAnsi="宋体" w:cs="等线"/>
          <w:b/>
          <w:szCs w:val="24"/>
        </w:rPr>
        <w:t>成本</w:t>
      </w:r>
      <w:r w:rsidRPr="00A1086E">
        <w:rPr>
          <w:rFonts w:ascii="宋体" w:hAnsi="宋体" w:cs="等线" w:hint="eastAsia"/>
          <w:b/>
          <w:szCs w:val="24"/>
        </w:rPr>
        <w:t>：</w:t>
      </w:r>
      <w:r w:rsidRPr="00A1086E">
        <w:rPr>
          <w:rFonts w:ascii="宋体" w:hAnsi="宋体" w:cs="等线"/>
          <w:b/>
          <w:szCs w:val="24"/>
        </w:rPr>
        <w:t xml:space="preserve"> </w:t>
      </w:r>
    </w:p>
    <w:p w14:paraId="63B11092" w14:textId="23E75C02" w:rsidR="00327D8F" w:rsidRPr="00A1086E" w:rsidRDefault="00EE3376" w:rsidP="009E20CA">
      <w:pPr>
        <w:numPr>
          <w:ilvl w:val="0"/>
          <w:numId w:val="14"/>
        </w:numPr>
        <w:spacing w:line="240" w:lineRule="auto"/>
        <w:rPr>
          <w:rFonts w:ascii="宋体" w:hAnsi="宋体" w:cs="等线"/>
          <w:szCs w:val="24"/>
        </w:rPr>
      </w:pPr>
      <w:r w:rsidRPr="00A1086E">
        <w:rPr>
          <w:rFonts w:ascii="宋体" w:hAnsi="宋体" w:cs="等线"/>
          <w:szCs w:val="24"/>
        </w:rPr>
        <w:t xml:space="preserve">支持使用X86 </w:t>
      </w:r>
      <w:r w:rsidRPr="00A1086E">
        <w:rPr>
          <w:rFonts w:ascii="宋体" w:hAnsi="宋体" w:cs="等线" w:hint="eastAsia"/>
          <w:szCs w:val="24"/>
        </w:rPr>
        <w:t>PC+廉价存储的部署模式</w:t>
      </w:r>
    </w:p>
    <w:p w14:paraId="068B1D1C" w14:textId="7896B72B" w:rsidR="003338CB" w:rsidRPr="00A1086E" w:rsidRDefault="003338CB" w:rsidP="00044F55">
      <w:pPr>
        <w:pStyle w:val="2"/>
        <w:numPr>
          <w:ilvl w:val="1"/>
          <w:numId w:val="2"/>
        </w:numPr>
        <w:spacing w:line="412" w:lineRule="auto"/>
        <w:rPr>
          <w:rFonts w:ascii="宋体" w:eastAsia="宋体" w:hAnsi="宋体"/>
        </w:rPr>
      </w:pPr>
      <w:bookmarkStart w:id="16" w:name="_Toc475119103"/>
      <w:r w:rsidRPr="00A1086E">
        <w:rPr>
          <w:rFonts w:ascii="宋体" w:eastAsia="宋体" w:hAnsi="宋体" w:hint="eastAsia"/>
        </w:rPr>
        <w:t>刚性</w:t>
      </w:r>
      <w:r w:rsidR="00086D18" w:rsidRPr="00A1086E">
        <w:rPr>
          <w:rFonts w:ascii="宋体" w:eastAsia="宋体" w:hAnsi="宋体" w:hint="eastAsia"/>
        </w:rPr>
        <w:t>要求</w:t>
      </w:r>
      <w:bookmarkEnd w:id="16"/>
    </w:p>
    <w:tbl>
      <w:tblPr>
        <w:tblW w:w="829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42"/>
        <w:gridCol w:w="5557"/>
      </w:tblGrid>
      <w:tr w:rsidR="00C371E7" w:rsidRPr="00A1086E" w14:paraId="1E7CF484" w14:textId="77777777" w:rsidTr="00CA0EAD">
        <w:tc>
          <w:tcPr>
            <w:tcW w:w="2742" w:type="dxa"/>
            <w:shd w:val="clear" w:color="auto" w:fill="D9D9D9"/>
          </w:tcPr>
          <w:p w14:paraId="04A295DD" w14:textId="77777777" w:rsidR="00C371E7" w:rsidRPr="00A1086E" w:rsidRDefault="00C371E7" w:rsidP="00CA0EAD">
            <w:pPr>
              <w:pStyle w:val="QB0"/>
              <w:ind w:firstLine="480"/>
              <w:rPr>
                <w:rFonts w:hAnsi="宋体" w:cstheme="minorBidi"/>
                <w:b/>
                <w:kern w:val="2"/>
                <w:szCs w:val="22"/>
              </w:rPr>
            </w:pPr>
            <w:r w:rsidRPr="00A1086E">
              <w:rPr>
                <w:rFonts w:hAnsi="宋体" w:cstheme="minorBidi" w:hint="eastAsia"/>
                <w:b/>
                <w:kern w:val="2"/>
                <w:szCs w:val="22"/>
              </w:rPr>
              <w:t>指标项</w:t>
            </w:r>
          </w:p>
        </w:tc>
        <w:tc>
          <w:tcPr>
            <w:tcW w:w="5557" w:type="dxa"/>
            <w:shd w:val="clear" w:color="auto" w:fill="D9D9D9"/>
          </w:tcPr>
          <w:p w14:paraId="6C5BF2C2" w14:textId="77777777" w:rsidR="00C371E7" w:rsidRPr="00A1086E" w:rsidRDefault="00C371E7" w:rsidP="00CA0EAD">
            <w:pPr>
              <w:pStyle w:val="QB0"/>
              <w:ind w:firstLine="480"/>
              <w:rPr>
                <w:rFonts w:hAnsi="宋体" w:cstheme="minorBidi"/>
                <w:b/>
                <w:kern w:val="2"/>
                <w:szCs w:val="22"/>
              </w:rPr>
            </w:pPr>
            <w:r w:rsidRPr="00A1086E">
              <w:rPr>
                <w:rFonts w:hAnsi="宋体" w:cstheme="minorBidi" w:hint="eastAsia"/>
                <w:b/>
                <w:kern w:val="2"/>
                <w:szCs w:val="22"/>
              </w:rPr>
              <w:t>要求</w:t>
            </w:r>
          </w:p>
        </w:tc>
      </w:tr>
      <w:tr w:rsidR="00C371E7" w:rsidRPr="00A1086E" w14:paraId="747EC8AD" w14:textId="77777777" w:rsidTr="00CA0EAD">
        <w:tc>
          <w:tcPr>
            <w:tcW w:w="2742" w:type="dxa"/>
            <w:vAlign w:val="center"/>
          </w:tcPr>
          <w:p w14:paraId="3ABD1F21"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系统可用度</w:t>
            </w:r>
          </w:p>
        </w:tc>
        <w:tc>
          <w:tcPr>
            <w:tcW w:w="5557" w:type="dxa"/>
            <w:vAlign w:val="center"/>
          </w:tcPr>
          <w:p w14:paraId="04601127"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大于99.99%</w:t>
            </w:r>
          </w:p>
        </w:tc>
      </w:tr>
      <w:tr w:rsidR="00C371E7" w:rsidRPr="00A1086E" w14:paraId="4AB1CA37" w14:textId="77777777" w:rsidTr="00CA0EAD">
        <w:tc>
          <w:tcPr>
            <w:tcW w:w="2742" w:type="dxa"/>
            <w:vAlign w:val="center"/>
          </w:tcPr>
          <w:p w14:paraId="3EE587F0"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lastRenderedPageBreak/>
              <w:t>平均故障发生间隔</w:t>
            </w:r>
          </w:p>
        </w:tc>
        <w:tc>
          <w:tcPr>
            <w:tcW w:w="5557" w:type="dxa"/>
            <w:vAlign w:val="center"/>
          </w:tcPr>
          <w:p w14:paraId="069CDC08"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大于90天</w:t>
            </w:r>
          </w:p>
        </w:tc>
      </w:tr>
      <w:tr w:rsidR="00C371E7" w:rsidRPr="00A1086E" w14:paraId="4F4AC169" w14:textId="77777777" w:rsidTr="00CA0EAD">
        <w:tc>
          <w:tcPr>
            <w:tcW w:w="2742" w:type="dxa"/>
            <w:vAlign w:val="center"/>
          </w:tcPr>
          <w:p w14:paraId="21A7795F"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平均故障修复时间</w:t>
            </w:r>
          </w:p>
        </w:tc>
        <w:tc>
          <w:tcPr>
            <w:tcW w:w="5557" w:type="dxa"/>
            <w:vAlign w:val="center"/>
          </w:tcPr>
          <w:p w14:paraId="30E7FFBD"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要求由软件引发的故障一年内平均修复时间小于1小时</w:t>
            </w:r>
          </w:p>
        </w:tc>
      </w:tr>
      <w:tr w:rsidR="00C371E7" w:rsidRPr="00A1086E" w14:paraId="6F3462FB" w14:textId="77777777" w:rsidTr="00CA0EAD">
        <w:tc>
          <w:tcPr>
            <w:tcW w:w="2742" w:type="dxa"/>
            <w:vAlign w:val="center"/>
          </w:tcPr>
          <w:p w14:paraId="01EACB7D"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数据存储支持容量</w:t>
            </w:r>
          </w:p>
        </w:tc>
        <w:tc>
          <w:tcPr>
            <w:tcW w:w="5557" w:type="dxa"/>
            <w:vAlign w:val="center"/>
          </w:tcPr>
          <w:p w14:paraId="278D34EE"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无限制</w:t>
            </w:r>
          </w:p>
        </w:tc>
      </w:tr>
      <w:tr w:rsidR="00C371E7" w:rsidRPr="00A1086E" w14:paraId="5B72EAE2" w14:textId="77777777" w:rsidTr="00CA0EAD">
        <w:tc>
          <w:tcPr>
            <w:tcW w:w="2742" w:type="dxa"/>
            <w:vAlign w:val="center"/>
          </w:tcPr>
          <w:p w14:paraId="47C623D4"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集群性能</w:t>
            </w:r>
          </w:p>
        </w:tc>
        <w:tc>
          <w:tcPr>
            <w:tcW w:w="5557" w:type="dxa"/>
            <w:vAlign w:val="center"/>
          </w:tcPr>
          <w:p w14:paraId="1759648B"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10节点内单机扩展系数 &gt;</w:t>
            </w:r>
            <w:r w:rsidRPr="00A1086E">
              <w:rPr>
                <w:rFonts w:hAnsi="宋体" w:cstheme="minorBidi"/>
                <w:kern w:val="2"/>
                <w:sz w:val="22"/>
                <w:szCs w:val="22"/>
              </w:rPr>
              <w:t xml:space="preserve"> </w:t>
            </w:r>
            <w:r w:rsidRPr="00A1086E">
              <w:rPr>
                <w:rFonts w:hAnsi="宋体" w:cstheme="minorBidi" w:hint="eastAsia"/>
                <w:kern w:val="2"/>
                <w:sz w:val="22"/>
                <w:szCs w:val="22"/>
              </w:rPr>
              <w:t>0.</w:t>
            </w:r>
            <w:r w:rsidRPr="00A1086E">
              <w:rPr>
                <w:rFonts w:hAnsi="宋体" w:cstheme="minorBidi"/>
                <w:kern w:val="2"/>
                <w:sz w:val="22"/>
                <w:szCs w:val="22"/>
              </w:rPr>
              <w:t>7</w:t>
            </w:r>
          </w:p>
        </w:tc>
      </w:tr>
      <w:tr w:rsidR="00C371E7" w:rsidRPr="00A1086E" w14:paraId="65D367D0" w14:textId="77777777" w:rsidTr="00CA0EAD">
        <w:tc>
          <w:tcPr>
            <w:tcW w:w="2742" w:type="dxa"/>
            <w:vAlign w:val="center"/>
          </w:tcPr>
          <w:p w14:paraId="62A9B764"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TPS</w:t>
            </w:r>
          </w:p>
        </w:tc>
        <w:tc>
          <w:tcPr>
            <w:tcW w:w="5557" w:type="dxa"/>
            <w:vAlign w:val="center"/>
          </w:tcPr>
          <w:p w14:paraId="23ED689F"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&gt;=给定值</w:t>
            </w:r>
          </w:p>
        </w:tc>
      </w:tr>
      <w:tr w:rsidR="00C371E7" w:rsidRPr="00A1086E" w14:paraId="4E433260" w14:textId="77777777" w:rsidTr="00CA0EAD">
        <w:tc>
          <w:tcPr>
            <w:tcW w:w="2742" w:type="dxa"/>
            <w:vAlign w:val="center"/>
          </w:tcPr>
          <w:p w14:paraId="7A427E69"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SQL语法支持</w:t>
            </w:r>
          </w:p>
        </w:tc>
        <w:tc>
          <w:tcPr>
            <w:tcW w:w="5557" w:type="dxa"/>
            <w:vAlign w:val="center"/>
          </w:tcPr>
          <w:p w14:paraId="63F878E7"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kern w:val="2"/>
                <w:sz w:val="22"/>
                <w:szCs w:val="22"/>
              </w:rPr>
              <w:t>支持SQL92标准</w:t>
            </w:r>
            <w:r w:rsidRPr="00A1086E">
              <w:rPr>
                <w:rFonts w:hAnsi="宋体" w:cstheme="minorBidi" w:hint="eastAsia"/>
                <w:kern w:val="2"/>
                <w:sz w:val="22"/>
                <w:szCs w:val="22"/>
              </w:rPr>
              <w:t>，覆盖99%以上应用开发常用SQL</w:t>
            </w:r>
          </w:p>
        </w:tc>
      </w:tr>
      <w:tr w:rsidR="00C371E7" w:rsidRPr="00A1086E" w14:paraId="4A6AD812" w14:textId="77777777" w:rsidTr="00CA0EAD">
        <w:tc>
          <w:tcPr>
            <w:tcW w:w="2742" w:type="dxa"/>
            <w:vAlign w:val="center"/>
          </w:tcPr>
          <w:p w14:paraId="02F05B67"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应用开发工作量</w:t>
            </w:r>
          </w:p>
        </w:tc>
        <w:tc>
          <w:tcPr>
            <w:tcW w:w="5557" w:type="dxa"/>
            <w:vAlign w:val="center"/>
          </w:tcPr>
          <w:p w14:paraId="59EF3FAE" w14:textId="77777777" w:rsidR="00C371E7" w:rsidRPr="00A1086E" w:rsidRDefault="00C371E7" w:rsidP="00CA0EAD">
            <w:pPr>
              <w:pStyle w:val="QB0"/>
              <w:ind w:firstLineChars="0" w:firstLine="0"/>
              <w:rPr>
                <w:rFonts w:hAnsi="宋体" w:cstheme="minorBidi"/>
                <w:kern w:val="2"/>
                <w:sz w:val="22"/>
                <w:szCs w:val="22"/>
              </w:rPr>
            </w:pPr>
            <w:r w:rsidRPr="00A1086E">
              <w:rPr>
                <w:rFonts w:hAnsi="宋体" w:cstheme="minorBidi" w:hint="eastAsia"/>
                <w:kern w:val="2"/>
                <w:sz w:val="22"/>
                <w:szCs w:val="22"/>
              </w:rPr>
              <w:t>支持JDBC驱动,</w:t>
            </w:r>
            <w:r w:rsidRPr="00A1086E">
              <w:rPr>
                <w:rFonts w:hAnsi="宋体" w:cstheme="minorBidi"/>
                <w:kern w:val="2"/>
                <w:sz w:val="22"/>
                <w:szCs w:val="22"/>
              </w:rPr>
              <w:t>应用开发与集中数据库相比工作量增幅在</w:t>
            </w:r>
            <w:r w:rsidRPr="00A1086E">
              <w:rPr>
                <w:rFonts w:hAnsi="宋体" w:cstheme="minorBidi" w:hint="eastAsia"/>
                <w:kern w:val="2"/>
                <w:sz w:val="22"/>
                <w:szCs w:val="22"/>
              </w:rPr>
              <w:t>20%以内</w:t>
            </w:r>
          </w:p>
        </w:tc>
      </w:tr>
    </w:tbl>
    <w:p w14:paraId="4D95D126" w14:textId="77777777" w:rsidR="00610C3A" w:rsidRPr="00A1086E" w:rsidRDefault="00610C3A" w:rsidP="003E313B">
      <w:pPr>
        <w:pStyle w:val="2"/>
        <w:numPr>
          <w:ilvl w:val="1"/>
          <w:numId w:val="2"/>
        </w:numPr>
        <w:spacing w:line="412" w:lineRule="auto"/>
        <w:rPr>
          <w:rFonts w:ascii="宋体" w:eastAsia="宋体" w:hAnsi="宋体"/>
        </w:rPr>
      </w:pPr>
      <w:bookmarkStart w:id="17" w:name="_Toc471846792"/>
      <w:bookmarkStart w:id="18" w:name="_Toc475119104"/>
      <w:r w:rsidRPr="00A1086E">
        <w:rPr>
          <w:rFonts w:ascii="宋体" w:eastAsia="宋体" w:hAnsi="宋体" w:hint="eastAsia"/>
        </w:rPr>
        <w:t>基础功能</w:t>
      </w:r>
      <w:bookmarkEnd w:id="17"/>
      <w:bookmarkEnd w:id="18"/>
    </w:p>
    <w:tbl>
      <w:tblPr>
        <w:tblStyle w:val="TableGrid1"/>
        <w:tblW w:w="8296" w:type="dxa"/>
        <w:tblLayout w:type="fixed"/>
        <w:tblLook w:val="04A0" w:firstRow="1" w:lastRow="0" w:firstColumn="1" w:lastColumn="0" w:noHBand="0" w:noVBand="1"/>
      </w:tblPr>
      <w:tblGrid>
        <w:gridCol w:w="2796"/>
        <w:gridCol w:w="5500"/>
      </w:tblGrid>
      <w:tr w:rsidR="00610C3A" w:rsidRPr="00A1086E" w14:paraId="25787CB0" w14:textId="77777777" w:rsidTr="00B070AF">
        <w:tc>
          <w:tcPr>
            <w:tcW w:w="2796" w:type="dxa"/>
            <w:shd w:val="clear" w:color="auto" w:fill="D9D9D9"/>
          </w:tcPr>
          <w:p w14:paraId="078570EE"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指标项</w:t>
            </w:r>
          </w:p>
        </w:tc>
        <w:tc>
          <w:tcPr>
            <w:tcW w:w="5500" w:type="dxa"/>
            <w:shd w:val="clear" w:color="auto" w:fill="D9D9D9"/>
          </w:tcPr>
          <w:p w14:paraId="254A10F0"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指标描述</w:t>
            </w:r>
          </w:p>
        </w:tc>
      </w:tr>
      <w:tr w:rsidR="00610C3A" w:rsidRPr="00A1086E" w14:paraId="1C86E666" w14:textId="77777777" w:rsidTr="00CA0EAD">
        <w:tc>
          <w:tcPr>
            <w:tcW w:w="2796" w:type="dxa"/>
          </w:tcPr>
          <w:p w14:paraId="1A5439F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安装部署</w:t>
            </w:r>
          </w:p>
        </w:tc>
        <w:tc>
          <w:tcPr>
            <w:tcW w:w="5500" w:type="dxa"/>
          </w:tcPr>
          <w:p w14:paraId="2C3F896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整套分布式数据库软件的安装部署</w:t>
            </w:r>
            <w:r w:rsidRPr="00A1086E">
              <w:rPr>
                <w:rFonts w:ascii="宋体" w:hAnsi="宋体" w:cs="等线" w:hint="eastAsia"/>
                <w:sz w:val="22"/>
                <w:szCs w:val="22"/>
              </w:rPr>
              <w:t>，包括：数据库中间件集群、数据库集群</w:t>
            </w:r>
          </w:p>
        </w:tc>
      </w:tr>
      <w:tr w:rsidR="00610C3A" w:rsidRPr="00A1086E" w14:paraId="65C36717" w14:textId="77777777" w:rsidTr="00CA0EAD">
        <w:tc>
          <w:tcPr>
            <w:tcW w:w="2796" w:type="dxa"/>
          </w:tcPr>
          <w:p w14:paraId="7E419072"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color w:val="000000"/>
                <w:sz w:val="22"/>
                <w:szCs w:val="22"/>
              </w:rPr>
              <w:t>建库建表</w:t>
            </w:r>
            <w:r w:rsidRPr="00A1086E">
              <w:rPr>
                <w:rFonts w:ascii="宋体" w:hAnsi="宋体" w:cs="等线" w:hint="eastAsia"/>
                <w:color w:val="000000"/>
                <w:sz w:val="22"/>
                <w:szCs w:val="22"/>
              </w:rPr>
              <w:t>（DDL 操作）</w:t>
            </w:r>
          </w:p>
        </w:tc>
        <w:tc>
          <w:tcPr>
            <w:tcW w:w="5500" w:type="dxa"/>
          </w:tcPr>
          <w:p w14:paraId="344F6AD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创建逻辑库</w:t>
            </w:r>
            <w:r w:rsidRPr="00A1086E">
              <w:rPr>
                <w:rFonts w:ascii="宋体" w:hAnsi="宋体" w:cs="等线" w:hint="eastAsia"/>
                <w:sz w:val="22"/>
                <w:szCs w:val="22"/>
              </w:rPr>
              <w:t>，提供对创建/修改/删除表、创建/删除索引等DDL语句的支持；</w:t>
            </w:r>
          </w:p>
        </w:tc>
      </w:tr>
      <w:tr w:rsidR="00610C3A" w:rsidRPr="00A1086E" w14:paraId="6D100AB8" w14:textId="77777777" w:rsidTr="00CA0EAD">
        <w:tc>
          <w:tcPr>
            <w:tcW w:w="2796" w:type="dxa"/>
          </w:tcPr>
          <w:p w14:paraId="1456D02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数据分片</w:t>
            </w:r>
          </w:p>
        </w:tc>
        <w:tc>
          <w:tcPr>
            <w:tcW w:w="5500" w:type="dxa"/>
          </w:tcPr>
          <w:p w14:paraId="617BFFC5" w14:textId="50C4A186"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支持多种数据切分算法，提供水平扩展能力</w:t>
            </w:r>
            <w:r w:rsidR="00592155">
              <w:rPr>
                <w:rFonts w:ascii="宋体" w:hAnsi="宋体" w:cs="等线" w:hint="eastAsia"/>
                <w:sz w:val="22"/>
                <w:szCs w:val="22"/>
              </w:rPr>
              <w:t>，</w:t>
            </w:r>
            <w:r w:rsidR="00592155" w:rsidRPr="00592155">
              <w:rPr>
                <w:rFonts w:ascii="宋体" w:hAnsi="宋体" w:cs="等线"/>
                <w:sz w:val="22"/>
                <w:szCs w:val="22"/>
              </w:rPr>
              <w:t>允许用户自定义表的分片数量及指定分片节点</w:t>
            </w:r>
          </w:p>
        </w:tc>
      </w:tr>
      <w:tr w:rsidR="00610C3A" w:rsidRPr="00A1086E" w14:paraId="43302E02" w14:textId="77777777" w:rsidTr="00CA0EAD">
        <w:tc>
          <w:tcPr>
            <w:tcW w:w="2796" w:type="dxa"/>
          </w:tcPr>
          <w:p w14:paraId="1B78331A"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数据访问</w:t>
            </w:r>
          </w:p>
        </w:tc>
        <w:tc>
          <w:tcPr>
            <w:tcW w:w="5500" w:type="dxa"/>
          </w:tcPr>
          <w:p w14:paraId="6D4D2277"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数据访问对应用透明，支持JDBC驱动，支持业界或开源标准协议</w:t>
            </w:r>
            <w:r w:rsidRPr="00A1086E">
              <w:rPr>
                <w:rFonts w:ascii="宋体" w:hAnsi="宋体" w:cs="等线" w:hint="eastAsia"/>
                <w:sz w:val="22"/>
                <w:szCs w:val="22"/>
              </w:rPr>
              <w:t>；</w:t>
            </w:r>
            <w:r w:rsidRPr="00A1086E">
              <w:rPr>
                <w:rFonts w:ascii="宋体" w:hAnsi="宋体" w:cs="等线"/>
                <w:sz w:val="22"/>
                <w:szCs w:val="22"/>
              </w:rPr>
              <w:t>兼容常用数据库客户端</w:t>
            </w:r>
          </w:p>
        </w:tc>
      </w:tr>
      <w:tr w:rsidR="00610C3A" w:rsidRPr="00A1086E" w14:paraId="58FFECEA" w14:textId="77777777" w:rsidTr="00CA0EAD">
        <w:tc>
          <w:tcPr>
            <w:tcW w:w="2796" w:type="dxa"/>
          </w:tcPr>
          <w:p w14:paraId="2A61E974"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DML SQL 操作</w:t>
            </w:r>
          </w:p>
        </w:tc>
        <w:tc>
          <w:tcPr>
            <w:tcW w:w="5500" w:type="dxa"/>
          </w:tcPr>
          <w:p w14:paraId="0945E21B" w14:textId="2FAB2BB1" w:rsidR="00610C3A" w:rsidRPr="00A1086E" w:rsidRDefault="00610C3A" w:rsidP="00610C3A">
            <w:pPr>
              <w:spacing w:line="240" w:lineRule="auto"/>
              <w:ind w:firstLine="0"/>
              <w:rPr>
                <w:rFonts w:ascii="宋体" w:hAnsi="宋体" w:cs="Calibri"/>
                <w:sz w:val="22"/>
                <w:szCs w:val="22"/>
              </w:rPr>
            </w:pPr>
            <w:r w:rsidRPr="00A1086E">
              <w:rPr>
                <w:rFonts w:ascii="宋体" w:hAnsi="宋体" w:cs="等线" w:hint="eastAsia"/>
                <w:sz w:val="22"/>
                <w:szCs w:val="22"/>
              </w:rPr>
              <w:t>提供对常用的</w:t>
            </w:r>
            <w:r w:rsidRPr="00A1086E">
              <w:rPr>
                <w:rFonts w:ascii="宋体" w:hAnsi="宋体" w:cs="等线"/>
                <w:sz w:val="22"/>
                <w:szCs w:val="22"/>
              </w:rPr>
              <w:t>SELECT,</w:t>
            </w:r>
            <w:r w:rsidR="00530BDD" w:rsidRPr="00A1086E">
              <w:rPr>
                <w:rFonts w:ascii="宋体" w:hAnsi="宋体" w:cs="等线" w:hint="eastAsia"/>
                <w:sz w:val="22"/>
                <w:szCs w:val="22"/>
              </w:rPr>
              <w:t xml:space="preserve"> </w:t>
            </w:r>
            <w:r w:rsidRPr="00A1086E">
              <w:rPr>
                <w:rFonts w:ascii="宋体" w:hAnsi="宋体" w:cs="等线"/>
                <w:sz w:val="22"/>
                <w:szCs w:val="22"/>
              </w:rPr>
              <w:t>UPDATE,</w:t>
            </w:r>
            <w:r w:rsidR="00530BDD" w:rsidRPr="00A1086E">
              <w:rPr>
                <w:rFonts w:ascii="宋体" w:hAnsi="宋体" w:cs="等线" w:hint="eastAsia"/>
                <w:sz w:val="22"/>
                <w:szCs w:val="22"/>
              </w:rPr>
              <w:t xml:space="preserve"> </w:t>
            </w:r>
            <w:r w:rsidRPr="00A1086E">
              <w:rPr>
                <w:rFonts w:ascii="宋体" w:hAnsi="宋体" w:cs="等线"/>
                <w:sz w:val="22"/>
                <w:szCs w:val="22"/>
              </w:rPr>
              <w:t>INSERT,</w:t>
            </w:r>
            <w:r w:rsidR="00530BDD" w:rsidRPr="00A1086E">
              <w:rPr>
                <w:rFonts w:ascii="宋体" w:hAnsi="宋体" w:cs="等线" w:hint="eastAsia"/>
                <w:sz w:val="22"/>
                <w:szCs w:val="22"/>
              </w:rPr>
              <w:t xml:space="preserve"> </w:t>
            </w:r>
            <w:r w:rsidRPr="00A1086E">
              <w:rPr>
                <w:rFonts w:ascii="宋体" w:hAnsi="宋体" w:cs="等线"/>
                <w:sz w:val="22"/>
                <w:szCs w:val="22"/>
              </w:rPr>
              <w:t>DELETE,</w:t>
            </w:r>
            <w:r w:rsidR="00530BDD" w:rsidRPr="00A1086E">
              <w:rPr>
                <w:rFonts w:ascii="宋体" w:hAnsi="宋体" w:cs="等线" w:hint="eastAsia"/>
                <w:sz w:val="22"/>
                <w:szCs w:val="22"/>
              </w:rPr>
              <w:t xml:space="preserve"> </w:t>
            </w:r>
            <w:r w:rsidRPr="00A1086E">
              <w:rPr>
                <w:rFonts w:ascii="宋体" w:hAnsi="宋体" w:cs="等线"/>
                <w:sz w:val="22"/>
                <w:szCs w:val="22"/>
              </w:rPr>
              <w:t>UNION,</w:t>
            </w:r>
            <w:r w:rsidR="00530BDD" w:rsidRPr="00A1086E">
              <w:rPr>
                <w:rFonts w:ascii="宋体" w:hAnsi="宋体" w:cs="等线" w:hint="eastAsia"/>
                <w:sz w:val="22"/>
                <w:szCs w:val="22"/>
              </w:rPr>
              <w:t xml:space="preserve"> </w:t>
            </w:r>
            <w:r w:rsidRPr="00A1086E">
              <w:rPr>
                <w:rFonts w:ascii="宋体" w:hAnsi="宋体" w:cs="等线"/>
                <w:sz w:val="22"/>
                <w:szCs w:val="22"/>
              </w:rPr>
              <w:t>JOIN等</w:t>
            </w:r>
            <w:r w:rsidRPr="00A1086E">
              <w:rPr>
                <w:rFonts w:ascii="宋体" w:hAnsi="宋体" w:cs="等线" w:hint="eastAsia"/>
                <w:sz w:val="22"/>
                <w:szCs w:val="22"/>
              </w:rPr>
              <w:t xml:space="preserve"> SQL 语法的支持；</w:t>
            </w:r>
          </w:p>
        </w:tc>
      </w:tr>
      <w:tr w:rsidR="00610C3A" w:rsidRPr="00A1086E" w14:paraId="27E05CD9" w14:textId="77777777" w:rsidTr="00CA0EAD">
        <w:tc>
          <w:tcPr>
            <w:tcW w:w="2796" w:type="dxa"/>
          </w:tcPr>
          <w:p w14:paraId="6D30B54E"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关键字/汇聚函数</w:t>
            </w:r>
          </w:p>
          <w:p w14:paraId="00A86B8C" w14:textId="77777777" w:rsidR="00610C3A" w:rsidRPr="00A1086E" w:rsidRDefault="00610C3A" w:rsidP="00610C3A">
            <w:pPr>
              <w:spacing w:line="240" w:lineRule="auto"/>
              <w:ind w:firstLine="0"/>
              <w:rPr>
                <w:rFonts w:ascii="宋体" w:hAnsi="宋体" w:cs="等线"/>
                <w:sz w:val="22"/>
                <w:szCs w:val="22"/>
              </w:rPr>
            </w:pPr>
          </w:p>
        </w:tc>
        <w:tc>
          <w:tcPr>
            <w:tcW w:w="5500" w:type="dxa"/>
          </w:tcPr>
          <w:p w14:paraId="58329739"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提供多节点数据的关键字支持如：ORDER BY、GROUP BY、DESTINCT、分页等，提供多节点数据的函数支持，如：SUM、COUNT、MAX、MIN 等；</w:t>
            </w:r>
          </w:p>
        </w:tc>
      </w:tr>
      <w:tr w:rsidR="00610C3A" w:rsidRPr="00A1086E" w14:paraId="313BA1E4" w14:textId="77777777" w:rsidTr="00CA0EAD">
        <w:tc>
          <w:tcPr>
            <w:tcW w:w="2796" w:type="dxa"/>
          </w:tcPr>
          <w:p w14:paraId="6556A86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单库事务支持</w:t>
            </w:r>
          </w:p>
        </w:tc>
        <w:tc>
          <w:tcPr>
            <w:tcW w:w="5500" w:type="dxa"/>
          </w:tcPr>
          <w:p w14:paraId="4888554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完整支持单库事务</w:t>
            </w:r>
          </w:p>
        </w:tc>
      </w:tr>
      <w:tr w:rsidR="00610C3A" w:rsidRPr="00A1086E" w14:paraId="19E67600" w14:textId="77777777" w:rsidTr="00CA0EAD">
        <w:tc>
          <w:tcPr>
            <w:tcW w:w="2796" w:type="dxa"/>
          </w:tcPr>
          <w:p w14:paraId="57BE644B"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全局序列</w:t>
            </w:r>
          </w:p>
        </w:tc>
        <w:tc>
          <w:tcPr>
            <w:tcW w:w="5500" w:type="dxa"/>
          </w:tcPr>
          <w:p w14:paraId="3E1A817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为应用提供全局唯一的序列号，保障数据库表主键的唯一性</w:t>
            </w:r>
          </w:p>
        </w:tc>
      </w:tr>
      <w:tr w:rsidR="00610C3A" w:rsidRPr="00A1086E" w14:paraId="309720FD" w14:textId="77777777" w:rsidTr="00CA0EAD">
        <w:tc>
          <w:tcPr>
            <w:tcW w:w="2796" w:type="dxa"/>
          </w:tcPr>
          <w:p w14:paraId="39498C7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分片索引</w:t>
            </w:r>
          </w:p>
        </w:tc>
        <w:tc>
          <w:tcPr>
            <w:tcW w:w="5500" w:type="dxa"/>
          </w:tcPr>
          <w:p w14:paraId="559E2FA8"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可实时构建</w:t>
            </w:r>
            <w:r w:rsidRPr="00A1086E">
              <w:rPr>
                <w:rFonts w:ascii="宋体" w:hAnsi="宋体" w:cs="等线" w:hint="eastAsia"/>
                <w:sz w:val="22"/>
                <w:szCs w:val="22"/>
              </w:rPr>
              <w:t>分</w:t>
            </w:r>
            <w:r w:rsidRPr="00A1086E">
              <w:rPr>
                <w:rFonts w:ascii="宋体" w:hAnsi="宋体" w:cs="等线"/>
                <w:sz w:val="22"/>
                <w:szCs w:val="22"/>
              </w:rPr>
              <w:t>片索引</w:t>
            </w:r>
            <w:r w:rsidRPr="00A1086E">
              <w:rPr>
                <w:rFonts w:ascii="宋体" w:hAnsi="宋体" w:cs="等线" w:hint="eastAsia"/>
                <w:sz w:val="22"/>
                <w:szCs w:val="22"/>
              </w:rPr>
              <w:t>数据，基于索引数据查询到非分片键对应的分片键数据，避免广播查询</w:t>
            </w:r>
          </w:p>
        </w:tc>
      </w:tr>
      <w:tr w:rsidR="00610C3A" w:rsidRPr="00A1086E" w14:paraId="5575B838" w14:textId="77777777" w:rsidTr="00CA0EAD">
        <w:tc>
          <w:tcPr>
            <w:tcW w:w="2796" w:type="dxa"/>
          </w:tcPr>
          <w:p w14:paraId="30D9656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全局表</w:t>
            </w:r>
          </w:p>
        </w:tc>
        <w:tc>
          <w:tcPr>
            <w:tcW w:w="5500" w:type="dxa"/>
          </w:tcPr>
          <w:p w14:paraId="1F13CB94"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将数据变化少的单表（全局表）同步到需要关联全局表查询的分库上，提升关联查询效率</w:t>
            </w:r>
          </w:p>
        </w:tc>
      </w:tr>
      <w:tr w:rsidR="00B91045" w:rsidRPr="00A1086E" w14:paraId="1B712DB4" w14:textId="77777777" w:rsidTr="00B91045">
        <w:trPr>
          <w:trHeight w:val="283"/>
        </w:trPr>
        <w:tc>
          <w:tcPr>
            <w:tcW w:w="2796" w:type="dxa"/>
          </w:tcPr>
          <w:p w14:paraId="39381365" w14:textId="47DC639A" w:rsidR="00B91045" w:rsidRPr="00A1086E" w:rsidRDefault="00B91045" w:rsidP="00610C3A">
            <w:pPr>
              <w:spacing w:line="240" w:lineRule="auto"/>
              <w:ind w:firstLine="0"/>
              <w:rPr>
                <w:rFonts w:ascii="宋体" w:hAnsi="宋体" w:cs="等线"/>
                <w:sz w:val="22"/>
              </w:rPr>
            </w:pPr>
            <w:r w:rsidRPr="00B91045">
              <w:rPr>
                <w:rFonts w:ascii="宋体" w:hAnsi="宋体" w:cs="等线"/>
                <w:sz w:val="22"/>
              </w:rPr>
              <w:t>Hint语法/透传</w:t>
            </w:r>
          </w:p>
        </w:tc>
        <w:tc>
          <w:tcPr>
            <w:tcW w:w="5500" w:type="dxa"/>
          </w:tcPr>
          <w:p w14:paraId="374CE16F" w14:textId="7A154100" w:rsidR="00B91045" w:rsidRPr="00B91045" w:rsidRDefault="00B91045" w:rsidP="00610C3A">
            <w:pPr>
              <w:spacing w:line="240" w:lineRule="auto"/>
              <w:ind w:firstLine="0"/>
              <w:rPr>
                <w:rFonts w:ascii="宋体" w:hAnsi="宋体" w:cs="等线"/>
                <w:sz w:val="22"/>
              </w:rPr>
            </w:pPr>
            <w:r>
              <w:rPr>
                <w:rFonts w:ascii="宋体" w:hAnsi="宋体" w:cs="等线" w:hint="eastAsia"/>
                <w:sz w:val="22"/>
              </w:rPr>
              <w:t>通过特殊语法，允许应用指定SQL在哪个分片执行、获取表分片策略信息、控制读写分离等，方便开发和运维</w:t>
            </w:r>
          </w:p>
        </w:tc>
      </w:tr>
      <w:tr w:rsidR="00E83260" w:rsidRPr="00A1086E" w14:paraId="7A798D6E" w14:textId="77777777" w:rsidTr="00B91045">
        <w:trPr>
          <w:trHeight w:val="283"/>
        </w:trPr>
        <w:tc>
          <w:tcPr>
            <w:tcW w:w="2796" w:type="dxa"/>
          </w:tcPr>
          <w:p w14:paraId="1A3FD39C" w14:textId="6D91CB3F" w:rsidR="00E83260" w:rsidRPr="00B91045" w:rsidRDefault="00E83260" w:rsidP="00610C3A">
            <w:pPr>
              <w:spacing w:line="240" w:lineRule="auto"/>
              <w:ind w:firstLine="0"/>
              <w:rPr>
                <w:rFonts w:ascii="宋体" w:hAnsi="宋体" w:cs="等线"/>
                <w:sz w:val="22"/>
              </w:rPr>
            </w:pPr>
            <w:r>
              <w:rPr>
                <w:rFonts w:ascii="宋体" w:hAnsi="宋体" w:cs="等线" w:hint="eastAsia"/>
                <w:sz w:val="22"/>
              </w:rPr>
              <w:t>库内分表</w:t>
            </w:r>
          </w:p>
        </w:tc>
        <w:tc>
          <w:tcPr>
            <w:tcW w:w="5500" w:type="dxa"/>
          </w:tcPr>
          <w:p w14:paraId="1DA5BE12" w14:textId="1044145C" w:rsidR="00E83260" w:rsidRDefault="00E83260" w:rsidP="00610C3A">
            <w:pPr>
              <w:spacing w:line="240" w:lineRule="auto"/>
              <w:ind w:firstLine="0"/>
              <w:rPr>
                <w:rFonts w:ascii="宋体" w:hAnsi="宋体" w:cs="等线"/>
                <w:sz w:val="22"/>
              </w:rPr>
            </w:pPr>
            <w:r>
              <w:rPr>
                <w:rFonts w:ascii="宋体" w:hAnsi="宋体" w:cs="等线" w:hint="eastAsia"/>
                <w:sz w:val="22"/>
              </w:rPr>
              <w:t>对分片表在单个分片内实现二次分表策略，支持大数据量表存储</w:t>
            </w:r>
            <w:r w:rsidR="009A7EF4">
              <w:rPr>
                <w:rFonts w:ascii="宋体" w:hAnsi="宋体" w:cs="等线" w:hint="eastAsia"/>
                <w:sz w:val="22"/>
              </w:rPr>
              <w:t>，库内分表须同样支持分表策略</w:t>
            </w:r>
          </w:p>
        </w:tc>
      </w:tr>
    </w:tbl>
    <w:p w14:paraId="62C38090" w14:textId="77777777" w:rsidR="00610C3A" w:rsidRPr="00A1086E" w:rsidRDefault="00610C3A" w:rsidP="003E313B">
      <w:pPr>
        <w:pStyle w:val="2"/>
        <w:numPr>
          <w:ilvl w:val="1"/>
          <w:numId w:val="2"/>
        </w:numPr>
        <w:spacing w:line="412" w:lineRule="auto"/>
        <w:rPr>
          <w:rFonts w:ascii="宋体" w:eastAsia="宋体" w:hAnsi="宋体"/>
        </w:rPr>
      </w:pPr>
      <w:bookmarkStart w:id="19" w:name="_Toc471846793"/>
      <w:bookmarkStart w:id="20" w:name="_Toc475119105"/>
      <w:r w:rsidRPr="00A1086E">
        <w:rPr>
          <w:rFonts w:ascii="宋体" w:eastAsia="宋体" w:hAnsi="宋体"/>
        </w:rPr>
        <w:lastRenderedPageBreak/>
        <w:t>可用性</w:t>
      </w:r>
      <w:bookmarkEnd w:id="19"/>
      <w:bookmarkEnd w:id="20"/>
    </w:p>
    <w:tbl>
      <w:tblPr>
        <w:tblStyle w:val="TableGrid1"/>
        <w:tblW w:w="8296" w:type="dxa"/>
        <w:tblLayout w:type="fixed"/>
        <w:tblLook w:val="04A0" w:firstRow="1" w:lastRow="0" w:firstColumn="1" w:lastColumn="0" w:noHBand="0" w:noVBand="1"/>
      </w:tblPr>
      <w:tblGrid>
        <w:gridCol w:w="2830"/>
        <w:gridCol w:w="5466"/>
      </w:tblGrid>
      <w:tr w:rsidR="00610C3A" w:rsidRPr="00A1086E" w14:paraId="04E67878" w14:textId="77777777" w:rsidTr="00B070AF">
        <w:tc>
          <w:tcPr>
            <w:tcW w:w="2830" w:type="dxa"/>
            <w:shd w:val="clear" w:color="auto" w:fill="D9D9D9"/>
          </w:tcPr>
          <w:p w14:paraId="01280DB3"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指标项</w:t>
            </w:r>
          </w:p>
        </w:tc>
        <w:tc>
          <w:tcPr>
            <w:tcW w:w="5466" w:type="dxa"/>
            <w:shd w:val="clear" w:color="auto" w:fill="D9D9D9"/>
          </w:tcPr>
          <w:p w14:paraId="78A24964"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指标描述</w:t>
            </w:r>
          </w:p>
        </w:tc>
      </w:tr>
      <w:tr w:rsidR="00610C3A" w:rsidRPr="00A1086E" w14:paraId="6E41CDE2" w14:textId="77777777" w:rsidTr="00CA0EAD">
        <w:tc>
          <w:tcPr>
            <w:tcW w:w="2830" w:type="dxa"/>
          </w:tcPr>
          <w:p w14:paraId="18A84B4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集群高可用</w:t>
            </w:r>
          </w:p>
        </w:tc>
        <w:tc>
          <w:tcPr>
            <w:tcW w:w="5466" w:type="dxa"/>
          </w:tcPr>
          <w:p w14:paraId="0B5C47F9" w14:textId="77777777" w:rsidR="00610C3A" w:rsidRPr="00A1086E" w:rsidRDefault="00610C3A" w:rsidP="00610C3A">
            <w:pPr>
              <w:widowControl/>
              <w:spacing w:line="240" w:lineRule="auto"/>
              <w:ind w:firstLine="0"/>
              <w:jc w:val="left"/>
              <w:rPr>
                <w:rFonts w:ascii="宋体" w:hAnsi="宋体" w:cs="等线"/>
                <w:sz w:val="22"/>
                <w:szCs w:val="22"/>
              </w:rPr>
            </w:pPr>
            <w:r w:rsidRPr="00A1086E">
              <w:rPr>
                <w:rFonts w:ascii="宋体" w:hAnsi="宋体" w:cs="等线"/>
                <w:sz w:val="22"/>
                <w:szCs w:val="22"/>
              </w:rPr>
              <w:t>没有节点失效的问题：不会因为某个节点服务器的</w:t>
            </w:r>
            <w:r w:rsidRPr="00A1086E">
              <w:rPr>
                <w:rFonts w:ascii="宋体" w:hAnsi="宋体" w:cs="等线" w:hint="eastAsia"/>
                <w:sz w:val="22"/>
                <w:szCs w:val="22"/>
              </w:rPr>
              <w:t>宕机</w:t>
            </w:r>
            <w:r w:rsidRPr="00A1086E">
              <w:rPr>
                <w:rFonts w:ascii="宋体" w:hAnsi="宋体" w:cs="等线"/>
                <w:sz w:val="22"/>
                <w:szCs w:val="22"/>
              </w:rPr>
              <w:t>，导致整个</w:t>
            </w:r>
            <w:r w:rsidRPr="00A1086E">
              <w:rPr>
                <w:rFonts w:ascii="宋体" w:hAnsi="宋体" w:cs="等线" w:hint="eastAsia"/>
                <w:sz w:val="22"/>
                <w:szCs w:val="22"/>
              </w:rPr>
              <w:t>集群</w:t>
            </w:r>
            <w:r w:rsidRPr="00A1086E">
              <w:rPr>
                <w:rFonts w:ascii="宋体" w:hAnsi="宋体" w:cs="等线"/>
                <w:sz w:val="22"/>
                <w:szCs w:val="22"/>
              </w:rPr>
              <w:t>崩溃</w:t>
            </w:r>
          </w:p>
        </w:tc>
      </w:tr>
      <w:tr w:rsidR="00610C3A" w:rsidRPr="00A1086E" w14:paraId="7BF19B80" w14:textId="77777777" w:rsidTr="00CA0EAD">
        <w:tc>
          <w:tcPr>
            <w:tcW w:w="2830" w:type="dxa"/>
          </w:tcPr>
          <w:p w14:paraId="6D843A4E"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异常</w:t>
            </w:r>
            <w:r w:rsidRPr="00A1086E">
              <w:rPr>
                <w:rFonts w:ascii="宋体" w:hAnsi="宋体" w:cs="等线"/>
                <w:sz w:val="22"/>
                <w:szCs w:val="22"/>
              </w:rPr>
              <w:t>恢复</w:t>
            </w:r>
          </w:p>
        </w:tc>
        <w:tc>
          <w:tcPr>
            <w:tcW w:w="5466" w:type="dxa"/>
          </w:tcPr>
          <w:p w14:paraId="04BDAF10"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运行环境异常（如：网络异常、主机异常）导致节点无法提供服务，在运行环境恢复正常后，节点能在5分钟内快速恢复提供服务</w:t>
            </w:r>
          </w:p>
        </w:tc>
      </w:tr>
      <w:tr w:rsidR="00610C3A" w:rsidRPr="00A1086E" w14:paraId="26BCFB72" w14:textId="77777777" w:rsidTr="00CA0EAD">
        <w:tc>
          <w:tcPr>
            <w:tcW w:w="2830" w:type="dxa"/>
          </w:tcPr>
          <w:p w14:paraId="7EE7818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过载保护</w:t>
            </w:r>
          </w:p>
        </w:tc>
        <w:tc>
          <w:tcPr>
            <w:tcW w:w="5466" w:type="dxa"/>
          </w:tcPr>
          <w:p w14:paraId="1260CD9F"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可设置连接数限制</w:t>
            </w:r>
            <w:r w:rsidRPr="00A1086E">
              <w:rPr>
                <w:rFonts w:ascii="宋体" w:hAnsi="宋体" w:cs="等线" w:hint="eastAsia"/>
                <w:sz w:val="22"/>
                <w:szCs w:val="22"/>
              </w:rPr>
              <w:t>，</w:t>
            </w:r>
            <w:r w:rsidRPr="00A1086E">
              <w:rPr>
                <w:rFonts w:ascii="宋体" w:hAnsi="宋体" w:cs="等线"/>
                <w:sz w:val="22"/>
                <w:szCs w:val="22"/>
              </w:rPr>
              <w:t>超过限制后拒绝连接并返回错误</w:t>
            </w:r>
            <w:r w:rsidRPr="00A1086E">
              <w:rPr>
                <w:rFonts w:ascii="宋体" w:hAnsi="宋体" w:cs="等线" w:hint="eastAsia"/>
                <w:sz w:val="22"/>
                <w:szCs w:val="22"/>
              </w:rPr>
              <w:t>，后端数据库发生过载时部分请求直接在数据库中间件返回，不发向后端数据库执行。</w:t>
            </w:r>
          </w:p>
        </w:tc>
      </w:tr>
      <w:tr w:rsidR="00610C3A" w:rsidRPr="00A1086E" w14:paraId="7B40D7D0" w14:textId="77777777" w:rsidTr="00CA0EAD">
        <w:tc>
          <w:tcPr>
            <w:tcW w:w="2830" w:type="dxa"/>
          </w:tcPr>
          <w:p w14:paraId="3B06FE1C"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hint="eastAsia"/>
                <w:color w:val="000000"/>
                <w:sz w:val="22"/>
                <w:szCs w:val="22"/>
              </w:rPr>
              <w:t>集群分组</w:t>
            </w:r>
          </w:p>
        </w:tc>
        <w:tc>
          <w:tcPr>
            <w:tcW w:w="5466" w:type="dxa"/>
          </w:tcPr>
          <w:p w14:paraId="164F4CC5"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hint="eastAsia"/>
                <w:color w:val="000000"/>
                <w:sz w:val="22"/>
                <w:szCs w:val="22"/>
              </w:rPr>
              <w:t>对集群内的节点进行集群分组，按分组级别进行流控，提供差异化服务，保障核心业务访问的稳定性</w:t>
            </w:r>
          </w:p>
        </w:tc>
      </w:tr>
    </w:tbl>
    <w:p w14:paraId="13673F8B" w14:textId="77777777" w:rsidR="00610C3A" w:rsidRPr="00A1086E" w:rsidRDefault="00610C3A" w:rsidP="003E313B">
      <w:pPr>
        <w:pStyle w:val="2"/>
        <w:numPr>
          <w:ilvl w:val="1"/>
          <w:numId w:val="2"/>
        </w:numPr>
        <w:spacing w:line="412" w:lineRule="auto"/>
        <w:rPr>
          <w:rFonts w:ascii="宋体" w:eastAsia="宋体" w:hAnsi="宋体"/>
        </w:rPr>
      </w:pPr>
      <w:bookmarkStart w:id="21" w:name="_Toc471846794"/>
      <w:bookmarkStart w:id="22" w:name="_Toc475119106"/>
      <w:r w:rsidRPr="00A1086E">
        <w:rPr>
          <w:rFonts w:ascii="宋体" w:eastAsia="宋体" w:hAnsi="宋体"/>
        </w:rPr>
        <w:t>可靠性</w:t>
      </w:r>
      <w:bookmarkEnd w:id="21"/>
      <w:bookmarkEnd w:id="22"/>
    </w:p>
    <w:tbl>
      <w:tblPr>
        <w:tblStyle w:val="TableGrid1"/>
        <w:tblW w:w="8296" w:type="dxa"/>
        <w:tblLayout w:type="fixed"/>
        <w:tblLook w:val="04A0" w:firstRow="1" w:lastRow="0" w:firstColumn="1" w:lastColumn="0" w:noHBand="0" w:noVBand="1"/>
      </w:tblPr>
      <w:tblGrid>
        <w:gridCol w:w="2830"/>
        <w:gridCol w:w="5466"/>
      </w:tblGrid>
      <w:tr w:rsidR="00610C3A" w:rsidRPr="00A1086E" w14:paraId="291C7C31" w14:textId="77777777" w:rsidTr="00B070AF">
        <w:tc>
          <w:tcPr>
            <w:tcW w:w="2830" w:type="dxa"/>
            <w:shd w:val="clear" w:color="auto" w:fill="D9D9D9"/>
          </w:tcPr>
          <w:p w14:paraId="7AFD7430"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指标项</w:t>
            </w:r>
          </w:p>
        </w:tc>
        <w:tc>
          <w:tcPr>
            <w:tcW w:w="5466" w:type="dxa"/>
            <w:shd w:val="clear" w:color="auto" w:fill="D9D9D9"/>
          </w:tcPr>
          <w:p w14:paraId="685F3FB9"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指标描述</w:t>
            </w:r>
          </w:p>
        </w:tc>
      </w:tr>
      <w:tr w:rsidR="00610C3A" w:rsidRPr="00A1086E" w14:paraId="4A4A9A76" w14:textId="77777777" w:rsidTr="00CA0EAD">
        <w:tc>
          <w:tcPr>
            <w:tcW w:w="2830" w:type="dxa"/>
          </w:tcPr>
          <w:p w14:paraId="44D5316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数据库主从节点数据一致性</w:t>
            </w:r>
          </w:p>
        </w:tc>
        <w:tc>
          <w:tcPr>
            <w:tcW w:w="5466" w:type="dxa"/>
          </w:tcPr>
          <w:p w14:paraId="41D60355" w14:textId="77777777" w:rsidR="00610C3A" w:rsidRPr="00A1086E" w:rsidRDefault="00610C3A" w:rsidP="00610C3A">
            <w:pPr>
              <w:widowControl/>
              <w:spacing w:line="240" w:lineRule="auto"/>
              <w:ind w:firstLine="0"/>
              <w:jc w:val="left"/>
              <w:rPr>
                <w:rFonts w:ascii="宋体" w:hAnsi="宋体" w:cs="等线"/>
                <w:sz w:val="22"/>
                <w:szCs w:val="22"/>
              </w:rPr>
            </w:pPr>
            <w:r w:rsidRPr="00A1086E">
              <w:rPr>
                <w:rFonts w:ascii="宋体" w:hAnsi="宋体" w:cs="等线" w:hint="eastAsia"/>
                <w:sz w:val="22"/>
                <w:szCs w:val="22"/>
              </w:rPr>
              <w:t>数据库主从节点的数据在异常场景下仍能保持100%一致</w:t>
            </w:r>
          </w:p>
        </w:tc>
      </w:tr>
      <w:tr w:rsidR="00610C3A" w:rsidRPr="00A1086E" w14:paraId="2065DC16" w14:textId="77777777" w:rsidTr="00CA0EAD">
        <w:tc>
          <w:tcPr>
            <w:tcW w:w="2830" w:type="dxa"/>
          </w:tcPr>
          <w:p w14:paraId="2B147EC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运行稳定性</w:t>
            </w:r>
          </w:p>
        </w:tc>
        <w:tc>
          <w:tcPr>
            <w:tcW w:w="5466" w:type="dxa"/>
          </w:tcPr>
          <w:p w14:paraId="4C4F7C7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进行疲劳</w:t>
            </w:r>
            <w:r w:rsidRPr="00A1086E">
              <w:rPr>
                <w:rFonts w:ascii="宋体" w:hAnsi="宋体" w:cs="等线" w:hint="eastAsia"/>
                <w:sz w:val="22"/>
                <w:szCs w:val="22"/>
              </w:rPr>
              <w:t>压</w:t>
            </w:r>
            <w:r w:rsidRPr="00A1086E">
              <w:rPr>
                <w:rFonts w:ascii="宋体" w:hAnsi="宋体" w:cs="等线"/>
                <w:sz w:val="22"/>
                <w:szCs w:val="22"/>
              </w:rPr>
              <w:t>试</w:t>
            </w:r>
            <w:r w:rsidRPr="00A1086E">
              <w:rPr>
                <w:rFonts w:ascii="宋体" w:hAnsi="宋体" w:cs="等线" w:hint="eastAsia"/>
                <w:sz w:val="22"/>
                <w:szCs w:val="22"/>
              </w:rPr>
              <w:t>，要求达到系统最大事务处理数的</w:t>
            </w:r>
            <w:r w:rsidRPr="00A1086E">
              <w:rPr>
                <w:rFonts w:ascii="宋体" w:hAnsi="宋体" w:cs="等线"/>
                <w:sz w:val="22"/>
                <w:szCs w:val="22"/>
              </w:rPr>
              <w:t>80%，CPU占用率达到70%左右，系统能够平稳运行24小时以上</w:t>
            </w:r>
          </w:p>
        </w:tc>
      </w:tr>
      <w:tr w:rsidR="00610C3A" w:rsidRPr="00A1086E" w14:paraId="6B069797" w14:textId="77777777" w:rsidTr="00CA0EAD">
        <w:tc>
          <w:tcPr>
            <w:tcW w:w="2830" w:type="dxa"/>
          </w:tcPr>
          <w:p w14:paraId="7EB8F41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跨分片数据操作的数据一致性</w:t>
            </w:r>
          </w:p>
        </w:tc>
        <w:tc>
          <w:tcPr>
            <w:tcW w:w="5466" w:type="dxa"/>
          </w:tcPr>
          <w:p w14:paraId="1878BD6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提供的分布式数据库事务功能，实现最终一致性事务支持</w:t>
            </w:r>
          </w:p>
        </w:tc>
      </w:tr>
    </w:tbl>
    <w:p w14:paraId="0846719F" w14:textId="77777777" w:rsidR="00610C3A" w:rsidRPr="00A1086E" w:rsidRDefault="00610C3A" w:rsidP="003E313B">
      <w:pPr>
        <w:pStyle w:val="2"/>
        <w:numPr>
          <w:ilvl w:val="1"/>
          <w:numId w:val="2"/>
        </w:numPr>
        <w:spacing w:line="412" w:lineRule="auto"/>
        <w:rPr>
          <w:rFonts w:ascii="宋体" w:eastAsia="宋体" w:hAnsi="宋体"/>
        </w:rPr>
      </w:pPr>
      <w:bookmarkStart w:id="23" w:name="_Toc471846795"/>
      <w:bookmarkStart w:id="24" w:name="_Toc475119107"/>
      <w:r w:rsidRPr="00A1086E">
        <w:rPr>
          <w:rFonts w:ascii="宋体" w:eastAsia="宋体" w:hAnsi="宋体" w:hint="eastAsia"/>
        </w:rPr>
        <w:t>监控/运维</w:t>
      </w:r>
      <w:bookmarkEnd w:id="23"/>
      <w:bookmarkEnd w:id="24"/>
    </w:p>
    <w:tbl>
      <w:tblPr>
        <w:tblStyle w:val="TableGrid1"/>
        <w:tblW w:w="8296" w:type="dxa"/>
        <w:tblLayout w:type="fixed"/>
        <w:tblLook w:val="04A0" w:firstRow="1" w:lastRow="0" w:firstColumn="1" w:lastColumn="0" w:noHBand="0" w:noVBand="1"/>
      </w:tblPr>
      <w:tblGrid>
        <w:gridCol w:w="2822"/>
        <w:gridCol w:w="5474"/>
      </w:tblGrid>
      <w:tr w:rsidR="00610C3A" w:rsidRPr="00A1086E" w14:paraId="7BD865FF" w14:textId="77777777" w:rsidTr="00125696">
        <w:trPr>
          <w:trHeight w:val="339"/>
        </w:trPr>
        <w:tc>
          <w:tcPr>
            <w:tcW w:w="2822" w:type="dxa"/>
            <w:shd w:val="clear" w:color="auto" w:fill="D9D9D9"/>
          </w:tcPr>
          <w:p w14:paraId="11818FF8"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指标项</w:t>
            </w:r>
          </w:p>
        </w:tc>
        <w:tc>
          <w:tcPr>
            <w:tcW w:w="5474" w:type="dxa"/>
            <w:shd w:val="clear" w:color="auto" w:fill="D9D9D9"/>
          </w:tcPr>
          <w:p w14:paraId="327CE134"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指标描述</w:t>
            </w:r>
          </w:p>
        </w:tc>
      </w:tr>
      <w:tr w:rsidR="00610C3A" w:rsidRPr="00A1086E" w14:paraId="5AE2F7AE" w14:textId="77777777" w:rsidTr="00125696">
        <w:tc>
          <w:tcPr>
            <w:tcW w:w="2822" w:type="dxa"/>
          </w:tcPr>
          <w:p w14:paraId="37CDED3C"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全局统一管理配置</w:t>
            </w:r>
          </w:p>
        </w:tc>
        <w:tc>
          <w:tcPr>
            <w:tcW w:w="5474" w:type="dxa"/>
          </w:tcPr>
          <w:p w14:paraId="7212EB8A"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配置集中存放</w:t>
            </w:r>
            <w:r w:rsidRPr="00A1086E">
              <w:rPr>
                <w:rFonts w:ascii="宋体" w:hAnsi="宋体" w:cs="等线" w:hint="eastAsia"/>
                <w:sz w:val="22"/>
                <w:szCs w:val="22"/>
              </w:rPr>
              <w:t>，</w:t>
            </w:r>
            <w:r w:rsidRPr="00A1086E">
              <w:rPr>
                <w:rFonts w:ascii="宋体" w:hAnsi="宋体" w:cs="等线"/>
                <w:sz w:val="22"/>
                <w:szCs w:val="22"/>
              </w:rPr>
              <w:t>统一管理</w:t>
            </w:r>
          </w:p>
        </w:tc>
      </w:tr>
      <w:tr w:rsidR="00610C3A" w:rsidRPr="00A1086E" w14:paraId="284FF777" w14:textId="77777777" w:rsidTr="00125696">
        <w:tc>
          <w:tcPr>
            <w:tcW w:w="2822" w:type="dxa"/>
          </w:tcPr>
          <w:p w14:paraId="5044B370"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实时监控</w:t>
            </w:r>
          </w:p>
        </w:tc>
        <w:tc>
          <w:tcPr>
            <w:tcW w:w="5474" w:type="dxa"/>
          </w:tcPr>
          <w:p w14:paraId="76A4B8BC"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提供</w:t>
            </w:r>
            <w:r w:rsidRPr="00A1086E">
              <w:rPr>
                <w:rFonts w:ascii="宋体" w:hAnsi="宋体" w:cs="等线"/>
                <w:sz w:val="22"/>
                <w:szCs w:val="22"/>
              </w:rPr>
              <w:t>TPS</w:t>
            </w:r>
            <w:r w:rsidRPr="00A1086E">
              <w:rPr>
                <w:rFonts w:ascii="宋体" w:hAnsi="宋体" w:cs="等线" w:hint="eastAsia"/>
                <w:sz w:val="22"/>
                <w:szCs w:val="22"/>
              </w:rPr>
              <w:t>、CPU、内存、慢SQL语句等的实时监控，提供一键故障检测功能</w:t>
            </w:r>
          </w:p>
        </w:tc>
      </w:tr>
      <w:tr w:rsidR="00610C3A" w:rsidRPr="00A1086E" w14:paraId="092938B7" w14:textId="77777777" w:rsidTr="00125696">
        <w:tc>
          <w:tcPr>
            <w:tcW w:w="2822" w:type="dxa"/>
          </w:tcPr>
          <w:p w14:paraId="1ED54AC0"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在线扩容</w:t>
            </w:r>
          </w:p>
        </w:tc>
        <w:tc>
          <w:tcPr>
            <w:tcW w:w="5474" w:type="dxa"/>
          </w:tcPr>
          <w:p w14:paraId="77A17C44"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支持不停业务平滑扩容</w:t>
            </w:r>
          </w:p>
        </w:tc>
      </w:tr>
      <w:tr w:rsidR="00610C3A" w:rsidRPr="00A1086E" w14:paraId="045D8AAC" w14:textId="77777777" w:rsidTr="00125696">
        <w:tc>
          <w:tcPr>
            <w:tcW w:w="2822" w:type="dxa"/>
          </w:tcPr>
          <w:p w14:paraId="0D71694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组件灰度发布</w:t>
            </w:r>
          </w:p>
        </w:tc>
        <w:tc>
          <w:tcPr>
            <w:tcW w:w="5474" w:type="dxa"/>
          </w:tcPr>
          <w:p w14:paraId="52E05D0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支持在一个集群中发布不同版本的节点服务</w:t>
            </w:r>
            <w:r w:rsidRPr="00A1086E">
              <w:rPr>
                <w:rFonts w:ascii="宋体" w:hAnsi="宋体" w:cs="等线" w:hint="eastAsia"/>
                <w:sz w:val="22"/>
                <w:szCs w:val="22"/>
              </w:rPr>
              <w:t>，</w:t>
            </w:r>
            <w:r w:rsidRPr="00A1086E">
              <w:rPr>
                <w:rFonts w:ascii="宋体" w:hAnsi="宋体" w:cs="等线"/>
                <w:sz w:val="22"/>
                <w:szCs w:val="22"/>
              </w:rPr>
              <w:t>可设置每个节点的负载系数</w:t>
            </w:r>
          </w:p>
        </w:tc>
      </w:tr>
      <w:tr w:rsidR="00610C3A" w:rsidRPr="00A1086E" w14:paraId="72BAB528" w14:textId="77777777" w:rsidTr="00125696">
        <w:tc>
          <w:tcPr>
            <w:tcW w:w="2822" w:type="dxa"/>
          </w:tcPr>
          <w:p w14:paraId="139D93A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在线配置修改</w:t>
            </w:r>
          </w:p>
        </w:tc>
        <w:tc>
          <w:tcPr>
            <w:tcW w:w="5474" w:type="dxa"/>
          </w:tcPr>
          <w:p w14:paraId="1F35EC6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支持在管理平台修改配置参数</w:t>
            </w:r>
            <w:r w:rsidRPr="00A1086E">
              <w:rPr>
                <w:rFonts w:ascii="宋体" w:hAnsi="宋体" w:cs="等线" w:hint="eastAsia"/>
                <w:sz w:val="22"/>
                <w:szCs w:val="22"/>
              </w:rPr>
              <w:t>，</w:t>
            </w:r>
            <w:r w:rsidRPr="00A1086E">
              <w:rPr>
                <w:rFonts w:ascii="宋体" w:hAnsi="宋体" w:cs="等线"/>
                <w:sz w:val="22"/>
                <w:szCs w:val="22"/>
              </w:rPr>
              <w:t>大部分配置修改后在各个实例节点能实时生效</w:t>
            </w:r>
          </w:p>
        </w:tc>
      </w:tr>
      <w:tr w:rsidR="00610C3A" w:rsidRPr="00A1086E" w14:paraId="57ADDD14" w14:textId="77777777" w:rsidTr="00125696">
        <w:tc>
          <w:tcPr>
            <w:tcW w:w="2822" w:type="dxa"/>
          </w:tcPr>
          <w:p w14:paraId="7FC4B0E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在线建表</w:t>
            </w:r>
            <w:r w:rsidRPr="00A1086E">
              <w:rPr>
                <w:rFonts w:ascii="宋体" w:hAnsi="宋体" w:cs="等线" w:hint="eastAsia"/>
                <w:sz w:val="22"/>
                <w:szCs w:val="22"/>
              </w:rPr>
              <w:t>、</w:t>
            </w:r>
            <w:r w:rsidRPr="00A1086E">
              <w:rPr>
                <w:rFonts w:ascii="宋体" w:hAnsi="宋体" w:cs="等线"/>
                <w:sz w:val="22"/>
                <w:szCs w:val="22"/>
              </w:rPr>
              <w:t>建切片索引</w:t>
            </w:r>
            <w:r w:rsidRPr="00A1086E">
              <w:rPr>
                <w:rFonts w:ascii="宋体" w:hAnsi="宋体" w:cs="等线" w:hint="eastAsia"/>
                <w:sz w:val="22"/>
                <w:szCs w:val="22"/>
              </w:rPr>
              <w:t>、</w:t>
            </w:r>
            <w:r w:rsidRPr="00A1086E">
              <w:rPr>
                <w:rFonts w:ascii="宋体" w:hAnsi="宋体" w:cs="等线"/>
                <w:sz w:val="22"/>
                <w:szCs w:val="22"/>
              </w:rPr>
              <w:t>建全局序列</w:t>
            </w:r>
          </w:p>
        </w:tc>
        <w:tc>
          <w:tcPr>
            <w:tcW w:w="5474" w:type="dxa"/>
          </w:tcPr>
          <w:p w14:paraId="37C33AA7"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支持在线创建数据库表</w:t>
            </w:r>
            <w:r w:rsidRPr="00A1086E">
              <w:rPr>
                <w:rFonts w:ascii="宋体" w:hAnsi="宋体" w:cs="等线" w:hint="eastAsia"/>
                <w:sz w:val="22"/>
                <w:szCs w:val="22"/>
              </w:rPr>
              <w:t>、</w:t>
            </w:r>
            <w:r w:rsidRPr="00A1086E">
              <w:rPr>
                <w:rFonts w:ascii="宋体" w:hAnsi="宋体" w:cs="等线"/>
                <w:sz w:val="22"/>
                <w:szCs w:val="22"/>
              </w:rPr>
              <w:t>创建切片索引</w:t>
            </w:r>
            <w:r w:rsidRPr="00A1086E">
              <w:rPr>
                <w:rFonts w:ascii="宋体" w:hAnsi="宋体" w:cs="等线" w:hint="eastAsia"/>
                <w:sz w:val="22"/>
                <w:szCs w:val="22"/>
              </w:rPr>
              <w:t>、</w:t>
            </w:r>
            <w:r w:rsidRPr="00A1086E">
              <w:rPr>
                <w:rFonts w:ascii="宋体" w:hAnsi="宋体" w:cs="等线"/>
                <w:sz w:val="22"/>
                <w:szCs w:val="22"/>
              </w:rPr>
              <w:t>创建全局序列</w:t>
            </w:r>
            <w:r w:rsidRPr="00A1086E">
              <w:rPr>
                <w:rFonts w:ascii="宋体" w:hAnsi="宋体" w:cs="等线" w:hint="eastAsia"/>
                <w:sz w:val="22"/>
                <w:szCs w:val="22"/>
              </w:rPr>
              <w:t>，</w:t>
            </w:r>
            <w:r w:rsidRPr="00A1086E">
              <w:rPr>
                <w:rFonts w:ascii="宋体" w:hAnsi="宋体" w:cs="等线"/>
                <w:sz w:val="22"/>
                <w:szCs w:val="22"/>
              </w:rPr>
              <w:t>实时生效</w:t>
            </w:r>
          </w:p>
        </w:tc>
      </w:tr>
      <w:tr w:rsidR="00610C3A" w:rsidRPr="00A1086E" w14:paraId="3BECEE26" w14:textId="77777777" w:rsidTr="00125696">
        <w:tc>
          <w:tcPr>
            <w:tcW w:w="2822" w:type="dxa"/>
          </w:tcPr>
          <w:p w14:paraId="44071BE3"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管理命令</w:t>
            </w:r>
          </w:p>
        </w:tc>
        <w:tc>
          <w:tcPr>
            <w:tcW w:w="5474" w:type="dxa"/>
          </w:tcPr>
          <w:p w14:paraId="5FC5A23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为方便用户使用和维护数据库中间件，数据库中间件提供配置查看、连接状态、统计监控、序列运维等管理命</w:t>
            </w:r>
            <w:r w:rsidRPr="00A1086E">
              <w:rPr>
                <w:rFonts w:ascii="宋体" w:hAnsi="宋体" w:cs="等线" w:hint="eastAsia"/>
                <w:sz w:val="22"/>
                <w:szCs w:val="22"/>
              </w:rPr>
              <w:lastRenderedPageBreak/>
              <w:t>令</w:t>
            </w:r>
          </w:p>
        </w:tc>
      </w:tr>
      <w:tr w:rsidR="00610C3A" w:rsidRPr="00A1086E" w14:paraId="2534AAC5" w14:textId="77777777" w:rsidTr="00125696">
        <w:tc>
          <w:tcPr>
            <w:tcW w:w="2822" w:type="dxa"/>
          </w:tcPr>
          <w:p w14:paraId="0B78FD4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lastRenderedPageBreak/>
              <w:t>统计分析</w:t>
            </w:r>
          </w:p>
        </w:tc>
        <w:tc>
          <w:tcPr>
            <w:tcW w:w="5474" w:type="dxa"/>
          </w:tcPr>
          <w:p w14:paraId="3B9A301D"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提供</w:t>
            </w:r>
            <w:r w:rsidRPr="00A1086E">
              <w:rPr>
                <w:rFonts w:ascii="宋体" w:hAnsi="宋体" w:cs="等线" w:hint="eastAsia"/>
                <w:sz w:val="22"/>
                <w:szCs w:val="22"/>
              </w:rPr>
              <w:t>SQL执行、事务、TPS、慢SQL等数据的统计分析，为应用提供合理的数据切分及分片索引建议</w:t>
            </w:r>
          </w:p>
        </w:tc>
      </w:tr>
      <w:tr w:rsidR="001142F5" w:rsidRPr="00A1086E" w14:paraId="66D8DFD5" w14:textId="77777777" w:rsidTr="00125696">
        <w:tc>
          <w:tcPr>
            <w:tcW w:w="2822" w:type="dxa"/>
          </w:tcPr>
          <w:p w14:paraId="7957F1F7" w14:textId="7DEAA7DF" w:rsidR="001142F5" w:rsidRPr="00A1086E" w:rsidRDefault="001142F5" w:rsidP="00610C3A">
            <w:pPr>
              <w:spacing w:line="240" w:lineRule="auto"/>
              <w:ind w:firstLine="0"/>
              <w:rPr>
                <w:rFonts w:ascii="宋体" w:hAnsi="宋体" w:cs="等线"/>
                <w:sz w:val="22"/>
              </w:rPr>
            </w:pPr>
            <w:r>
              <w:rPr>
                <w:rFonts w:ascii="宋体" w:hAnsi="宋体" w:cs="等线" w:hint="eastAsia"/>
                <w:sz w:val="22"/>
              </w:rPr>
              <w:t>一键故障检测</w:t>
            </w:r>
          </w:p>
        </w:tc>
        <w:tc>
          <w:tcPr>
            <w:tcW w:w="5474" w:type="dxa"/>
          </w:tcPr>
          <w:p w14:paraId="3DEA76B5" w14:textId="412B8472" w:rsidR="001142F5" w:rsidRPr="00A1086E" w:rsidRDefault="001142F5" w:rsidP="00610C3A">
            <w:pPr>
              <w:spacing w:line="240" w:lineRule="auto"/>
              <w:ind w:firstLine="0"/>
              <w:rPr>
                <w:rFonts w:ascii="宋体" w:hAnsi="宋体" w:cs="等线"/>
                <w:sz w:val="22"/>
              </w:rPr>
            </w:pPr>
            <w:r w:rsidRPr="001142F5">
              <w:rPr>
                <w:rFonts w:ascii="宋体" w:hAnsi="宋体" w:cs="等线"/>
                <w:sz w:val="22"/>
              </w:rPr>
              <w:t>提供一键检测功能，快速检测当前服务中各组件或模块的异常点，方便运维人员快速发现问题</w:t>
            </w:r>
            <w:r w:rsidR="0087250C">
              <w:rPr>
                <w:rFonts w:ascii="宋体" w:hAnsi="宋体" w:cs="等线" w:hint="eastAsia"/>
                <w:sz w:val="22"/>
              </w:rPr>
              <w:t>，</w:t>
            </w:r>
            <w:r w:rsidRPr="001142F5">
              <w:rPr>
                <w:rFonts w:ascii="宋体" w:hAnsi="宋体" w:cs="等线"/>
                <w:sz w:val="22"/>
              </w:rPr>
              <w:t>包括：数据库节点运行状态、数据库中间件运行状态、统一配置服务、分片索引接口状态、全局序列接口状态、服务响应时延等</w:t>
            </w:r>
          </w:p>
        </w:tc>
      </w:tr>
      <w:tr w:rsidR="009B6826" w:rsidRPr="00A1086E" w14:paraId="2414FC69" w14:textId="77777777" w:rsidTr="00125696">
        <w:tc>
          <w:tcPr>
            <w:tcW w:w="2822" w:type="dxa"/>
          </w:tcPr>
          <w:p w14:paraId="7EB281A8" w14:textId="35CB8981" w:rsidR="009B6826" w:rsidRDefault="009B6826" w:rsidP="00610C3A">
            <w:pPr>
              <w:spacing w:line="240" w:lineRule="auto"/>
              <w:ind w:firstLine="0"/>
              <w:rPr>
                <w:rFonts w:ascii="宋体" w:hAnsi="宋体" w:cs="等线"/>
                <w:sz w:val="22"/>
              </w:rPr>
            </w:pPr>
            <w:r w:rsidRPr="009B6826">
              <w:rPr>
                <w:rFonts w:ascii="宋体" w:hAnsi="宋体" w:cs="等线"/>
                <w:sz w:val="22"/>
              </w:rPr>
              <w:t>扩展DDL语法</w:t>
            </w:r>
          </w:p>
        </w:tc>
        <w:tc>
          <w:tcPr>
            <w:tcW w:w="5474" w:type="dxa"/>
          </w:tcPr>
          <w:p w14:paraId="212503F1" w14:textId="2975AC4D" w:rsidR="009B6826" w:rsidRPr="001142F5" w:rsidRDefault="00286575" w:rsidP="00610C3A">
            <w:pPr>
              <w:spacing w:line="240" w:lineRule="auto"/>
              <w:ind w:firstLine="0"/>
              <w:rPr>
                <w:rFonts w:ascii="宋体" w:hAnsi="宋体" w:cs="等线"/>
                <w:sz w:val="22"/>
              </w:rPr>
            </w:pPr>
            <w:r w:rsidRPr="00286575">
              <w:rPr>
                <w:rFonts w:ascii="宋体" w:hAnsi="宋体" w:cs="等线"/>
                <w:sz w:val="22"/>
              </w:rPr>
              <w:t>扩展</w:t>
            </w:r>
            <w:r>
              <w:rPr>
                <w:rFonts w:ascii="宋体" w:hAnsi="宋体" w:cs="等线"/>
                <w:sz w:val="22"/>
              </w:rPr>
              <w:t>DDL语法，</w:t>
            </w:r>
            <w:r w:rsidRPr="00286575">
              <w:rPr>
                <w:rFonts w:ascii="宋体" w:hAnsi="宋体" w:cs="等线"/>
                <w:sz w:val="22"/>
              </w:rPr>
              <w:t>支持通过脚本方式指定分片算法及建表、建序列、修改表结构等</w:t>
            </w:r>
          </w:p>
        </w:tc>
      </w:tr>
      <w:tr w:rsidR="00610C3A" w:rsidRPr="00A1086E" w14:paraId="75927E42" w14:textId="77777777" w:rsidTr="00125696">
        <w:trPr>
          <w:trHeight w:val="298"/>
        </w:trPr>
        <w:tc>
          <w:tcPr>
            <w:tcW w:w="2822" w:type="dxa"/>
          </w:tcPr>
          <w:p w14:paraId="7088000F" w14:textId="77777777" w:rsidR="00610C3A" w:rsidRPr="00A1086E" w:rsidRDefault="00610C3A" w:rsidP="00610C3A">
            <w:pPr>
              <w:spacing w:line="240" w:lineRule="auto"/>
              <w:ind w:firstLine="0"/>
              <w:rPr>
                <w:rFonts w:ascii="宋体" w:hAnsi="宋体" w:cs="等线"/>
                <w:color w:val="000000"/>
                <w:sz w:val="22"/>
                <w:szCs w:val="22"/>
              </w:rPr>
            </w:pPr>
            <w:r w:rsidRPr="00A1086E">
              <w:rPr>
                <w:rFonts w:ascii="宋体" w:hAnsi="宋体" w:cs="等线" w:hint="eastAsia"/>
                <w:color w:val="000000"/>
                <w:sz w:val="22"/>
                <w:szCs w:val="22"/>
              </w:rPr>
              <w:t>数据备份/恢复</w:t>
            </w:r>
          </w:p>
        </w:tc>
        <w:tc>
          <w:tcPr>
            <w:tcW w:w="5474" w:type="dxa"/>
          </w:tcPr>
          <w:p w14:paraId="2C773E0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容灾备份</w:t>
            </w:r>
            <w:r w:rsidRPr="00A1086E">
              <w:rPr>
                <w:rFonts w:ascii="宋体" w:hAnsi="宋体" w:cs="等线" w:hint="eastAsia"/>
                <w:sz w:val="22"/>
                <w:szCs w:val="22"/>
              </w:rPr>
              <w:t>，</w:t>
            </w:r>
            <w:r w:rsidRPr="00A1086E">
              <w:rPr>
                <w:rFonts w:ascii="宋体" w:hAnsi="宋体" w:cs="等线"/>
                <w:sz w:val="22"/>
                <w:szCs w:val="22"/>
              </w:rPr>
              <w:t>提供自动化的备份工具，实现多种备份策略（全量备份、全量+增量备份、时间点备份）和自动恢复的能力</w:t>
            </w:r>
          </w:p>
        </w:tc>
      </w:tr>
    </w:tbl>
    <w:p w14:paraId="4E98774B" w14:textId="77777777" w:rsidR="00610C3A" w:rsidRPr="00A1086E" w:rsidRDefault="00610C3A" w:rsidP="003E313B">
      <w:pPr>
        <w:pStyle w:val="2"/>
        <w:numPr>
          <w:ilvl w:val="1"/>
          <w:numId w:val="2"/>
        </w:numPr>
        <w:spacing w:line="412" w:lineRule="auto"/>
        <w:rPr>
          <w:rFonts w:ascii="宋体" w:eastAsia="宋体" w:hAnsi="宋体"/>
        </w:rPr>
      </w:pPr>
      <w:bookmarkStart w:id="25" w:name="_Toc471846796"/>
      <w:bookmarkStart w:id="26" w:name="_Toc475119108"/>
      <w:r w:rsidRPr="00A1086E">
        <w:rPr>
          <w:rFonts w:ascii="宋体" w:eastAsia="宋体" w:hAnsi="宋体" w:hint="eastAsia"/>
        </w:rPr>
        <w:t>安全性</w:t>
      </w:r>
      <w:bookmarkEnd w:id="25"/>
      <w:bookmarkEnd w:id="26"/>
    </w:p>
    <w:tbl>
      <w:tblPr>
        <w:tblStyle w:val="TableGrid1"/>
        <w:tblW w:w="8296" w:type="dxa"/>
        <w:tblLayout w:type="fixed"/>
        <w:tblLook w:val="04A0" w:firstRow="1" w:lastRow="0" w:firstColumn="1" w:lastColumn="0" w:noHBand="0" w:noVBand="1"/>
      </w:tblPr>
      <w:tblGrid>
        <w:gridCol w:w="2830"/>
        <w:gridCol w:w="5466"/>
      </w:tblGrid>
      <w:tr w:rsidR="00F72BD6" w:rsidRPr="00A1086E" w14:paraId="19F21DD7" w14:textId="77777777" w:rsidTr="00B070AF">
        <w:tc>
          <w:tcPr>
            <w:tcW w:w="2830" w:type="dxa"/>
            <w:shd w:val="clear" w:color="auto" w:fill="D9D9D9"/>
          </w:tcPr>
          <w:p w14:paraId="5C507894" w14:textId="7861175B" w:rsidR="00F72BD6" w:rsidRPr="00A1086E" w:rsidRDefault="00F72BD6" w:rsidP="00F72BD6">
            <w:pPr>
              <w:pStyle w:val="QB0"/>
              <w:ind w:firstLine="480"/>
              <w:rPr>
                <w:rFonts w:hAnsi="宋体" w:cstheme="minorBidi"/>
                <w:b/>
                <w:kern w:val="2"/>
                <w:szCs w:val="22"/>
              </w:rPr>
            </w:pPr>
            <w:r w:rsidRPr="00A1086E">
              <w:rPr>
                <w:rFonts w:hAnsi="宋体" w:cstheme="minorBidi"/>
                <w:b/>
                <w:kern w:val="2"/>
                <w:szCs w:val="22"/>
              </w:rPr>
              <w:t>指标项</w:t>
            </w:r>
          </w:p>
        </w:tc>
        <w:tc>
          <w:tcPr>
            <w:tcW w:w="5466" w:type="dxa"/>
            <w:shd w:val="clear" w:color="auto" w:fill="D9D9D9"/>
          </w:tcPr>
          <w:p w14:paraId="162EBC15" w14:textId="66730B6F" w:rsidR="00F72BD6" w:rsidRPr="00A1086E" w:rsidRDefault="00F72BD6" w:rsidP="00F72BD6">
            <w:pPr>
              <w:pStyle w:val="QB0"/>
              <w:ind w:firstLine="480"/>
              <w:rPr>
                <w:rFonts w:hAnsi="宋体" w:cstheme="minorBidi"/>
                <w:b/>
                <w:kern w:val="2"/>
                <w:szCs w:val="22"/>
              </w:rPr>
            </w:pPr>
            <w:r w:rsidRPr="00A1086E">
              <w:rPr>
                <w:rFonts w:hAnsi="宋体" w:cstheme="minorBidi"/>
                <w:b/>
                <w:kern w:val="2"/>
                <w:szCs w:val="22"/>
              </w:rPr>
              <w:t>指标描述</w:t>
            </w:r>
          </w:p>
        </w:tc>
      </w:tr>
      <w:tr w:rsidR="00610C3A" w:rsidRPr="00A1086E" w14:paraId="4190AF10" w14:textId="77777777" w:rsidTr="00CA0EAD">
        <w:tc>
          <w:tcPr>
            <w:tcW w:w="2830" w:type="dxa"/>
          </w:tcPr>
          <w:p w14:paraId="4A25451F"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权限验证</w:t>
            </w:r>
          </w:p>
        </w:tc>
        <w:tc>
          <w:tcPr>
            <w:tcW w:w="5466" w:type="dxa"/>
          </w:tcPr>
          <w:p w14:paraId="12D99E0A" w14:textId="7C9D441D"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支持</w:t>
            </w:r>
            <w:r w:rsidRPr="00A1086E">
              <w:rPr>
                <w:rFonts w:ascii="宋体" w:hAnsi="宋体" w:cs="等线" w:hint="eastAsia"/>
                <w:sz w:val="22"/>
                <w:szCs w:val="22"/>
              </w:rPr>
              <w:t>数据库</w:t>
            </w:r>
            <w:r w:rsidRPr="00A1086E">
              <w:rPr>
                <w:rFonts w:ascii="宋体" w:hAnsi="宋体" w:cs="等线"/>
                <w:sz w:val="22"/>
                <w:szCs w:val="22"/>
              </w:rPr>
              <w:t>中间件用户管理</w:t>
            </w:r>
            <w:r w:rsidRPr="00A1086E">
              <w:rPr>
                <w:rFonts w:ascii="宋体" w:hAnsi="宋体" w:cs="等线" w:hint="eastAsia"/>
                <w:sz w:val="22"/>
                <w:szCs w:val="22"/>
              </w:rPr>
              <w:t>，</w:t>
            </w:r>
            <w:r w:rsidRPr="00A1086E">
              <w:rPr>
                <w:rFonts w:ascii="宋体" w:hAnsi="宋体" w:cs="等线"/>
                <w:sz w:val="22"/>
                <w:szCs w:val="22"/>
              </w:rPr>
              <w:t>可设置用户的访问权限</w:t>
            </w:r>
            <w:r w:rsidRPr="00A1086E">
              <w:rPr>
                <w:rFonts w:ascii="宋体" w:hAnsi="宋体" w:cs="等线" w:hint="eastAsia"/>
                <w:sz w:val="22"/>
                <w:szCs w:val="22"/>
              </w:rPr>
              <w:t>，</w:t>
            </w:r>
            <w:r w:rsidRPr="00A1086E">
              <w:rPr>
                <w:rFonts w:ascii="宋体" w:hAnsi="宋体" w:cs="等线"/>
                <w:sz w:val="22"/>
                <w:szCs w:val="22"/>
              </w:rPr>
              <w:t>访问权限支持到表级</w:t>
            </w:r>
            <w:r w:rsidR="00E97D58">
              <w:rPr>
                <w:rFonts w:ascii="宋体" w:hAnsi="宋体" w:cs="等线" w:hint="eastAsia"/>
                <w:sz w:val="22"/>
                <w:szCs w:val="22"/>
              </w:rPr>
              <w:t>，并且支持</w:t>
            </w:r>
            <w:r w:rsidR="00E97D58" w:rsidRPr="00E97D58">
              <w:rPr>
                <w:rFonts w:ascii="宋体" w:hAnsi="宋体" w:cs="等线"/>
                <w:sz w:val="22"/>
                <w:szCs w:val="22"/>
              </w:rPr>
              <w:t>账号有效期和密码过期时间</w:t>
            </w:r>
            <w:r w:rsidR="00E97D58">
              <w:rPr>
                <w:rFonts w:ascii="宋体" w:hAnsi="宋体" w:cs="等线" w:hint="eastAsia"/>
                <w:sz w:val="22"/>
                <w:szCs w:val="22"/>
              </w:rPr>
              <w:t>设置</w:t>
            </w:r>
          </w:p>
        </w:tc>
      </w:tr>
      <w:tr w:rsidR="00E97D58" w:rsidRPr="00A1086E" w14:paraId="3E5E7434" w14:textId="77777777" w:rsidTr="00CA0EAD">
        <w:tc>
          <w:tcPr>
            <w:tcW w:w="2830" w:type="dxa"/>
          </w:tcPr>
          <w:p w14:paraId="204C4A2E" w14:textId="11F60230" w:rsidR="00E97D58" w:rsidRPr="00A1086E" w:rsidRDefault="009243A2" w:rsidP="00610C3A">
            <w:pPr>
              <w:spacing w:line="240" w:lineRule="auto"/>
              <w:ind w:firstLine="0"/>
              <w:rPr>
                <w:rFonts w:ascii="宋体" w:hAnsi="宋体" w:cs="等线"/>
                <w:sz w:val="22"/>
              </w:rPr>
            </w:pPr>
            <w:r w:rsidRPr="009243A2">
              <w:rPr>
                <w:rFonts w:ascii="宋体" w:hAnsi="宋体" w:cs="等线"/>
                <w:sz w:val="22"/>
              </w:rPr>
              <w:t>SQL拦截</w:t>
            </w:r>
          </w:p>
        </w:tc>
        <w:tc>
          <w:tcPr>
            <w:tcW w:w="5466" w:type="dxa"/>
          </w:tcPr>
          <w:p w14:paraId="29C67AB6" w14:textId="71B5CB62" w:rsidR="00E97D58" w:rsidRPr="00A1086E" w:rsidRDefault="009243A2" w:rsidP="00A76B88">
            <w:pPr>
              <w:spacing w:line="240" w:lineRule="auto"/>
              <w:ind w:firstLine="0"/>
              <w:rPr>
                <w:rFonts w:ascii="宋体" w:hAnsi="宋体" w:cs="等线"/>
                <w:sz w:val="22"/>
              </w:rPr>
            </w:pPr>
            <w:r>
              <w:rPr>
                <w:rFonts w:ascii="宋体" w:hAnsi="宋体" w:cs="等线" w:hint="eastAsia"/>
                <w:sz w:val="22"/>
              </w:rPr>
              <w:t>支持配置数据库SQL拦截，对常见危险SQL操作可以通过SQL拦截功能进行截获处理不执行具体数据操作，保障分布式数据库性能及安全；要求开启SQL拦截后对整理性能影响要保持可控 &lt; 给定</w:t>
            </w:r>
            <w:r w:rsidR="00A76B88">
              <w:rPr>
                <w:rFonts w:ascii="宋体" w:hAnsi="宋体" w:cs="等线" w:hint="eastAsia"/>
                <w:sz w:val="22"/>
              </w:rPr>
              <w:t>影响</w:t>
            </w:r>
            <w:r>
              <w:rPr>
                <w:rFonts w:ascii="宋体" w:hAnsi="宋体" w:cs="等线" w:hint="eastAsia"/>
                <w:sz w:val="22"/>
              </w:rPr>
              <w:t>值</w:t>
            </w:r>
          </w:p>
        </w:tc>
      </w:tr>
      <w:tr w:rsidR="00610C3A" w:rsidRPr="00A1086E" w14:paraId="5E09E48E" w14:textId="77777777" w:rsidTr="00CA0EAD">
        <w:tc>
          <w:tcPr>
            <w:tcW w:w="2830" w:type="dxa"/>
          </w:tcPr>
          <w:p w14:paraId="6698D2F3"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IP</w:t>
            </w:r>
            <w:r w:rsidRPr="00A1086E">
              <w:rPr>
                <w:rFonts w:ascii="宋体" w:hAnsi="宋体" w:cs="等线"/>
                <w:sz w:val="22"/>
                <w:szCs w:val="22"/>
              </w:rPr>
              <w:t>黑白名单</w:t>
            </w:r>
          </w:p>
        </w:tc>
        <w:tc>
          <w:tcPr>
            <w:tcW w:w="5466" w:type="dxa"/>
          </w:tcPr>
          <w:p w14:paraId="0FE1A1D3"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可设置</w:t>
            </w:r>
            <w:r w:rsidRPr="00A1086E">
              <w:rPr>
                <w:rFonts w:ascii="宋体" w:hAnsi="宋体" w:cs="等线" w:hint="eastAsia"/>
                <w:sz w:val="22"/>
                <w:szCs w:val="22"/>
              </w:rPr>
              <w:t>IP地址的黑白名单，在黑名单中的IP地址无法访问数据库中间件</w:t>
            </w:r>
          </w:p>
        </w:tc>
      </w:tr>
    </w:tbl>
    <w:p w14:paraId="4ABCD783" w14:textId="77777777" w:rsidR="00610C3A" w:rsidRPr="00A1086E" w:rsidRDefault="00610C3A" w:rsidP="003E313B">
      <w:pPr>
        <w:pStyle w:val="2"/>
        <w:numPr>
          <w:ilvl w:val="1"/>
          <w:numId w:val="2"/>
        </w:numPr>
        <w:spacing w:line="412" w:lineRule="auto"/>
        <w:rPr>
          <w:rFonts w:ascii="宋体" w:eastAsia="宋体" w:hAnsi="宋体"/>
        </w:rPr>
      </w:pPr>
      <w:bookmarkStart w:id="27" w:name="_Toc471846797"/>
      <w:bookmarkStart w:id="28" w:name="_Toc475119109"/>
      <w:r w:rsidRPr="00A1086E">
        <w:rPr>
          <w:rFonts w:ascii="宋体" w:eastAsia="宋体" w:hAnsi="宋体" w:hint="eastAsia"/>
        </w:rPr>
        <w:t>性能</w:t>
      </w:r>
      <w:bookmarkEnd w:id="27"/>
      <w:bookmarkEnd w:id="28"/>
    </w:p>
    <w:tbl>
      <w:tblPr>
        <w:tblStyle w:val="TableGrid1"/>
        <w:tblW w:w="8296" w:type="dxa"/>
        <w:tblLayout w:type="fixed"/>
        <w:tblLook w:val="04A0" w:firstRow="1" w:lastRow="0" w:firstColumn="1" w:lastColumn="0" w:noHBand="0" w:noVBand="1"/>
      </w:tblPr>
      <w:tblGrid>
        <w:gridCol w:w="2822"/>
        <w:gridCol w:w="5474"/>
      </w:tblGrid>
      <w:tr w:rsidR="00896476" w:rsidRPr="00A1086E" w14:paraId="2C39B1CD" w14:textId="77777777" w:rsidTr="00125696">
        <w:tc>
          <w:tcPr>
            <w:tcW w:w="2822" w:type="dxa"/>
            <w:shd w:val="clear" w:color="auto" w:fill="D9D9D9"/>
          </w:tcPr>
          <w:p w14:paraId="49A4A93C"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指标项</w:t>
            </w:r>
          </w:p>
        </w:tc>
        <w:tc>
          <w:tcPr>
            <w:tcW w:w="5474" w:type="dxa"/>
            <w:shd w:val="clear" w:color="auto" w:fill="D9D9D9"/>
          </w:tcPr>
          <w:p w14:paraId="4CFD4B2C" w14:textId="77777777" w:rsidR="00610C3A" w:rsidRPr="00A1086E" w:rsidRDefault="00610C3A" w:rsidP="00F72BD6">
            <w:pPr>
              <w:pStyle w:val="QB0"/>
              <w:ind w:firstLine="480"/>
              <w:rPr>
                <w:rFonts w:hAnsi="宋体" w:cstheme="minorBidi"/>
                <w:b/>
                <w:kern w:val="2"/>
                <w:szCs w:val="22"/>
              </w:rPr>
            </w:pPr>
            <w:r w:rsidRPr="00A1086E">
              <w:rPr>
                <w:rFonts w:hAnsi="宋体" w:cstheme="minorBidi"/>
                <w:b/>
                <w:kern w:val="2"/>
                <w:szCs w:val="22"/>
              </w:rPr>
              <w:t>指标描述</w:t>
            </w:r>
          </w:p>
        </w:tc>
      </w:tr>
      <w:tr w:rsidR="00896476" w:rsidRPr="00A1086E" w14:paraId="123B9A5C" w14:textId="77777777" w:rsidTr="00125696">
        <w:tc>
          <w:tcPr>
            <w:tcW w:w="2822" w:type="dxa"/>
          </w:tcPr>
          <w:p w14:paraId="3C66BEA5"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insert语句</w:t>
            </w:r>
          </w:p>
        </w:tc>
        <w:tc>
          <w:tcPr>
            <w:tcW w:w="5474" w:type="dxa"/>
            <w:vMerge w:val="restart"/>
          </w:tcPr>
          <w:p w14:paraId="4CAC8A1F" w14:textId="77777777" w:rsidR="00610C3A" w:rsidRPr="00A1086E" w:rsidRDefault="00610C3A" w:rsidP="00610C3A">
            <w:pPr>
              <w:widowControl/>
              <w:spacing w:line="240" w:lineRule="auto"/>
              <w:ind w:firstLine="0"/>
              <w:rPr>
                <w:rFonts w:ascii="宋体" w:hAnsi="宋体" w:cs="等线"/>
                <w:sz w:val="22"/>
                <w:szCs w:val="22"/>
              </w:rPr>
            </w:pPr>
            <w:r w:rsidRPr="00A1086E">
              <w:rPr>
                <w:rFonts w:ascii="宋体" w:hAnsi="宋体" w:cs="等线"/>
                <w:sz w:val="22"/>
                <w:szCs w:val="22"/>
              </w:rPr>
              <w:t>测试insert</w:t>
            </w:r>
            <w:r w:rsidRPr="00A1086E">
              <w:rPr>
                <w:rFonts w:ascii="宋体" w:hAnsi="宋体" w:cs="等线" w:hint="eastAsia"/>
                <w:sz w:val="22"/>
                <w:szCs w:val="22"/>
              </w:rPr>
              <w:t>、</w:t>
            </w:r>
            <w:r w:rsidRPr="00A1086E">
              <w:rPr>
                <w:rFonts w:ascii="宋体" w:hAnsi="宋体" w:cs="等线"/>
                <w:sz w:val="22"/>
                <w:szCs w:val="22"/>
              </w:rPr>
              <w:t>select</w:t>
            </w:r>
            <w:r w:rsidRPr="00A1086E">
              <w:rPr>
                <w:rFonts w:ascii="宋体" w:hAnsi="宋体" w:cs="等线" w:hint="eastAsia"/>
                <w:sz w:val="22"/>
                <w:szCs w:val="22"/>
              </w:rPr>
              <w:t>、</w:t>
            </w:r>
            <w:r w:rsidRPr="00A1086E">
              <w:rPr>
                <w:rFonts w:ascii="宋体" w:hAnsi="宋体" w:cs="等线"/>
                <w:sz w:val="22"/>
                <w:szCs w:val="22"/>
              </w:rPr>
              <w:t>update</w:t>
            </w:r>
            <w:r w:rsidRPr="00A1086E">
              <w:rPr>
                <w:rFonts w:ascii="宋体" w:hAnsi="宋体" w:cs="等线" w:hint="eastAsia"/>
                <w:sz w:val="22"/>
                <w:szCs w:val="22"/>
              </w:rPr>
              <w:t>、</w:t>
            </w:r>
            <w:r w:rsidRPr="00A1086E">
              <w:rPr>
                <w:rFonts w:ascii="宋体" w:hAnsi="宋体" w:cs="等线"/>
                <w:sz w:val="22"/>
                <w:szCs w:val="22"/>
              </w:rPr>
              <w:t>delete语句的性能指标</w:t>
            </w:r>
            <w:r w:rsidRPr="00A1086E">
              <w:rPr>
                <w:rFonts w:ascii="宋体" w:hAnsi="宋体" w:cs="等线" w:hint="eastAsia"/>
                <w:sz w:val="22"/>
                <w:szCs w:val="22"/>
              </w:rPr>
              <w:t>，</w:t>
            </w:r>
            <w:r w:rsidRPr="00A1086E">
              <w:rPr>
                <w:rFonts w:ascii="宋体" w:hAnsi="宋体" w:cs="等线"/>
                <w:sz w:val="22"/>
                <w:szCs w:val="22"/>
              </w:rPr>
              <w:t>包括</w:t>
            </w:r>
            <w:r w:rsidRPr="00A1086E">
              <w:rPr>
                <w:rFonts w:ascii="宋体" w:hAnsi="宋体" w:cs="等线" w:hint="eastAsia"/>
                <w:sz w:val="22"/>
                <w:szCs w:val="22"/>
              </w:rPr>
              <w:t>响应时间、每秒处理事务数、CPU占比、可用内存数、磁盘使用率（%）、网络吞吐量和出错情况等，测试场景包括：单节点单库、单节点多库、多节点多库，单机平均性能大于9w TPS（</w:t>
            </w:r>
            <w:r w:rsidRPr="00A1086E">
              <w:rPr>
                <w:rFonts w:ascii="宋体" w:hAnsi="宋体" w:cs="等线"/>
                <w:sz w:val="22"/>
                <w:szCs w:val="22"/>
              </w:rPr>
              <w:t>4路8核/64GB内存）</w:t>
            </w:r>
            <w:r w:rsidRPr="00A1086E">
              <w:rPr>
                <w:rFonts w:ascii="宋体" w:hAnsi="宋体" w:cs="等线" w:hint="eastAsia"/>
                <w:sz w:val="22"/>
                <w:szCs w:val="22"/>
              </w:rPr>
              <w:t>， 线性扩展系数&gt;0.7</w:t>
            </w:r>
          </w:p>
        </w:tc>
      </w:tr>
      <w:tr w:rsidR="00896476" w:rsidRPr="00A1086E" w14:paraId="1ECD7EDC" w14:textId="77777777" w:rsidTr="00125696">
        <w:tc>
          <w:tcPr>
            <w:tcW w:w="2822" w:type="dxa"/>
          </w:tcPr>
          <w:p w14:paraId="139D7FC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select语句</w:t>
            </w:r>
          </w:p>
        </w:tc>
        <w:tc>
          <w:tcPr>
            <w:tcW w:w="5474" w:type="dxa"/>
            <w:vMerge/>
          </w:tcPr>
          <w:p w14:paraId="1C3B0221" w14:textId="77777777" w:rsidR="00610C3A" w:rsidRPr="00A1086E" w:rsidRDefault="00610C3A" w:rsidP="00610C3A">
            <w:pPr>
              <w:spacing w:line="240" w:lineRule="auto"/>
              <w:ind w:firstLine="0"/>
              <w:rPr>
                <w:rFonts w:ascii="宋体" w:hAnsi="宋体" w:cs="等线"/>
                <w:sz w:val="22"/>
                <w:szCs w:val="22"/>
              </w:rPr>
            </w:pPr>
          </w:p>
        </w:tc>
      </w:tr>
      <w:tr w:rsidR="00896476" w:rsidRPr="00A1086E" w14:paraId="0BC155E3" w14:textId="77777777" w:rsidTr="00125696">
        <w:tc>
          <w:tcPr>
            <w:tcW w:w="2822" w:type="dxa"/>
          </w:tcPr>
          <w:p w14:paraId="4C8893B7"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update语句</w:t>
            </w:r>
          </w:p>
        </w:tc>
        <w:tc>
          <w:tcPr>
            <w:tcW w:w="5474" w:type="dxa"/>
            <w:vMerge/>
          </w:tcPr>
          <w:p w14:paraId="2E97AC7F" w14:textId="77777777" w:rsidR="00610C3A" w:rsidRPr="00A1086E" w:rsidRDefault="00610C3A" w:rsidP="00610C3A">
            <w:pPr>
              <w:spacing w:line="240" w:lineRule="auto"/>
              <w:ind w:firstLine="0"/>
              <w:rPr>
                <w:rFonts w:ascii="宋体" w:hAnsi="宋体" w:cs="等线"/>
                <w:sz w:val="22"/>
                <w:szCs w:val="22"/>
              </w:rPr>
            </w:pPr>
          </w:p>
        </w:tc>
      </w:tr>
      <w:tr w:rsidR="00896476" w:rsidRPr="00A1086E" w14:paraId="6B3B8B95" w14:textId="77777777" w:rsidTr="00125696">
        <w:tc>
          <w:tcPr>
            <w:tcW w:w="2822" w:type="dxa"/>
          </w:tcPr>
          <w:p w14:paraId="13089F76"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delete语句</w:t>
            </w:r>
          </w:p>
        </w:tc>
        <w:tc>
          <w:tcPr>
            <w:tcW w:w="5474" w:type="dxa"/>
            <w:vMerge/>
          </w:tcPr>
          <w:p w14:paraId="4CDA3BF9" w14:textId="77777777" w:rsidR="00610C3A" w:rsidRPr="00A1086E" w:rsidRDefault="00610C3A" w:rsidP="00610C3A">
            <w:pPr>
              <w:spacing w:line="240" w:lineRule="auto"/>
              <w:ind w:firstLine="0"/>
              <w:rPr>
                <w:rFonts w:ascii="宋体" w:hAnsi="宋体" w:cs="等线"/>
                <w:sz w:val="22"/>
                <w:szCs w:val="22"/>
              </w:rPr>
            </w:pPr>
          </w:p>
        </w:tc>
      </w:tr>
      <w:tr w:rsidR="00896476" w:rsidRPr="00A1086E" w14:paraId="0C3424DA" w14:textId="77777777" w:rsidTr="00125696">
        <w:tc>
          <w:tcPr>
            <w:tcW w:w="2822" w:type="dxa"/>
          </w:tcPr>
          <w:p w14:paraId="6666C1F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集成场景业务性能测试</w:t>
            </w:r>
          </w:p>
        </w:tc>
        <w:tc>
          <w:tcPr>
            <w:tcW w:w="5474" w:type="dxa"/>
          </w:tcPr>
          <w:p w14:paraId="0F2B53A2"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采用集成场景订单受理做为综合性能标准测试， TPS &gt; 给定值</w:t>
            </w:r>
          </w:p>
        </w:tc>
      </w:tr>
      <w:tr w:rsidR="00896476" w:rsidRPr="00A1086E" w14:paraId="507A3BC5" w14:textId="77777777" w:rsidTr="00125696">
        <w:tc>
          <w:tcPr>
            <w:tcW w:w="2822" w:type="dxa"/>
          </w:tcPr>
          <w:p w14:paraId="47767F1C"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hint="eastAsia"/>
                <w:sz w:val="22"/>
                <w:szCs w:val="22"/>
              </w:rPr>
              <w:t>全局序列获取</w:t>
            </w:r>
          </w:p>
        </w:tc>
        <w:tc>
          <w:tcPr>
            <w:tcW w:w="5474" w:type="dxa"/>
          </w:tcPr>
          <w:p w14:paraId="27F72CB1" w14:textId="77777777" w:rsidR="00610C3A" w:rsidRPr="00A1086E" w:rsidRDefault="00610C3A" w:rsidP="00610C3A">
            <w:pPr>
              <w:spacing w:line="240" w:lineRule="auto"/>
              <w:ind w:firstLine="0"/>
              <w:rPr>
                <w:rFonts w:ascii="宋体" w:hAnsi="宋体" w:cs="等线"/>
                <w:sz w:val="22"/>
                <w:szCs w:val="22"/>
              </w:rPr>
            </w:pPr>
            <w:r w:rsidRPr="00A1086E">
              <w:rPr>
                <w:rFonts w:ascii="宋体" w:hAnsi="宋体" w:cs="等线"/>
                <w:sz w:val="22"/>
                <w:szCs w:val="22"/>
              </w:rPr>
              <w:t>测试全局序列</w:t>
            </w:r>
            <w:r w:rsidRPr="00A1086E">
              <w:rPr>
                <w:rFonts w:ascii="宋体" w:hAnsi="宋体" w:cs="等线" w:hint="eastAsia"/>
                <w:sz w:val="22"/>
                <w:szCs w:val="22"/>
              </w:rPr>
              <w:t>获取</w:t>
            </w:r>
            <w:r w:rsidRPr="00A1086E">
              <w:rPr>
                <w:rFonts w:ascii="宋体" w:hAnsi="宋体" w:cs="等线"/>
                <w:sz w:val="22"/>
                <w:szCs w:val="22"/>
              </w:rPr>
              <w:t>性能</w:t>
            </w:r>
            <w:r w:rsidRPr="00A1086E">
              <w:rPr>
                <w:rFonts w:ascii="宋体" w:hAnsi="宋体" w:cs="等线" w:hint="eastAsia"/>
                <w:sz w:val="22"/>
                <w:szCs w:val="22"/>
              </w:rPr>
              <w:t>，单机平均性能大于</w:t>
            </w:r>
            <w:r w:rsidRPr="00A1086E">
              <w:rPr>
                <w:rFonts w:ascii="宋体" w:hAnsi="宋体" w:cs="等线"/>
                <w:sz w:val="22"/>
                <w:szCs w:val="22"/>
              </w:rPr>
              <w:t>20</w:t>
            </w:r>
            <w:r w:rsidRPr="00A1086E">
              <w:rPr>
                <w:rFonts w:ascii="宋体" w:hAnsi="宋体" w:cs="等线" w:hint="eastAsia"/>
                <w:sz w:val="22"/>
                <w:szCs w:val="22"/>
              </w:rPr>
              <w:t>w TPS（</w:t>
            </w:r>
            <w:r w:rsidRPr="00A1086E">
              <w:rPr>
                <w:rFonts w:ascii="宋体" w:hAnsi="宋体" w:cs="等线"/>
                <w:sz w:val="22"/>
                <w:szCs w:val="22"/>
              </w:rPr>
              <w:t>4路8核/64GB内存</w:t>
            </w:r>
            <w:r w:rsidRPr="00A1086E">
              <w:rPr>
                <w:rFonts w:ascii="宋体" w:hAnsi="宋体" w:cs="等线" w:hint="eastAsia"/>
                <w:sz w:val="22"/>
                <w:szCs w:val="22"/>
              </w:rPr>
              <w:t>）， 线性扩展系数&gt;0.7</w:t>
            </w:r>
          </w:p>
        </w:tc>
      </w:tr>
    </w:tbl>
    <w:p w14:paraId="11BFEC1D" w14:textId="2E34DE47" w:rsidR="00232938" w:rsidRPr="00A1086E" w:rsidRDefault="00232938" w:rsidP="00D421B2">
      <w:pPr>
        <w:pStyle w:val="MMTopic1"/>
        <w:numPr>
          <w:ilvl w:val="0"/>
          <w:numId w:val="2"/>
        </w:numPr>
        <w:rPr>
          <w:rFonts w:ascii="宋体" w:hAnsi="宋体"/>
        </w:rPr>
      </w:pPr>
      <w:bookmarkStart w:id="29" w:name="_Toc475119110"/>
      <w:r w:rsidRPr="00A1086E">
        <w:rPr>
          <w:rFonts w:ascii="宋体" w:hAnsi="宋体" w:hint="eastAsia"/>
        </w:rPr>
        <w:lastRenderedPageBreak/>
        <w:t>测试准备</w:t>
      </w:r>
      <w:bookmarkEnd w:id="29"/>
    </w:p>
    <w:p w14:paraId="3B7BD471" w14:textId="1455FB41" w:rsidR="00987F4F" w:rsidRPr="00A1086E" w:rsidRDefault="00E4531E" w:rsidP="00987F4F">
      <w:pPr>
        <w:pStyle w:val="2"/>
        <w:numPr>
          <w:ilvl w:val="1"/>
          <w:numId w:val="2"/>
        </w:numPr>
        <w:spacing w:line="412" w:lineRule="auto"/>
        <w:rPr>
          <w:rFonts w:ascii="宋体" w:eastAsia="宋体" w:hAnsi="宋体"/>
        </w:rPr>
      </w:pPr>
      <w:bookmarkStart w:id="30" w:name="_Toc475119111"/>
      <w:r w:rsidRPr="00A1086E">
        <w:rPr>
          <w:rFonts w:ascii="宋体" w:eastAsia="宋体" w:hAnsi="宋体" w:hint="eastAsia"/>
        </w:rPr>
        <w:t>产品文档</w:t>
      </w:r>
      <w:bookmarkEnd w:id="30"/>
    </w:p>
    <w:p w14:paraId="27D5825F" w14:textId="34E4B9FD" w:rsidR="00E4531E" w:rsidRDefault="00E4531E" w:rsidP="004A0EF0">
      <w:pPr>
        <w:rPr>
          <w:rFonts w:ascii="宋体" w:hAnsi="宋体"/>
          <w:i/>
          <w:color w:val="C00000"/>
        </w:rPr>
      </w:pPr>
      <w:r w:rsidRPr="00A1086E">
        <w:rPr>
          <w:rFonts w:ascii="宋体" w:hAnsi="宋体" w:hint="eastAsia"/>
          <w:i/>
          <w:color w:val="C00000"/>
        </w:rPr>
        <w:t>请列举测试之前需参测厂商提供的产品文档</w:t>
      </w:r>
      <w:r w:rsidR="001C3453" w:rsidRPr="00A1086E">
        <w:rPr>
          <w:rFonts w:ascii="宋体" w:hAnsi="宋体" w:hint="eastAsia"/>
          <w:i/>
          <w:color w:val="C00000"/>
        </w:rPr>
        <w:t>。</w:t>
      </w:r>
    </w:p>
    <w:p w14:paraId="49616887" w14:textId="4764F972" w:rsidR="00B7390D" w:rsidRDefault="00B46B09" w:rsidP="00B7390D">
      <w:pPr>
        <w:ind w:firstLine="0"/>
        <w:rPr>
          <w:rFonts w:ascii="宋体" w:hAnsi="宋体" w:cs="等线"/>
          <w:szCs w:val="24"/>
        </w:rPr>
      </w:pPr>
      <w:r>
        <w:rPr>
          <w:rFonts w:ascii="宋体" w:hAnsi="宋体" w:cs="等线"/>
          <w:szCs w:val="24"/>
        </w:rPr>
        <w:t>至少</w:t>
      </w:r>
      <w:r w:rsidR="00B7390D" w:rsidRPr="00B7390D">
        <w:rPr>
          <w:rFonts w:ascii="宋体" w:hAnsi="宋体" w:cs="等线"/>
          <w:szCs w:val="24"/>
        </w:rPr>
        <w:t>包括</w:t>
      </w:r>
      <w:r w:rsidR="00B7390D" w:rsidRPr="00B7390D">
        <w:rPr>
          <w:rFonts w:ascii="宋体" w:hAnsi="宋体" w:cs="等线" w:hint="eastAsia"/>
          <w:szCs w:val="24"/>
        </w:rPr>
        <w:t>：</w:t>
      </w:r>
      <w:r w:rsidR="00B7390D" w:rsidRPr="00B7390D">
        <w:rPr>
          <w:rFonts w:ascii="宋体" w:hAnsi="宋体" w:cs="等线"/>
          <w:szCs w:val="24"/>
        </w:rPr>
        <w:t>产品安装部署文档</w:t>
      </w:r>
      <w:r w:rsidR="00B7390D" w:rsidRPr="00B7390D">
        <w:rPr>
          <w:rFonts w:ascii="宋体" w:hAnsi="宋体" w:cs="等线" w:hint="eastAsia"/>
          <w:szCs w:val="24"/>
        </w:rPr>
        <w:t>、</w:t>
      </w:r>
      <w:r>
        <w:rPr>
          <w:rFonts w:ascii="宋体" w:hAnsi="宋体" w:cs="等线" w:hint="eastAsia"/>
          <w:szCs w:val="24"/>
        </w:rPr>
        <w:t>操作</w:t>
      </w:r>
      <w:r w:rsidR="00B7390D" w:rsidRPr="00B7390D">
        <w:rPr>
          <w:rFonts w:ascii="宋体" w:hAnsi="宋体" w:cs="等线"/>
          <w:szCs w:val="24"/>
        </w:rPr>
        <w:t>指南</w:t>
      </w:r>
      <w:r>
        <w:rPr>
          <w:rFonts w:ascii="宋体" w:hAnsi="宋体" w:cs="等线"/>
          <w:szCs w:val="24"/>
        </w:rPr>
        <w:t>文档</w:t>
      </w:r>
    </w:p>
    <w:p w14:paraId="57091D2F" w14:textId="77777777" w:rsidR="0090262D" w:rsidRPr="00B7390D" w:rsidRDefault="0090262D" w:rsidP="00B7390D">
      <w:pPr>
        <w:ind w:firstLine="0"/>
        <w:rPr>
          <w:rFonts w:ascii="宋体" w:hAnsi="宋体" w:cs="等线"/>
          <w:szCs w:val="24"/>
        </w:rPr>
      </w:pPr>
    </w:p>
    <w:p w14:paraId="7C4E63E9" w14:textId="61B37EC7" w:rsidR="00862024" w:rsidRPr="00A1086E" w:rsidRDefault="00862024" w:rsidP="00862024">
      <w:pPr>
        <w:pStyle w:val="2"/>
        <w:numPr>
          <w:ilvl w:val="1"/>
          <w:numId w:val="2"/>
        </w:numPr>
        <w:spacing w:line="412" w:lineRule="auto"/>
        <w:rPr>
          <w:rFonts w:ascii="宋体" w:eastAsia="宋体" w:hAnsi="宋体"/>
        </w:rPr>
      </w:pPr>
      <w:bookmarkStart w:id="31" w:name="_Toc475119112"/>
      <w:r w:rsidRPr="00A1086E">
        <w:rPr>
          <w:rFonts w:ascii="宋体" w:eastAsia="宋体" w:hAnsi="宋体" w:hint="eastAsia"/>
        </w:rPr>
        <w:t>测试代码</w:t>
      </w:r>
      <w:bookmarkEnd w:id="31"/>
    </w:p>
    <w:p w14:paraId="6E3ED037" w14:textId="06DF57D4" w:rsidR="00862024" w:rsidRDefault="00B344CA" w:rsidP="00253258">
      <w:pPr>
        <w:rPr>
          <w:rFonts w:ascii="宋体" w:hAnsi="宋体"/>
          <w:i/>
          <w:color w:val="C00000"/>
        </w:rPr>
      </w:pPr>
      <w:r w:rsidRPr="00A1086E">
        <w:rPr>
          <w:rFonts w:ascii="宋体" w:hAnsi="宋体" w:hint="eastAsia"/>
          <w:i/>
          <w:color w:val="C00000"/>
        </w:rPr>
        <w:t>请列举测试之前需参测厂商提供的测试代码（独立</w:t>
      </w:r>
      <w:r w:rsidR="00561C3B" w:rsidRPr="00A1086E">
        <w:rPr>
          <w:rFonts w:ascii="宋体" w:hAnsi="宋体" w:hint="eastAsia"/>
          <w:i/>
          <w:color w:val="C00000"/>
        </w:rPr>
        <w:t>程序、开发SDK、SHELL脚本，特定工具的脚本等）</w:t>
      </w:r>
    </w:p>
    <w:p w14:paraId="148264A3" w14:textId="6790B389" w:rsidR="007E6E92" w:rsidRPr="007E6E92" w:rsidRDefault="00EF4EBB" w:rsidP="007E6E92">
      <w:pPr>
        <w:ind w:firstLine="0"/>
        <w:rPr>
          <w:rFonts w:ascii="宋体" w:hAnsi="宋体" w:cs="等线"/>
          <w:szCs w:val="24"/>
        </w:rPr>
      </w:pPr>
      <w:r>
        <w:rPr>
          <w:rFonts w:ascii="宋体" w:hAnsi="宋体" w:cs="等线" w:hint="eastAsia"/>
          <w:szCs w:val="24"/>
        </w:rPr>
        <w:t>至少</w:t>
      </w:r>
      <w:r w:rsidR="007E6E92" w:rsidRPr="007E6E92">
        <w:rPr>
          <w:rFonts w:ascii="宋体" w:hAnsi="宋体" w:cs="等线" w:hint="eastAsia"/>
          <w:szCs w:val="24"/>
        </w:rPr>
        <w:t>包括：</w:t>
      </w:r>
      <w:r w:rsidR="007E6E92">
        <w:rPr>
          <w:rFonts w:ascii="宋体" w:hAnsi="宋体" w:cs="等线" w:hint="eastAsia"/>
          <w:szCs w:val="24"/>
        </w:rPr>
        <w:t>数据库备份恢复（程序/脚本）</w:t>
      </w:r>
      <w:r w:rsidR="00063864">
        <w:rPr>
          <w:rFonts w:ascii="宋体" w:hAnsi="宋体" w:cs="等线" w:hint="eastAsia"/>
          <w:szCs w:val="24"/>
        </w:rPr>
        <w:t>、通用数据库客户端、java</w:t>
      </w:r>
      <w:r w:rsidR="00063864">
        <w:rPr>
          <w:rFonts w:ascii="宋体" w:hAnsi="宋体" w:cs="等线"/>
          <w:szCs w:val="24"/>
        </w:rPr>
        <w:t xml:space="preserve"> jdbc测试程序</w:t>
      </w:r>
      <w:r w:rsidR="003C42BB">
        <w:rPr>
          <w:rFonts w:ascii="宋体" w:hAnsi="宋体" w:cs="等线" w:hint="eastAsia"/>
          <w:szCs w:val="24"/>
        </w:rPr>
        <w:t>、</w:t>
      </w:r>
      <w:r w:rsidR="003C42BB">
        <w:rPr>
          <w:rFonts w:ascii="宋体" w:hAnsi="宋体" w:cs="等线"/>
          <w:szCs w:val="24"/>
        </w:rPr>
        <w:t>全局序列测试程序</w:t>
      </w:r>
    </w:p>
    <w:p w14:paraId="7AC6B647" w14:textId="50ED09D1" w:rsidR="00862024" w:rsidRPr="00A1086E" w:rsidRDefault="00DD2034" w:rsidP="00862024">
      <w:pPr>
        <w:pStyle w:val="2"/>
        <w:numPr>
          <w:ilvl w:val="1"/>
          <w:numId w:val="2"/>
        </w:numPr>
        <w:spacing w:line="412" w:lineRule="auto"/>
        <w:rPr>
          <w:rFonts w:ascii="宋体" w:eastAsia="宋体" w:hAnsi="宋体"/>
        </w:rPr>
      </w:pPr>
      <w:bookmarkStart w:id="32" w:name="_Toc475119113"/>
      <w:r w:rsidRPr="00A1086E">
        <w:rPr>
          <w:rFonts w:ascii="宋体" w:eastAsia="宋体" w:hAnsi="宋体" w:hint="eastAsia"/>
        </w:rPr>
        <w:t>测试环境</w:t>
      </w:r>
      <w:r w:rsidR="009A62AB" w:rsidRPr="00A1086E">
        <w:rPr>
          <w:rFonts w:ascii="宋体" w:eastAsia="宋体" w:hAnsi="宋体" w:hint="eastAsia"/>
        </w:rPr>
        <w:t>资源</w:t>
      </w:r>
      <w:bookmarkEnd w:id="32"/>
    </w:p>
    <w:p w14:paraId="33C5A894" w14:textId="77777777" w:rsidR="007C0CAE" w:rsidRPr="00A1086E" w:rsidRDefault="007C0CAE" w:rsidP="00254A19">
      <w:pPr>
        <w:pStyle w:val="30"/>
        <w:numPr>
          <w:ilvl w:val="2"/>
          <w:numId w:val="2"/>
        </w:numPr>
        <w:rPr>
          <w:rFonts w:ascii="宋体" w:hAnsi="宋体"/>
        </w:rPr>
      </w:pPr>
      <w:bookmarkStart w:id="33" w:name="_Toc471502938"/>
      <w:bookmarkStart w:id="34" w:name="_Toc471846799"/>
      <w:bookmarkStart w:id="35" w:name="_Toc475119114"/>
      <w:r w:rsidRPr="00A1086E">
        <w:rPr>
          <w:rFonts w:ascii="宋体" w:hAnsi="宋体"/>
        </w:rPr>
        <w:t>部署示意图</w:t>
      </w:r>
      <w:bookmarkEnd w:id="33"/>
      <w:bookmarkEnd w:id="34"/>
      <w:bookmarkEnd w:id="35"/>
    </w:p>
    <w:p w14:paraId="40E11573" w14:textId="77777777" w:rsidR="007C0CAE" w:rsidRPr="00A1086E" w:rsidRDefault="007C0CAE" w:rsidP="000C3B58">
      <w:pPr>
        <w:ind w:firstLine="0"/>
        <w:rPr>
          <w:rFonts w:ascii="宋体" w:hAnsi="宋体"/>
        </w:rPr>
      </w:pPr>
      <w:r w:rsidRPr="00A1086E">
        <w:rPr>
          <w:rFonts w:ascii="宋体" w:hAnsi="宋体"/>
          <w:noProof/>
        </w:rPr>
        <w:drawing>
          <wp:inline distT="0" distB="0" distL="0" distR="0" wp14:anchorId="5828D4E0" wp14:editId="317B7E6D">
            <wp:extent cx="5274310" cy="3093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74310" cy="3093720"/>
                    </a:xfrm>
                    <a:prstGeom prst="rect">
                      <a:avLst/>
                    </a:prstGeom>
                  </pic:spPr>
                </pic:pic>
              </a:graphicData>
            </a:graphic>
          </wp:inline>
        </w:drawing>
      </w:r>
    </w:p>
    <w:p w14:paraId="1600B4E5" w14:textId="77777777" w:rsidR="007C0CAE" w:rsidRPr="00A1086E" w:rsidRDefault="007C0CAE" w:rsidP="007C0CAE">
      <w:pPr>
        <w:jc w:val="center"/>
        <w:rPr>
          <w:rFonts w:ascii="宋体" w:hAnsi="宋体"/>
          <w:sz w:val="18"/>
        </w:rPr>
      </w:pPr>
      <w:r w:rsidRPr="00A1086E">
        <w:rPr>
          <w:rFonts w:ascii="宋体" w:hAnsi="宋体" w:hint="eastAsia"/>
          <w:sz w:val="18"/>
        </w:rPr>
        <w:t>图</w:t>
      </w:r>
      <w:r w:rsidRPr="00A1086E">
        <w:rPr>
          <w:rFonts w:ascii="宋体" w:hAnsi="宋体"/>
          <w:sz w:val="18"/>
        </w:rPr>
        <w:t>3</w:t>
      </w:r>
      <w:r w:rsidRPr="00A1086E">
        <w:rPr>
          <w:rFonts w:ascii="宋体" w:hAnsi="宋体" w:hint="eastAsia"/>
          <w:sz w:val="18"/>
        </w:rPr>
        <w:t>.1-1产品部署示意图</w:t>
      </w:r>
    </w:p>
    <w:p w14:paraId="3428800C" w14:textId="77777777" w:rsidR="007C0CAE" w:rsidRPr="00A1086E" w:rsidRDefault="007C0CAE" w:rsidP="007C0CAE">
      <w:pPr>
        <w:rPr>
          <w:rFonts w:ascii="宋体" w:hAnsi="宋体"/>
          <w:szCs w:val="24"/>
        </w:rPr>
      </w:pPr>
      <w:r w:rsidRPr="00A1086E">
        <w:rPr>
          <w:rFonts w:ascii="宋体" w:hAnsi="宋体"/>
          <w:szCs w:val="24"/>
        </w:rPr>
        <w:lastRenderedPageBreak/>
        <w:t>上图为测试环境的部署示意图</w:t>
      </w:r>
      <w:r w:rsidRPr="00A1086E">
        <w:rPr>
          <w:rFonts w:ascii="宋体" w:hAnsi="宋体" w:hint="eastAsia"/>
          <w:szCs w:val="24"/>
        </w:rPr>
        <w:t>，不同厂家的产品部署方式可能会不一样，可以根据实际情况进行细化，但测试时将基于相同的硬件设备进行测试。按示意图所示，测试服务器将包括：</w:t>
      </w:r>
    </w:p>
    <w:p w14:paraId="10C51172" w14:textId="77777777" w:rsidR="007C0CAE" w:rsidRPr="00A1086E" w:rsidRDefault="007C0CAE" w:rsidP="007C0CAE">
      <w:pPr>
        <w:rPr>
          <w:rFonts w:ascii="宋体" w:hAnsi="宋体"/>
        </w:rPr>
      </w:pPr>
      <w:r w:rsidRPr="00A1086E">
        <w:rPr>
          <w:rFonts w:ascii="宋体" w:hAnsi="宋体" w:hint="eastAsia"/>
          <w:szCs w:val="24"/>
        </w:rPr>
        <w:t>2台SLB服务器（云主机）、3台配置服务器（云主机）、3台数据库中间服务器（物理机）、5台数据库服务器（物理机，每台上安装2个数据库实例），具体的服务器配置见下节。</w:t>
      </w:r>
    </w:p>
    <w:p w14:paraId="733B0805" w14:textId="77777777" w:rsidR="007C0CAE" w:rsidRPr="00A1086E" w:rsidRDefault="007C0CAE" w:rsidP="00254A19">
      <w:pPr>
        <w:pStyle w:val="30"/>
        <w:numPr>
          <w:ilvl w:val="2"/>
          <w:numId w:val="2"/>
        </w:numPr>
        <w:rPr>
          <w:rFonts w:ascii="宋体" w:hAnsi="宋体"/>
        </w:rPr>
      </w:pPr>
      <w:bookmarkStart w:id="36" w:name="_Toc471502939"/>
      <w:bookmarkStart w:id="37" w:name="_Toc471846800"/>
      <w:bookmarkStart w:id="38" w:name="_Toc475119115"/>
      <w:r w:rsidRPr="00A1086E">
        <w:rPr>
          <w:rFonts w:ascii="宋体" w:hAnsi="宋体"/>
        </w:rPr>
        <w:t>硬件配置</w:t>
      </w:r>
      <w:bookmarkEnd w:id="36"/>
      <w:bookmarkEnd w:id="37"/>
      <w:bookmarkEnd w:id="38"/>
    </w:p>
    <w:tbl>
      <w:tblPr>
        <w:tblStyle w:val="af"/>
        <w:tblW w:w="8522" w:type="dxa"/>
        <w:tblLayout w:type="fixed"/>
        <w:tblLook w:val="04A0" w:firstRow="1" w:lastRow="0" w:firstColumn="1" w:lastColumn="0" w:noHBand="0" w:noVBand="1"/>
      </w:tblPr>
      <w:tblGrid>
        <w:gridCol w:w="1696"/>
        <w:gridCol w:w="1247"/>
        <w:gridCol w:w="708"/>
        <w:gridCol w:w="1419"/>
        <w:gridCol w:w="1016"/>
        <w:gridCol w:w="1218"/>
        <w:gridCol w:w="1218"/>
      </w:tblGrid>
      <w:tr w:rsidR="000C3B58" w:rsidRPr="00A1086E" w14:paraId="52EEB2A0" w14:textId="77777777" w:rsidTr="000C3B58">
        <w:tc>
          <w:tcPr>
            <w:tcW w:w="1696" w:type="dxa"/>
            <w:shd w:val="clear" w:color="auto" w:fill="D9D9D9"/>
          </w:tcPr>
          <w:p w14:paraId="3AAF9E34" w14:textId="77777777" w:rsidR="007C0CAE" w:rsidRPr="00A1086E" w:rsidRDefault="007C0CAE" w:rsidP="000C3B58">
            <w:pPr>
              <w:ind w:firstLine="0"/>
              <w:jc w:val="center"/>
              <w:rPr>
                <w:rFonts w:ascii="宋体" w:hAnsi="宋体"/>
                <w:b/>
              </w:rPr>
            </w:pPr>
            <w:r w:rsidRPr="00A1086E">
              <w:rPr>
                <w:rFonts w:ascii="宋体" w:hAnsi="宋体"/>
                <w:b/>
              </w:rPr>
              <w:t>用处</w:t>
            </w:r>
          </w:p>
        </w:tc>
        <w:tc>
          <w:tcPr>
            <w:tcW w:w="1247" w:type="dxa"/>
            <w:shd w:val="clear" w:color="auto" w:fill="D9D9D9"/>
          </w:tcPr>
          <w:p w14:paraId="7E550A6D" w14:textId="77777777" w:rsidR="007C0CAE" w:rsidRPr="00A1086E" w:rsidRDefault="007C0CAE" w:rsidP="000C3B58">
            <w:pPr>
              <w:ind w:firstLine="0"/>
              <w:jc w:val="center"/>
              <w:rPr>
                <w:rFonts w:ascii="宋体" w:hAnsi="宋体"/>
                <w:b/>
              </w:rPr>
            </w:pPr>
            <w:r w:rsidRPr="00A1086E">
              <w:rPr>
                <w:rFonts w:ascii="宋体" w:hAnsi="宋体"/>
                <w:b/>
              </w:rPr>
              <w:t>类型</w:t>
            </w:r>
          </w:p>
        </w:tc>
        <w:tc>
          <w:tcPr>
            <w:tcW w:w="708" w:type="dxa"/>
            <w:shd w:val="clear" w:color="auto" w:fill="D9D9D9"/>
          </w:tcPr>
          <w:p w14:paraId="1F7DFA20" w14:textId="77777777" w:rsidR="007C0CAE" w:rsidRPr="00A1086E" w:rsidRDefault="007C0CAE" w:rsidP="000C3B58">
            <w:pPr>
              <w:ind w:firstLine="0"/>
              <w:jc w:val="center"/>
              <w:rPr>
                <w:rFonts w:ascii="宋体" w:hAnsi="宋体"/>
                <w:b/>
              </w:rPr>
            </w:pPr>
            <w:r w:rsidRPr="00A1086E">
              <w:rPr>
                <w:rFonts w:ascii="宋体" w:hAnsi="宋体"/>
                <w:b/>
              </w:rPr>
              <w:t>台数</w:t>
            </w:r>
          </w:p>
        </w:tc>
        <w:tc>
          <w:tcPr>
            <w:tcW w:w="1419" w:type="dxa"/>
            <w:shd w:val="clear" w:color="auto" w:fill="D9D9D9"/>
          </w:tcPr>
          <w:p w14:paraId="3EF16149" w14:textId="77777777" w:rsidR="007C0CAE" w:rsidRPr="00A1086E" w:rsidRDefault="007C0CAE" w:rsidP="000C3B58">
            <w:pPr>
              <w:ind w:firstLine="0"/>
              <w:jc w:val="center"/>
              <w:rPr>
                <w:rFonts w:ascii="宋体" w:hAnsi="宋体"/>
                <w:b/>
              </w:rPr>
            </w:pPr>
            <w:r w:rsidRPr="00A1086E">
              <w:rPr>
                <w:rFonts w:ascii="宋体" w:hAnsi="宋体" w:hint="eastAsia"/>
                <w:b/>
              </w:rPr>
              <w:t>CPU</w:t>
            </w:r>
          </w:p>
        </w:tc>
        <w:tc>
          <w:tcPr>
            <w:tcW w:w="1016" w:type="dxa"/>
            <w:shd w:val="clear" w:color="auto" w:fill="D9D9D9"/>
          </w:tcPr>
          <w:p w14:paraId="4D2E082F" w14:textId="77777777" w:rsidR="007C0CAE" w:rsidRPr="00A1086E" w:rsidRDefault="007C0CAE" w:rsidP="000C3B58">
            <w:pPr>
              <w:ind w:firstLine="0"/>
              <w:jc w:val="center"/>
              <w:rPr>
                <w:rFonts w:ascii="宋体" w:hAnsi="宋体"/>
                <w:b/>
              </w:rPr>
            </w:pPr>
            <w:r w:rsidRPr="00A1086E">
              <w:rPr>
                <w:rFonts w:ascii="宋体" w:hAnsi="宋体"/>
                <w:b/>
              </w:rPr>
              <w:t>内存</w:t>
            </w:r>
          </w:p>
        </w:tc>
        <w:tc>
          <w:tcPr>
            <w:tcW w:w="1218" w:type="dxa"/>
            <w:shd w:val="clear" w:color="auto" w:fill="D9D9D9"/>
          </w:tcPr>
          <w:p w14:paraId="79FCC4AB" w14:textId="77777777" w:rsidR="007C0CAE" w:rsidRPr="00A1086E" w:rsidRDefault="007C0CAE" w:rsidP="000C3B58">
            <w:pPr>
              <w:ind w:firstLine="0"/>
              <w:jc w:val="center"/>
              <w:rPr>
                <w:rFonts w:ascii="宋体" w:hAnsi="宋体"/>
                <w:b/>
              </w:rPr>
            </w:pPr>
            <w:r w:rsidRPr="00A1086E">
              <w:rPr>
                <w:rFonts w:ascii="宋体" w:hAnsi="宋体"/>
                <w:b/>
              </w:rPr>
              <w:t>操作系统</w:t>
            </w:r>
          </w:p>
        </w:tc>
        <w:tc>
          <w:tcPr>
            <w:tcW w:w="1218" w:type="dxa"/>
            <w:shd w:val="clear" w:color="auto" w:fill="D9D9D9"/>
          </w:tcPr>
          <w:p w14:paraId="7111CCE7" w14:textId="77777777" w:rsidR="007C0CAE" w:rsidRPr="00A1086E" w:rsidRDefault="007C0CAE" w:rsidP="000C3B58">
            <w:pPr>
              <w:ind w:firstLine="0"/>
              <w:jc w:val="center"/>
              <w:rPr>
                <w:rFonts w:ascii="宋体" w:hAnsi="宋体"/>
                <w:b/>
              </w:rPr>
            </w:pPr>
            <w:r w:rsidRPr="00A1086E">
              <w:rPr>
                <w:rFonts w:ascii="宋体" w:hAnsi="宋体"/>
                <w:b/>
              </w:rPr>
              <w:t>备注</w:t>
            </w:r>
          </w:p>
        </w:tc>
      </w:tr>
      <w:tr w:rsidR="000C3B58" w:rsidRPr="00A1086E" w14:paraId="3FC4E310" w14:textId="77777777" w:rsidTr="000C3B58">
        <w:trPr>
          <w:trHeight w:val="339"/>
        </w:trPr>
        <w:tc>
          <w:tcPr>
            <w:tcW w:w="1696" w:type="dxa"/>
          </w:tcPr>
          <w:p w14:paraId="2A4795F1" w14:textId="77777777" w:rsidR="007C0CAE" w:rsidRPr="00A1086E" w:rsidRDefault="007C0CAE" w:rsidP="000C3B58">
            <w:pPr>
              <w:ind w:firstLine="0"/>
              <w:rPr>
                <w:rFonts w:ascii="宋体" w:hAnsi="宋体"/>
                <w:sz w:val="22"/>
              </w:rPr>
            </w:pPr>
            <w:r w:rsidRPr="00A1086E">
              <w:rPr>
                <w:rFonts w:ascii="宋体" w:hAnsi="宋体"/>
                <w:sz w:val="22"/>
              </w:rPr>
              <w:t>压力测试机</w:t>
            </w:r>
          </w:p>
        </w:tc>
        <w:tc>
          <w:tcPr>
            <w:tcW w:w="1247" w:type="dxa"/>
          </w:tcPr>
          <w:p w14:paraId="17501505" w14:textId="77777777" w:rsidR="007C0CAE" w:rsidRPr="00A1086E" w:rsidRDefault="007C0CAE" w:rsidP="000C3B58">
            <w:pPr>
              <w:ind w:firstLine="0"/>
              <w:rPr>
                <w:rFonts w:ascii="宋体" w:hAnsi="宋体"/>
                <w:sz w:val="22"/>
              </w:rPr>
            </w:pPr>
            <w:r w:rsidRPr="00A1086E">
              <w:rPr>
                <w:rFonts w:ascii="宋体" w:hAnsi="宋体"/>
                <w:sz w:val="22"/>
              </w:rPr>
              <w:t>虚拟机</w:t>
            </w:r>
          </w:p>
        </w:tc>
        <w:tc>
          <w:tcPr>
            <w:tcW w:w="708" w:type="dxa"/>
          </w:tcPr>
          <w:p w14:paraId="76432BD1" w14:textId="77777777" w:rsidR="007C0CAE" w:rsidRPr="00A1086E" w:rsidRDefault="007C0CAE" w:rsidP="000C3B58">
            <w:pPr>
              <w:ind w:firstLine="0"/>
              <w:rPr>
                <w:rFonts w:ascii="宋体" w:hAnsi="宋体"/>
                <w:sz w:val="22"/>
              </w:rPr>
            </w:pPr>
            <w:r w:rsidRPr="00A1086E">
              <w:rPr>
                <w:rFonts w:ascii="宋体" w:hAnsi="宋体" w:hint="eastAsia"/>
                <w:sz w:val="22"/>
              </w:rPr>
              <w:t>3</w:t>
            </w:r>
          </w:p>
        </w:tc>
        <w:tc>
          <w:tcPr>
            <w:tcW w:w="1419" w:type="dxa"/>
          </w:tcPr>
          <w:p w14:paraId="09F4EA50" w14:textId="77777777" w:rsidR="007C0CAE" w:rsidRPr="00A1086E" w:rsidRDefault="007C0CAE" w:rsidP="000C3B58">
            <w:pPr>
              <w:ind w:firstLine="0"/>
              <w:rPr>
                <w:rFonts w:ascii="宋体" w:hAnsi="宋体"/>
                <w:sz w:val="22"/>
              </w:rPr>
            </w:pPr>
            <w:r w:rsidRPr="00A1086E">
              <w:rPr>
                <w:rFonts w:ascii="宋体" w:hAnsi="宋体" w:hint="eastAsia"/>
                <w:sz w:val="22"/>
              </w:rPr>
              <w:t>8</w:t>
            </w:r>
          </w:p>
        </w:tc>
        <w:tc>
          <w:tcPr>
            <w:tcW w:w="1016" w:type="dxa"/>
          </w:tcPr>
          <w:p w14:paraId="13CDBC6F" w14:textId="77777777" w:rsidR="007C0CAE" w:rsidRPr="00A1086E" w:rsidRDefault="007C0CAE" w:rsidP="000C3B58">
            <w:pPr>
              <w:ind w:firstLine="0"/>
              <w:rPr>
                <w:rFonts w:ascii="宋体" w:hAnsi="宋体"/>
                <w:sz w:val="22"/>
              </w:rPr>
            </w:pPr>
            <w:r w:rsidRPr="00A1086E">
              <w:rPr>
                <w:rFonts w:ascii="宋体" w:hAnsi="宋体" w:hint="eastAsia"/>
                <w:sz w:val="22"/>
              </w:rPr>
              <w:t>16</w:t>
            </w:r>
            <w:r w:rsidRPr="00A1086E">
              <w:rPr>
                <w:rFonts w:ascii="宋体" w:hAnsi="宋体"/>
                <w:sz w:val="22"/>
              </w:rPr>
              <w:t>G</w:t>
            </w:r>
          </w:p>
        </w:tc>
        <w:tc>
          <w:tcPr>
            <w:tcW w:w="1218" w:type="dxa"/>
          </w:tcPr>
          <w:p w14:paraId="56C298BC"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026A36CC" w14:textId="77777777" w:rsidR="007C0CAE" w:rsidRPr="00A1086E" w:rsidRDefault="007C0CAE" w:rsidP="00CA0EAD">
            <w:pPr>
              <w:rPr>
                <w:rFonts w:ascii="宋体" w:hAnsi="宋体"/>
                <w:sz w:val="22"/>
              </w:rPr>
            </w:pPr>
          </w:p>
        </w:tc>
      </w:tr>
      <w:tr w:rsidR="000C3B58" w:rsidRPr="00A1086E" w14:paraId="33B60713" w14:textId="77777777" w:rsidTr="000C3B58">
        <w:tc>
          <w:tcPr>
            <w:tcW w:w="1696" w:type="dxa"/>
          </w:tcPr>
          <w:p w14:paraId="7F47A411" w14:textId="77777777" w:rsidR="007C0CAE" w:rsidRPr="00A1086E" w:rsidRDefault="007C0CAE" w:rsidP="000C3B58">
            <w:pPr>
              <w:ind w:firstLine="0"/>
              <w:rPr>
                <w:rFonts w:ascii="宋体" w:hAnsi="宋体"/>
                <w:sz w:val="22"/>
              </w:rPr>
            </w:pPr>
            <w:r w:rsidRPr="00A1086E">
              <w:rPr>
                <w:rFonts w:ascii="宋体" w:hAnsi="宋体" w:hint="eastAsia"/>
                <w:sz w:val="22"/>
              </w:rPr>
              <w:t>SLB服务器</w:t>
            </w:r>
          </w:p>
        </w:tc>
        <w:tc>
          <w:tcPr>
            <w:tcW w:w="1247" w:type="dxa"/>
          </w:tcPr>
          <w:p w14:paraId="7A6E2D6A" w14:textId="77777777" w:rsidR="007C0CAE" w:rsidRPr="00A1086E" w:rsidRDefault="007C0CAE" w:rsidP="000C3B58">
            <w:pPr>
              <w:ind w:firstLine="0"/>
              <w:rPr>
                <w:rFonts w:ascii="宋体" w:hAnsi="宋体"/>
                <w:sz w:val="22"/>
              </w:rPr>
            </w:pPr>
            <w:r w:rsidRPr="00A1086E">
              <w:rPr>
                <w:rFonts w:ascii="宋体" w:hAnsi="宋体"/>
                <w:sz w:val="22"/>
              </w:rPr>
              <w:t>虚拟机</w:t>
            </w:r>
          </w:p>
        </w:tc>
        <w:tc>
          <w:tcPr>
            <w:tcW w:w="708" w:type="dxa"/>
          </w:tcPr>
          <w:p w14:paraId="6FD1247B" w14:textId="77777777" w:rsidR="007C0CAE" w:rsidRPr="00A1086E" w:rsidRDefault="007C0CAE" w:rsidP="000C3B58">
            <w:pPr>
              <w:ind w:firstLine="0"/>
              <w:rPr>
                <w:rFonts w:ascii="宋体" w:hAnsi="宋体"/>
                <w:sz w:val="22"/>
              </w:rPr>
            </w:pPr>
            <w:r w:rsidRPr="00A1086E">
              <w:rPr>
                <w:rFonts w:ascii="宋体" w:hAnsi="宋体" w:hint="eastAsia"/>
                <w:sz w:val="22"/>
              </w:rPr>
              <w:t>2</w:t>
            </w:r>
          </w:p>
        </w:tc>
        <w:tc>
          <w:tcPr>
            <w:tcW w:w="1419" w:type="dxa"/>
          </w:tcPr>
          <w:p w14:paraId="45716EF4" w14:textId="77777777" w:rsidR="007C0CAE" w:rsidRPr="00A1086E" w:rsidRDefault="007C0CAE" w:rsidP="000C3B58">
            <w:pPr>
              <w:ind w:firstLine="0"/>
              <w:rPr>
                <w:rFonts w:ascii="宋体" w:hAnsi="宋体"/>
                <w:sz w:val="22"/>
              </w:rPr>
            </w:pPr>
            <w:r w:rsidRPr="00A1086E">
              <w:rPr>
                <w:rFonts w:ascii="宋体" w:hAnsi="宋体" w:hint="eastAsia"/>
                <w:sz w:val="22"/>
              </w:rPr>
              <w:t>8</w:t>
            </w:r>
          </w:p>
        </w:tc>
        <w:tc>
          <w:tcPr>
            <w:tcW w:w="1016" w:type="dxa"/>
          </w:tcPr>
          <w:p w14:paraId="2BBA729D" w14:textId="77777777" w:rsidR="007C0CAE" w:rsidRPr="00A1086E" w:rsidRDefault="007C0CAE" w:rsidP="000C3B58">
            <w:pPr>
              <w:ind w:firstLine="0"/>
              <w:rPr>
                <w:rFonts w:ascii="宋体" w:hAnsi="宋体"/>
                <w:sz w:val="22"/>
              </w:rPr>
            </w:pPr>
            <w:r w:rsidRPr="00A1086E">
              <w:rPr>
                <w:rFonts w:ascii="宋体" w:hAnsi="宋体" w:hint="eastAsia"/>
                <w:sz w:val="22"/>
              </w:rPr>
              <w:t>16</w:t>
            </w:r>
            <w:r w:rsidRPr="00A1086E">
              <w:rPr>
                <w:rFonts w:ascii="宋体" w:hAnsi="宋体"/>
                <w:sz w:val="22"/>
              </w:rPr>
              <w:t>G</w:t>
            </w:r>
          </w:p>
        </w:tc>
        <w:tc>
          <w:tcPr>
            <w:tcW w:w="1218" w:type="dxa"/>
          </w:tcPr>
          <w:p w14:paraId="2ACBC10F"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65BA35FD" w14:textId="77777777" w:rsidR="007C0CAE" w:rsidRPr="00A1086E" w:rsidRDefault="007C0CAE" w:rsidP="00CA0EAD">
            <w:pPr>
              <w:rPr>
                <w:rFonts w:ascii="宋体" w:hAnsi="宋体"/>
                <w:sz w:val="22"/>
              </w:rPr>
            </w:pPr>
          </w:p>
        </w:tc>
      </w:tr>
      <w:tr w:rsidR="000C3B58" w:rsidRPr="00A1086E" w14:paraId="68266C46" w14:textId="77777777" w:rsidTr="000C3B58">
        <w:tc>
          <w:tcPr>
            <w:tcW w:w="1696" w:type="dxa"/>
          </w:tcPr>
          <w:p w14:paraId="693A2769" w14:textId="77777777" w:rsidR="007C0CAE" w:rsidRPr="00A1086E" w:rsidRDefault="007C0CAE" w:rsidP="000C3B58">
            <w:pPr>
              <w:ind w:firstLine="0"/>
              <w:rPr>
                <w:rFonts w:ascii="宋体" w:hAnsi="宋体"/>
                <w:sz w:val="22"/>
              </w:rPr>
            </w:pPr>
            <w:r w:rsidRPr="00A1086E">
              <w:rPr>
                <w:rFonts w:ascii="宋体" w:hAnsi="宋体"/>
                <w:sz w:val="22"/>
              </w:rPr>
              <w:t>配置服务器</w:t>
            </w:r>
          </w:p>
        </w:tc>
        <w:tc>
          <w:tcPr>
            <w:tcW w:w="1247" w:type="dxa"/>
          </w:tcPr>
          <w:p w14:paraId="7706DA3B" w14:textId="77777777" w:rsidR="007C0CAE" w:rsidRPr="00A1086E" w:rsidRDefault="007C0CAE" w:rsidP="000C3B58">
            <w:pPr>
              <w:ind w:firstLine="0"/>
              <w:rPr>
                <w:rFonts w:ascii="宋体" w:hAnsi="宋体"/>
                <w:sz w:val="22"/>
              </w:rPr>
            </w:pPr>
            <w:r w:rsidRPr="00A1086E">
              <w:rPr>
                <w:rFonts w:ascii="宋体" w:hAnsi="宋体"/>
                <w:sz w:val="22"/>
              </w:rPr>
              <w:t>虚拟机</w:t>
            </w:r>
          </w:p>
        </w:tc>
        <w:tc>
          <w:tcPr>
            <w:tcW w:w="708" w:type="dxa"/>
          </w:tcPr>
          <w:p w14:paraId="5CEF09A2" w14:textId="77777777" w:rsidR="007C0CAE" w:rsidRPr="00A1086E" w:rsidRDefault="007C0CAE" w:rsidP="000C3B58">
            <w:pPr>
              <w:ind w:firstLine="0"/>
              <w:rPr>
                <w:rFonts w:ascii="宋体" w:hAnsi="宋体"/>
                <w:sz w:val="22"/>
              </w:rPr>
            </w:pPr>
            <w:r w:rsidRPr="00A1086E">
              <w:rPr>
                <w:rFonts w:ascii="宋体" w:hAnsi="宋体" w:hint="eastAsia"/>
                <w:sz w:val="22"/>
              </w:rPr>
              <w:t>3</w:t>
            </w:r>
          </w:p>
        </w:tc>
        <w:tc>
          <w:tcPr>
            <w:tcW w:w="1419" w:type="dxa"/>
          </w:tcPr>
          <w:p w14:paraId="595183F6" w14:textId="77777777" w:rsidR="007C0CAE" w:rsidRPr="00A1086E" w:rsidRDefault="007C0CAE" w:rsidP="000C3B58">
            <w:pPr>
              <w:ind w:firstLine="0"/>
              <w:rPr>
                <w:rFonts w:ascii="宋体" w:hAnsi="宋体"/>
                <w:sz w:val="22"/>
              </w:rPr>
            </w:pPr>
            <w:r w:rsidRPr="00A1086E">
              <w:rPr>
                <w:rFonts w:ascii="宋体" w:hAnsi="宋体" w:hint="eastAsia"/>
                <w:sz w:val="22"/>
              </w:rPr>
              <w:t>8</w:t>
            </w:r>
          </w:p>
        </w:tc>
        <w:tc>
          <w:tcPr>
            <w:tcW w:w="1016" w:type="dxa"/>
          </w:tcPr>
          <w:p w14:paraId="274054BA" w14:textId="77777777" w:rsidR="007C0CAE" w:rsidRPr="00A1086E" w:rsidRDefault="007C0CAE" w:rsidP="000C3B58">
            <w:pPr>
              <w:ind w:firstLine="0"/>
              <w:rPr>
                <w:rFonts w:ascii="宋体" w:hAnsi="宋体"/>
                <w:sz w:val="22"/>
              </w:rPr>
            </w:pPr>
            <w:r w:rsidRPr="00A1086E">
              <w:rPr>
                <w:rFonts w:ascii="宋体" w:hAnsi="宋体" w:hint="eastAsia"/>
                <w:sz w:val="22"/>
              </w:rPr>
              <w:t>16G</w:t>
            </w:r>
          </w:p>
        </w:tc>
        <w:tc>
          <w:tcPr>
            <w:tcW w:w="1218" w:type="dxa"/>
          </w:tcPr>
          <w:p w14:paraId="69FF2DAC"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7D8811F9" w14:textId="77777777" w:rsidR="007C0CAE" w:rsidRPr="00A1086E" w:rsidRDefault="007C0CAE" w:rsidP="00CA0EAD">
            <w:pPr>
              <w:rPr>
                <w:rFonts w:ascii="宋体" w:hAnsi="宋体"/>
                <w:sz w:val="22"/>
              </w:rPr>
            </w:pPr>
          </w:p>
        </w:tc>
      </w:tr>
      <w:tr w:rsidR="000C3B58" w:rsidRPr="00A1086E" w14:paraId="45E6CF89" w14:textId="77777777" w:rsidTr="000C3B58">
        <w:tc>
          <w:tcPr>
            <w:tcW w:w="1696" w:type="dxa"/>
          </w:tcPr>
          <w:p w14:paraId="2514AC26" w14:textId="77777777" w:rsidR="007C0CAE" w:rsidRPr="00A1086E" w:rsidRDefault="007C0CAE" w:rsidP="000C3B58">
            <w:pPr>
              <w:ind w:firstLine="0"/>
              <w:rPr>
                <w:rFonts w:ascii="宋体" w:hAnsi="宋体"/>
                <w:sz w:val="22"/>
              </w:rPr>
            </w:pPr>
            <w:r w:rsidRPr="00A1086E">
              <w:rPr>
                <w:rFonts w:ascii="宋体" w:hAnsi="宋体"/>
                <w:sz w:val="22"/>
              </w:rPr>
              <w:t>数据库中间件</w:t>
            </w:r>
          </w:p>
        </w:tc>
        <w:tc>
          <w:tcPr>
            <w:tcW w:w="1247" w:type="dxa"/>
          </w:tcPr>
          <w:p w14:paraId="251CE4CE" w14:textId="77777777" w:rsidR="007C0CAE" w:rsidRPr="00A1086E" w:rsidRDefault="007C0CAE" w:rsidP="000C3B58">
            <w:pPr>
              <w:ind w:firstLine="0"/>
              <w:rPr>
                <w:rFonts w:ascii="宋体" w:hAnsi="宋体"/>
                <w:sz w:val="22"/>
              </w:rPr>
            </w:pPr>
            <w:r w:rsidRPr="00A1086E">
              <w:rPr>
                <w:rFonts w:ascii="宋体" w:hAnsi="宋体"/>
                <w:sz w:val="22"/>
              </w:rPr>
              <w:t>物理机</w:t>
            </w:r>
          </w:p>
        </w:tc>
        <w:tc>
          <w:tcPr>
            <w:tcW w:w="708" w:type="dxa"/>
          </w:tcPr>
          <w:p w14:paraId="608272C0" w14:textId="77777777" w:rsidR="007C0CAE" w:rsidRPr="00A1086E" w:rsidRDefault="007C0CAE" w:rsidP="000C3B58">
            <w:pPr>
              <w:ind w:firstLine="0"/>
              <w:rPr>
                <w:rFonts w:ascii="宋体" w:hAnsi="宋体"/>
                <w:sz w:val="22"/>
              </w:rPr>
            </w:pPr>
            <w:r w:rsidRPr="00A1086E">
              <w:rPr>
                <w:rFonts w:ascii="宋体" w:hAnsi="宋体" w:hint="eastAsia"/>
                <w:sz w:val="22"/>
              </w:rPr>
              <w:t>3</w:t>
            </w:r>
          </w:p>
        </w:tc>
        <w:tc>
          <w:tcPr>
            <w:tcW w:w="1419" w:type="dxa"/>
          </w:tcPr>
          <w:p w14:paraId="07790745" w14:textId="77777777" w:rsidR="007C0CAE" w:rsidRPr="00A1086E" w:rsidRDefault="007C0CAE" w:rsidP="000C3B58">
            <w:pPr>
              <w:ind w:firstLine="0"/>
              <w:rPr>
                <w:rFonts w:ascii="宋体" w:hAnsi="宋体"/>
                <w:sz w:val="22"/>
              </w:rPr>
            </w:pPr>
            <w:r w:rsidRPr="00A1086E">
              <w:rPr>
                <w:rFonts w:ascii="宋体" w:hAnsi="宋体"/>
                <w:sz w:val="22"/>
              </w:rPr>
              <w:t>2路8核CPU</w:t>
            </w:r>
          </w:p>
        </w:tc>
        <w:tc>
          <w:tcPr>
            <w:tcW w:w="1016" w:type="dxa"/>
          </w:tcPr>
          <w:p w14:paraId="49189B89" w14:textId="77777777" w:rsidR="007C0CAE" w:rsidRPr="00A1086E" w:rsidRDefault="007C0CAE" w:rsidP="000C3B58">
            <w:pPr>
              <w:ind w:firstLine="0"/>
              <w:rPr>
                <w:rFonts w:ascii="宋体" w:hAnsi="宋体"/>
                <w:sz w:val="22"/>
              </w:rPr>
            </w:pPr>
            <w:r w:rsidRPr="00A1086E">
              <w:rPr>
                <w:rFonts w:ascii="宋体" w:hAnsi="宋体" w:hint="eastAsia"/>
                <w:sz w:val="22"/>
              </w:rPr>
              <w:t>64G</w:t>
            </w:r>
          </w:p>
        </w:tc>
        <w:tc>
          <w:tcPr>
            <w:tcW w:w="1218" w:type="dxa"/>
          </w:tcPr>
          <w:p w14:paraId="5013BCD2"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203FAD44" w14:textId="77777777" w:rsidR="007C0CAE" w:rsidRPr="00A1086E" w:rsidRDefault="007C0CAE" w:rsidP="00CA0EAD">
            <w:pPr>
              <w:rPr>
                <w:rFonts w:ascii="宋体" w:hAnsi="宋体"/>
                <w:sz w:val="22"/>
              </w:rPr>
            </w:pPr>
          </w:p>
        </w:tc>
      </w:tr>
      <w:tr w:rsidR="000C3B58" w:rsidRPr="00A1086E" w14:paraId="29F2E4B7" w14:textId="77777777" w:rsidTr="000C3B58">
        <w:trPr>
          <w:trHeight w:val="283"/>
        </w:trPr>
        <w:tc>
          <w:tcPr>
            <w:tcW w:w="1696" w:type="dxa"/>
          </w:tcPr>
          <w:p w14:paraId="42B49FB3" w14:textId="77777777" w:rsidR="007C0CAE" w:rsidRPr="00A1086E" w:rsidRDefault="007C0CAE" w:rsidP="000C3B58">
            <w:pPr>
              <w:ind w:firstLine="0"/>
              <w:rPr>
                <w:rFonts w:ascii="宋体" w:hAnsi="宋体"/>
                <w:sz w:val="22"/>
              </w:rPr>
            </w:pPr>
            <w:r w:rsidRPr="00A1086E">
              <w:rPr>
                <w:rFonts w:ascii="宋体" w:hAnsi="宋体"/>
                <w:sz w:val="22"/>
              </w:rPr>
              <w:t>数据库</w:t>
            </w:r>
          </w:p>
        </w:tc>
        <w:tc>
          <w:tcPr>
            <w:tcW w:w="1247" w:type="dxa"/>
          </w:tcPr>
          <w:p w14:paraId="265F6335" w14:textId="77777777" w:rsidR="007C0CAE" w:rsidRPr="00A1086E" w:rsidRDefault="007C0CAE" w:rsidP="000C3B58">
            <w:pPr>
              <w:ind w:firstLine="0"/>
              <w:rPr>
                <w:rFonts w:ascii="宋体" w:hAnsi="宋体"/>
                <w:sz w:val="22"/>
              </w:rPr>
            </w:pPr>
            <w:r w:rsidRPr="00A1086E">
              <w:rPr>
                <w:rFonts w:ascii="宋体" w:hAnsi="宋体"/>
                <w:sz w:val="22"/>
              </w:rPr>
              <w:t>物理机</w:t>
            </w:r>
          </w:p>
        </w:tc>
        <w:tc>
          <w:tcPr>
            <w:tcW w:w="708" w:type="dxa"/>
          </w:tcPr>
          <w:p w14:paraId="346D9F2D" w14:textId="77777777" w:rsidR="007C0CAE" w:rsidRPr="00A1086E" w:rsidRDefault="007C0CAE" w:rsidP="000C3B58">
            <w:pPr>
              <w:ind w:firstLine="0"/>
              <w:rPr>
                <w:rFonts w:ascii="宋体" w:hAnsi="宋体"/>
                <w:sz w:val="22"/>
              </w:rPr>
            </w:pPr>
            <w:r w:rsidRPr="00A1086E">
              <w:rPr>
                <w:rFonts w:ascii="宋体" w:hAnsi="宋体" w:hint="eastAsia"/>
                <w:sz w:val="22"/>
              </w:rPr>
              <w:t>5</w:t>
            </w:r>
          </w:p>
        </w:tc>
        <w:tc>
          <w:tcPr>
            <w:tcW w:w="1419" w:type="dxa"/>
          </w:tcPr>
          <w:p w14:paraId="6C8060A7" w14:textId="77777777" w:rsidR="007C0CAE" w:rsidRPr="00A1086E" w:rsidRDefault="007C0CAE" w:rsidP="000C3B58">
            <w:pPr>
              <w:ind w:firstLine="0"/>
              <w:rPr>
                <w:rFonts w:ascii="宋体" w:hAnsi="宋体"/>
                <w:sz w:val="22"/>
              </w:rPr>
            </w:pPr>
            <w:r w:rsidRPr="00A1086E">
              <w:rPr>
                <w:rFonts w:ascii="宋体" w:hAnsi="宋体"/>
                <w:sz w:val="22"/>
              </w:rPr>
              <w:t>2路8核CPU</w:t>
            </w:r>
          </w:p>
        </w:tc>
        <w:tc>
          <w:tcPr>
            <w:tcW w:w="1016" w:type="dxa"/>
          </w:tcPr>
          <w:p w14:paraId="1408E8AC" w14:textId="77777777" w:rsidR="007C0CAE" w:rsidRPr="00A1086E" w:rsidRDefault="007C0CAE" w:rsidP="000C3B58">
            <w:pPr>
              <w:ind w:firstLine="0"/>
              <w:rPr>
                <w:rFonts w:ascii="宋体" w:hAnsi="宋体"/>
                <w:sz w:val="22"/>
              </w:rPr>
            </w:pPr>
            <w:r w:rsidRPr="00A1086E">
              <w:rPr>
                <w:rFonts w:ascii="宋体" w:hAnsi="宋体"/>
                <w:sz w:val="22"/>
              </w:rPr>
              <w:t>128</w:t>
            </w:r>
            <w:r w:rsidRPr="00A1086E">
              <w:rPr>
                <w:rFonts w:ascii="宋体" w:hAnsi="宋体" w:hint="eastAsia"/>
                <w:sz w:val="22"/>
              </w:rPr>
              <w:t>G</w:t>
            </w:r>
          </w:p>
        </w:tc>
        <w:tc>
          <w:tcPr>
            <w:tcW w:w="1218" w:type="dxa"/>
          </w:tcPr>
          <w:p w14:paraId="34D2C7A8" w14:textId="77777777" w:rsidR="007C0CAE" w:rsidRPr="00A1086E" w:rsidRDefault="007C0CAE" w:rsidP="000C3B58">
            <w:pPr>
              <w:ind w:firstLine="0"/>
              <w:rPr>
                <w:rFonts w:ascii="宋体" w:hAnsi="宋体"/>
                <w:sz w:val="22"/>
              </w:rPr>
            </w:pPr>
            <w:r w:rsidRPr="00A1086E">
              <w:rPr>
                <w:rFonts w:ascii="宋体" w:hAnsi="宋体"/>
                <w:sz w:val="22"/>
              </w:rPr>
              <w:t>C</w:t>
            </w:r>
            <w:r w:rsidRPr="00A1086E">
              <w:rPr>
                <w:rFonts w:ascii="宋体" w:hAnsi="宋体" w:hint="eastAsia"/>
                <w:sz w:val="22"/>
              </w:rPr>
              <w:t>entOS7</w:t>
            </w:r>
          </w:p>
        </w:tc>
        <w:tc>
          <w:tcPr>
            <w:tcW w:w="1218" w:type="dxa"/>
          </w:tcPr>
          <w:p w14:paraId="15424237" w14:textId="77777777" w:rsidR="007C0CAE" w:rsidRPr="00A1086E" w:rsidRDefault="007C0CAE" w:rsidP="00CA0EAD">
            <w:pPr>
              <w:rPr>
                <w:rFonts w:ascii="宋体" w:hAnsi="宋体"/>
                <w:sz w:val="22"/>
              </w:rPr>
            </w:pPr>
          </w:p>
        </w:tc>
      </w:tr>
    </w:tbl>
    <w:p w14:paraId="4DEE9294" w14:textId="77777777" w:rsidR="007C0CAE" w:rsidRPr="00A1086E" w:rsidRDefault="007C0CAE" w:rsidP="00254A19">
      <w:pPr>
        <w:pStyle w:val="30"/>
        <w:numPr>
          <w:ilvl w:val="2"/>
          <w:numId w:val="2"/>
        </w:numPr>
        <w:rPr>
          <w:rFonts w:ascii="宋体" w:hAnsi="宋体"/>
        </w:rPr>
      </w:pPr>
      <w:bookmarkStart w:id="39" w:name="_Toc471502940"/>
      <w:bookmarkStart w:id="40" w:name="_Toc471846801"/>
      <w:bookmarkStart w:id="41" w:name="_Toc475119116"/>
      <w:r w:rsidRPr="00A1086E">
        <w:rPr>
          <w:rFonts w:ascii="宋体" w:hAnsi="宋体" w:hint="eastAsia"/>
        </w:rPr>
        <w:lastRenderedPageBreak/>
        <w:t>数据准备</w:t>
      </w:r>
      <w:bookmarkEnd w:id="39"/>
      <w:bookmarkEnd w:id="40"/>
      <w:bookmarkEnd w:id="41"/>
    </w:p>
    <w:p w14:paraId="547A0AA3" w14:textId="77777777" w:rsidR="007C0CAE" w:rsidRPr="00A1086E" w:rsidRDefault="007C0CAE" w:rsidP="009D1146">
      <w:pPr>
        <w:pStyle w:val="4"/>
        <w:numPr>
          <w:ilvl w:val="3"/>
          <w:numId w:val="2"/>
        </w:numPr>
        <w:ind w:left="567" w:hanging="560"/>
        <w:rPr>
          <w:rFonts w:ascii="宋体" w:eastAsia="宋体" w:hAnsi="宋体"/>
        </w:rPr>
      </w:pPr>
      <w:bookmarkStart w:id="42" w:name="_Toc471502941"/>
      <w:bookmarkStart w:id="43" w:name="_Toc471846802"/>
      <w:r w:rsidRPr="00A1086E">
        <w:rPr>
          <w:rFonts w:ascii="宋体" w:eastAsia="宋体" w:hAnsi="宋体" w:hint="eastAsia"/>
        </w:rPr>
        <w:t>数据模型</w:t>
      </w:r>
      <w:bookmarkEnd w:id="42"/>
      <w:bookmarkEnd w:id="43"/>
    </w:p>
    <w:p w14:paraId="68F6E501" w14:textId="77777777" w:rsidR="007C0CAE" w:rsidRPr="00A1086E" w:rsidRDefault="007C0CAE" w:rsidP="007C0CAE">
      <w:pPr>
        <w:rPr>
          <w:rFonts w:ascii="宋体" w:hAnsi="宋体"/>
        </w:rPr>
      </w:pPr>
      <w:r w:rsidRPr="00A1086E">
        <w:rPr>
          <w:rFonts w:ascii="宋体" w:hAnsi="宋体"/>
          <w:noProof/>
        </w:rPr>
        <w:drawing>
          <wp:inline distT="0" distB="0" distL="0" distR="0" wp14:anchorId="69ADE866" wp14:editId="4FB971DD">
            <wp:extent cx="5274310" cy="42335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4233633"/>
                    </a:xfrm>
                    <a:prstGeom prst="rect">
                      <a:avLst/>
                    </a:prstGeom>
                    <a:noFill/>
                    <a:ln>
                      <a:noFill/>
                    </a:ln>
                  </pic:spPr>
                </pic:pic>
              </a:graphicData>
            </a:graphic>
          </wp:inline>
        </w:drawing>
      </w:r>
    </w:p>
    <w:p w14:paraId="62BC56BD" w14:textId="77777777" w:rsidR="007C0CAE" w:rsidRPr="00A1086E" w:rsidRDefault="007C0CAE" w:rsidP="009D1146">
      <w:pPr>
        <w:pStyle w:val="4"/>
        <w:numPr>
          <w:ilvl w:val="3"/>
          <w:numId w:val="2"/>
        </w:numPr>
        <w:ind w:left="567" w:hanging="560"/>
        <w:rPr>
          <w:rFonts w:ascii="宋体" w:eastAsia="宋体" w:hAnsi="宋体"/>
        </w:rPr>
      </w:pPr>
      <w:bookmarkStart w:id="44" w:name="_Toc471502942"/>
      <w:bookmarkStart w:id="45" w:name="_Toc471846803"/>
      <w:r w:rsidRPr="00A1086E">
        <w:rPr>
          <w:rFonts w:ascii="宋体" w:eastAsia="宋体" w:hAnsi="宋体" w:hint="eastAsia"/>
        </w:rPr>
        <w:t>数据库脚本</w:t>
      </w:r>
      <w:bookmarkEnd w:id="44"/>
      <w:bookmarkEnd w:id="45"/>
    </w:p>
    <w:p w14:paraId="6E5888C5" w14:textId="2C3155C4" w:rsidR="007C0CAE" w:rsidRPr="00A1086E" w:rsidRDefault="00D04C71" w:rsidP="007C0CAE">
      <w:pPr>
        <w:rPr>
          <w:rFonts w:ascii="宋体" w:hAnsi="宋体"/>
        </w:rPr>
      </w:pPr>
      <w:r>
        <w:rPr>
          <w:rFonts w:ascii="宋体" w:hAnsi="宋体"/>
        </w:rPr>
        <w:object w:dxaOrig="1533" w:dyaOrig="1111" w14:anchorId="3015F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55.9pt" o:ole="">
            <v:imagedata r:id="rId12" o:title=""/>
          </v:shape>
          <o:OLEObject Type="Embed" ProgID="Package" ShapeID="_x0000_i1025" DrawAspect="Icon" ObjectID="_1556392512" r:id="rId13"/>
        </w:object>
      </w:r>
      <w:r w:rsidR="007C0CAE" w:rsidRPr="00A1086E">
        <w:rPr>
          <w:rFonts w:ascii="宋体" w:hAnsi="宋体"/>
        </w:rPr>
        <w:t xml:space="preserve">   </w:t>
      </w:r>
      <w:r>
        <w:rPr>
          <w:rFonts w:ascii="宋体" w:hAnsi="宋体"/>
        </w:rPr>
        <w:object w:dxaOrig="1533" w:dyaOrig="1111" w14:anchorId="361651F0">
          <v:shape id="_x0000_i1026" type="#_x0000_t75" style="width:77.35pt;height:55.9pt" o:ole="">
            <v:imagedata r:id="rId14" o:title=""/>
          </v:shape>
          <o:OLEObject Type="Embed" ProgID="Package" ShapeID="_x0000_i1026" DrawAspect="Icon" ObjectID="_1556392513" r:id="rId15"/>
        </w:object>
      </w:r>
    </w:p>
    <w:p w14:paraId="3C7FC75A" w14:textId="5DA01388" w:rsidR="007C0CAE" w:rsidRPr="00A1086E" w:rsidRDefault="007C0CAE" w:rsidP="00AA7D68">
      <w:pPr>
        <w:rPr>
          <w:rFonts w:ascii="宋体" w:hAnsi="宋体"/>
          <w:szCs w:val="24"/>
        </w:rPr>
      </w:pPr>
      <w:r w:rsidRPr="00A1086E">
        <w:rPr>
          <w:rFonts w:ascii="宋体" w:hAnsi="宋体" w:hint="eastAsia"/>
          <w:szCs w:val="24"/>
        </w:rPr>
        <w:t>本测试规范，包括数据库模型设计、建库脚本及测试用例的SQL语句均采用 MySQL协议和SQL92标准语法编写，若使用的产品采用其他协议或者语法有差异的（如：采用Oracle协议和语法），请自行调整模型和SQL语句。</w:t>
      </w:r>
    </w:p>
    <w:p w14:paraId="0D0FA1C3" w14:textId="77777777" w:rsidR="007C0CAE" w:rsidRPr="00A1086E" w:rsidRDefault="007C0CAE" w:rsidP="009D1146">
      <w:pPr>
        <w:pStyle w:val="4"/>
        <w:numPr>
          <w:ilvl w:val="3"/>
          <w:numId w:val="2"/>
        </w:numPr>
        <w:ind w:left="567" w:hanging="560"/>
        <w:rPr>
          <w:rFonts w:ascii="宋体" w:eastAsia="宋体" w:hAnsi="宋体"/>
        </w:rPr>
      </w:pPr>
      <w:bookmarkStart w:id="46" w:name="_Toc471846804"/>
      <w:r w:rsidRPr="00A1086E">
        <w:rPr>
          <w:rFonts w:ascii="宋体" w:eastAsia="宋体" w:hAnsi="宋体"/>
        </w:rPr>
        <w:lastRenderedPageBreak/>
        <w:t>分片规则</w:t>
      </w:r>
      <w:bookmarkEnd w:id="46"/>
    </w:p>
    <w:tbl>
      <w:tblPr>
        <w:tblStyle w:val="af"/>
        <w:tblpPr w:leftFromText="180" w:rightFromText="180" w:vertAnchor="text" w:horzAnchor="page" w:tblpX="1272" w:tblpY="982"/>
        <w:tblW w:w="9525" w:type="dxa"/>
        <w:tblLayout w:type="fixed"/>
        <w:tblLook w:val="04A0" w:firstRow="1" w:lastRow="0" w:firstColumn="1" w:lastColumn="0" w:noHBand="0" w:noVBand="1"/>
      </w:tblPr>
      <w:tblGrid>
        <w:gridCol w:w="708"/>
        <w:gridCol w:w="2413"/>
        <w:gridCol w:w="1305"/>
        <w:gridCol w:w="1555"/>
        <w:gridCol w:w="2410"/>
        <w:gridCol w:w="1134"/>
      </w:tblGrid>
      <w:tr w:rsidR="00EA17C1" w:rsidRPr="00A1086E" w14:paraId="52FE54EC" w14:textId="77777777" w:rsidTr="00CA0EAD">
        <w:tc>
          <w:tcPr>
            <w:tcW w:w="708" w:type="dxa"/>
            <w:shd w:val="clear" w:color="auto" w:fill="D9D9D9"/>
          </w:tcPr>
          <w:p w14:paraId="21C898F0" w14:textId="77777777" w:rsidR="00EA17C1" w:rsidRPr="00A1086E" w:rsidRDefault="00EA17C1" w:rsidP="00CA0EAD">
            <w:pPr>
              <w:ind w:firstLine="0"/>
              <w:jc w:val="center"/>
              <w:rPr>
                <w:rFonts w:ascii="宋体" w:hAnsi="宋体"/>
                <w:b/>
              </w:rPr>
            </w:pPr>
            <w:r w:rsidRPr="00A1086E">
              <w:rPr>
                <w:rFonts w:ascii="宋体" w:hAnsi="宋体" w:hint="eastAsia"/>
                <w:b/>
              </w:rPr>
              <w:t>序号</w:t>
            </w:r>
          </w:p>
        </w:tc>
        <w:tc>
          <w:tcPr>
            <w:tcW w:w="2413" w:type="dxa"/>
            <w:shd w:val="clear" w:color="auto" w:fill="D9D9D9"/>
          </w:tcPr>
          <w:p w14:paraId="279FFCAA" w14:textId="77777777" w:rsidR="00EA17C1" w:rsidRPr="00A1086E" w:rsidRDefault="00EA17C1" w:rsidP="00CA0EAD">
            <w:pPr>
              <w:ind w:firstLine="0"/>
              <w:jc w:val="center"/>
              <w:rPr>
                <w:rFonts w:ascii="宋体" w:hAnsi="宋体"/>
                <w:b/>
              </w:rPr>
            </w:pPr>
            <w:r w:rsidRPr="00A1086E">
              <w:rPr>
                <w:rFonts w:ascii="宋体" w:hAnsi="宋体" w:hint="eastAsia"/>
                <w:b/>
              </w:rPr>
              <w:t>表名</w:t>
            </w:r>
          </w:p>
        </w:tc>
        <w:tc>
          <w:tcPr>
            <w:tcW w:w="1305" w:type="dxa"/>
            <w:shd w:val="clear" w:color="auto" w:fill="D9D9D9"/>
          </w:tcPr>
          <w:p w14:paraId="3FACD88E" w14:textId="77777777" w:rsidR="00EA17C1" w:rsidRPr="00A1086E" w:rsidRDefault="00EA17C1" w:rsidP="00CA0EAD">
            <w:pPr>
              <w:ind w:firstLine="0"/>
              <w:jc w:val="center"/>
              <w:rPr>
                <w:rFonts w:ascii="宋体" w:hAnsi="宋体"/>
                <w:b/>
              </w:rPr>
            </w:pPr>
            <w:r w:rsidRPr="00A1086E">
              <w:rPr>
                <w:rFonts w:ascii="宋体" w:hAnsi="宋体" w:hint="eastAsia"/>
                <w:b/>
              </w:rPr>
              <w:t>分片类型</w:t>
            </w:r>
          </w:p>
        </w:tc>
        <w:tc>
          <w:tcPr>
            <w:tcW w:w="1555" w:type="dxa"/>
            <w:shd w:val="clear" w:color="auto" w:fill="D9D9D9"/>
          </w:tcPr>
          <w:p w14:paraId="64FC8E69" w14:textId="77777777" w:rsidR="00EA17C1" w:rsidRPr="00A1086E" w:rsidRDefault="00EA17C1" w:rsidP="00CA0EAD">
            <w:pPr>
              <w:ind w:firstLine="0"/>
              <w:jc w:val="center"/>
              <w:rPr>
                <w:rFonts w:ascii="宋体" w:hAnsi="宋体"/>
                <w:b/>
              </w:rPr>
            </w:pPr>
            <w:r w:rsidRPr="00A1086E">
              <w:rPr>
                <w:rFonts w:ascii="宋体" w:hAnsi="宋体" w:hint="eastAsia"/>
                <w:b/>
              </w:rPr>
              <w:t>分片键</w:t>
            </w:r>
          </w:p>
        </w:tc>
        <w:tc>
          <w:tcPr>
            <w:tcW w:w="2410" w:type="dxa"/>
            <w:shd w:val="clear" w:color="auto" w:fill="D9D9D9"/>
          </w:tcPr>
          <w:p w14:paraId="47F02F48" w14:textId="77777777" w:rsidR="00EA17C1" w:rsidRPr="00A1086E" w:rsidRDefault="00EA17C1" w:rsidP="00CA0EAD">
            <w:pPr>
              <w:ind w:firstLine="0"/>
              <w:jc w:val="center"/>
              <w:rPr>
                <w:rFonts w:ascii="宋体" w:hAnsi="宋体"/>
                <w:b/>
              </w:rPr>
            </w:pPr>
            <w:r w:rsidRPr="00A1086E">
              <w:rPr>
                <w:rFonts w:ascii="宋体" w:hAnsi="宋体" w:hint="eastAsia"/>
                <w:b/>
              </w:rPr>
              <w:t>分片说明</w:t>
            </w:r>
          </w:p>
        </w:tc>
        <w:tc>
          <w:tcPr>
            <w:tcW w:w="1134" w:type="dxa"/>
            <w:shd w:val="clear" w:color="auto" w:fill="D9D9D9"/>
          </w:tcPr>
          <w:p w14:paraId="6452AE87" w14:textId="77777777" w:rsidR="00EA17C1" w:rsidRPr="00A1086E" w:rsidRDefault="00EA17C1" w:rsidP="00CA0EAD">
            <w:pPr>
              <w:ind w:firstLine="0"/>
              <w:jc w:val="center"/>
              <w:rPr>
                <w:rFonts w:ascii="宋体" w:hAnsi="宋体"/>
                <w:b/>
              </w:rPr>
            </w:pPr>
            <w:r w:rsidRPr="00A1086E">
              <w:rPr>
                <w:rFonts w:ascii="宋体" w:hAnsi="宋体" w:hint="eastAsia"/>
                <w:b/>
              </w:rPr>
              <w:t>备注</w:t>
            </w:r>
          </w:p>
        </w:tc>
      </w:tr>
      <w:tr w:rsidR="00EA17C1" w:rsidRPr="00A1086E" w14:paraId="493B1BBF" w14:textId="77777777" w:rsidTr="00CA0EAD">
        <w:tc>
          <w:tcPr>
            <w:tcW w:w="708" w:type="dxa"/>
          </w:tcPr>
          <w:p w14:paraId="020CC073" w14:textId="77777777" w:rsidR="00EA17C1" w:rsidRPr="00A1086E" w:rsidRDefault="00EA17C1" w:rsidP="00CA0EAD">
            <w:pPr>
              <w:ind w:firstLine="0"/>
              <w:rPr>
                <w:rFonts w:ascii="宋体" w:hAnsi="宋体"/>
                <w:sz w:val="22"/>
              </w:rPr>
            </w:pPr>
            <w:r w:rsidRPr="00A1086E">
              <w:rPr>
                <w:rFonts w:ascii="宋体" w:hAnsi="宋体" w:hint="eastAsia"/>
                <w:sz w:val="22"/>
              </w:rPr>
              <w:t>1</w:t>
            </w:r>
          </w:p>
        </w:tc>
        <w:tc>
          <w:tcPr>
            <w:tcW w:w="2413" w:type="dxa"/>
          </w:tcPr>
          <w:p w14:paraId="3E3F9FAB" w14:textId="77777777" w:rsidR="00EA17C1" w:rsidRPr="00A1086E" w:rsidRDefault="00EA17C1" w:rsidP="00CA0EAD">
            <w:pPr>
              <w:ind w:firstLine="0"/>
              <w:rPr>
                <w:rFonts w:ascii="宋体" w:hAnsi="宋体"/>
                <w:sz w:val="22"/>
              </w:rPr>
            </w:pPr>
            <w:r w:rsidRPr="00A1086E">
              <w:rPr>
                <w:rFonts w:ascii="宋体" w:hAnsi="宋体"/>
                <w:sz w:val="22"/>
              </w:rPr>
              <w:t>PRODUCT</w:t>
            </w:r>
          </w:p>
          <w:p w14:paraId="29DD3D30" w14:textId="77777777" w:rsidR="00EA17C1" w:rsidRPr="00A1086E" w:rsidRDefault="00EA17C1" w:rsidP="00CA0EAD">
            <w:pPr>
              <w:ind w:firstLine="0"/>
              <w:rPr>
                <w:rFonts w:ascii="宋体" w:hAnsi="宋体"/>
                <w:sz w:val="22"/>
              </w:rPr>
            </w:pPr>
            <w:r w:rsidRPr="00A1086E">
              <w:rPr>
                <w:rFonts w:ascii="宋体" w:hAnsi="宋体"/>
                <w:sz w:val="22"/>
              </w:rPr>
              <w:t>产品</w:t>
            </w:r>
          </w:p>
        </w:tc>
        <w:tc>
          <w:tcPr>
            <w:tcW w:w="1305" w:type="dxa"/>
          </w:tcPr>
          <w:p w14:paraId="278131A8" w14:textId="77777777" w:rsidR="00EA17C1" w:rsidRPr="00A1086E" w:rsidRDefault="00EA17C1" w:rsidP="00CA0EAD">
            <w:pPr>
              <w:ind w:firstLine="0"/>
              <w:rPr>
                <w:rFonts w:ascii="宋体" w:hAnsi="宋体"/>
                <w:sz w:val="22"/>
              </w:rPr>
            </w:pPr>
            <w:r w:rsidRPr="00A1086E">
              <w:rPr>
                <w:rFonts w:ascii="宋体" w:hAnsi="宋体"/>
                <w:sz w:val="22"/>
              </w:rPr>
              <w:t>全局表</w:t>
            </w:r>
          </w:p>
        </w:tc>
        <w:tc>
          <w:tcPr>
            <w:tcW w:w="1555" w:type="dxa"/>
          </w:tcPr>
          <w:p w14:paraId="225ABDFE" w14:textId="77777777" w:rsidR="00EA17C1" w:rsidRPr="00A1086E" w:rsidRDefault="00EA17C1" w:rsidP="00CA0EAD">
            <w:pPr>
              <w:ind w:firstLine="0"/>
              <w:rPr>
                <w:rFonts w:ascii="宋体" w:hAnsi="宋体"/>
                <w:sz w:val="22"/>
              </w:rPr>
            </w:pPr>
          </w:p>
        </w:tc>
        <w:tc>
          <w:tcPr>
            <w:tcW w:w="2410" w:type="dxa"/>
          </w:tcPr>
          <w:p w14:paraId="0E378973"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03A0C1E5" w14:textId="77777777" w:rsidR="00EA17C1" w:rsidRPr="00A1086E" w:rsidRDefault="00EA17C1" w:rsidP="00CA0EAD">
            <w:pPr>
              <w:rPr>
                <w:rFonts w:ascii="宋体" w:hAnsi="宋体"/>
                <w:sz w:val="22"/>
              </w:rPr>
            </w:pPr>
          </w:p>
        </w:tc>
      </w:tr>
      <w:tr w:rsidR="00EA17C1" w:rsidRPr="00A1086E" w14:paraId="5CD8AC1F" w14:textId="77777777" w:rsidTr="00CA0EAD">
        <w:tc>
          <w:tcPr>
            <w:tcW w:w="708" w:type="dxa"/>
          </w:tcPr>
          <w:p w14:paraId="7BA45902" w14:textId="77777777" w:rsidR="00EA17C1" w:rsidRPr="00A1086E" w:rsidRDefault="00EA17C1" w:rsidP="00CA0EAD">
            <w:pPr>
              <w:ind w:firstLine="0"/>
              <w:rPr>
                <w:rFonts w:ascii="宋体" w:hAnsi="宋体"/>
                <w:sz w:val="22"/>
              </w:rPr>
            </w:pPr>
            <w:r w:rsidRPr="00A1086E">
              <w:rPr>
                <w:rFonts w:ascii="宋体" w:hAnsi="宋体" w:hint="eastAsia"/>
                <w:sz w:val="22"/>
              </w:rPr>
              <w:t>2</w:t>
            </w:r>
          </w:p>
        </w:tc>
        <w:tc>
          <w:tcPr>
            <w:tcW w:w="2413" w:type="dxa"/>
          </w:tcPr>
          <w:p w14:paraId="6AF78DC5" w14:textId="77777777" w:rsidR="00EA17C1" w:rsidRPr="00A1086E" w:rsidRDefault="00EA17C1" w:rsidP="00CA0EAD">
            <w:pPr>
              <w:ind w:firstLine="0"/>
              <w:rPr>
                <w:rFonts w:ascii="宋体" w:hAnsi="宋体"/>
                <w:sz w:val="22"/>
              </w:rPr>
            </w:pPr>
            <w:r w:rsidRPr="00A1086E">
              <w:rPr>
                <w:rFonts w:ascii="宋体" w:hAnsi="宋体"/>
                <w:sz w:val="22"/>
              </w:rPr>
              <w:t>OFFER</w:t>
            </w:r>
          </w:p>
          <w:p w14:paraId="3606BC12" w14:textId="77777777" w:rsidR="00EA17C1" w:rsidRPr="00A1086E" w:rsidRDefault="00EA17C1" w:rsidP="00CA0EAD">
            <w:pPr>
              <w:ind w:firstLine="0"/>
              <w:rPr>
                <w:rFonts w:ascii="宋体" w:hAnsi="宋体"/>
                <w:sz w:val="22"/>
              </w:rPr>
            </w:pPr>
            <w:r w:rsidRPr="00A1086E">
              <w:rPr>
                <w:rFonts w:ascii="宋体" w:hAnsi="宋体"/>
                <w:sz w:val="22"/>
              </w:rPr>
              <w:t>销售品</w:t>
            </w:r>
          </w:p>
        </w:tc>
        <w:tc>
          <w:tcPr>
            <w:tcW w:w="1305" w:type="dxa"/>
          </w:tcPr>
          <w:p w14:paraId="3B69E1F8" w14:textId="77777777" w:rsidR="00EA17C1" w:rsidRPr="00A1086E" w:rsidRDefault="00EA17C1" w:rsidP="00CA0EAD">
            <w:pPr>
              <w:ind w:firstLine="0"/>
              <w:rPr>
                <w:rFonts w:ascii="宋体" w:hAnsi="宋体"/>
                <w:sz w:val="22"/>
              </w:rPr>
            </w:pPr>
            <w:r w:rsidRPr="00A1086E">
              <w:rPr>
                <w:rFonts w:ascii="宋体" w:hAnsi="宋体"/>
                <w:sz w:val="22"/>
              </w:rPr>
              <w:t>全局表</w:t>
            </w:r>
          </w:p>
        </w:tc>
        <w:tc>
          <w:tcPr>
            <w:tcW w:w="1555" w:type="dxa"/>
          </w:tcPr>
          <w:p w14:paraId="680EC25B" w14:textId="77777777" w:rsidR="00EA17C1" w:rsidRPr="00A1086E" w:rsidRDefault="00EA17C1" w:rsidP="00CA0EAD">
            <w:pPr>
              <w:ind w:firstLine="0"/>
              <w:rPr>
                <w:rFonts w:ascii="宋体" w:hAnsi="宋体"/>
                <w:sz w:val="22"/>
              </w:rPr>
            </w:pPr>
          </w:p>
        </w:tc>
        <w:tc>
          <w:tcPr>
            <w:tcW w:w="2410" w:type="dxa"/>
          </w:tcPr>
          <w:p w14:paraId="1943000B"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3A655773" w14:textId="77777777" w:rsidR="00EA17C1" w:rsidRPr="00A1086E" w:rsidRDefault="00EA17C1" w:rsidP="00CA0EAD">
            <w:pPr>
              <w:rPr>
                <w:rFonts w:ascii="宋体" w:hAnsi="宋体"/>
                <w:sz w:val="22"/>
              </w:rPr>
            </w:pPr>
          </w:p>
        </w:tc>
      </w:tr>
      <w:tr w:rsidR="00EA17C1" w:rsidRPr="00A1086E" w14:paraId="42E58ED4" w14:textId="77777777" w:rsidTr="00CA0EAD">
        <w:tc>
          <w:tcPr>
            <w:tcW w:w="708" w:type="dxa"/>
          </w:tcPr>
          <w:p w14:paraId="7F4FF6D4" w14:textId="77777777" w:rsidR="00EA17C1" w:rsidRPr="00A1086E" w:rsidRDefault="00EA17C1" w:rsidP="00CA0EAD">
            <w:pPr>
              <w:ind w:firstLine="0"/>
              <w:rPr>
                <w:rFonts w:ascii="宋体" w:hAnsi="宋体"/>
                <w:sz w:val="22"/>
              </w:rPr>
            </w:pPr>
            <w:r w:rsidRPr="00A1086E">
              <w:rPr>
                <w:rFonts w:ascii="宋体" w:hAnsi="宋体" w:hint="eastAsia"/>
                <w:sz w:val="22"/>
              </w:rPr>
              <w:t>3</w:t>
            </w:r>
          </w:p>
        </w:tc>
        <w:tc>
          <w:tcPr>
            <w:tcW w:w="2413" w:type="dxa"/>
          </w:tcPr>
          <w:p w14:paraId="39BD0D7D" w14:textId="77777777" w:rsidR="00EA17C1" w:rsidRPr="00A1086E" w:rsidRDefault="00EA17C1" w:rsidP="00CA0EAD">
            <w:pPr>
              <w:ind w:firstLine="0"/>
              <w:rPr>
                <w:rFonts w:ascii="宋体" w:hAnsi="宋体"/>
                <w:sz w:val="22"/>
              </w:rPr>
            </w:pPr>
            <w:r w:rsidRPr="00A1086E">
              <w:rPr>
                <w:rFonts w:ascii="宋体" w:hAnsi="宋体"/>
                <w:sz w:val="22"/>
              </w:rPr>
              <w:t>OFFER_PROD_REL</w:t>
            </w:r>
          </w:p>
          <w:p w14:paraId="24BB5299" w14:textId="77777777" w:rsidR="00EA17C1" w:rsidRPr="00A1086E" w:rsidRDefault="00EA17C1" w:rsidP="00CA0EAD">
            <w:pPr>
              <w:ind w:firstLine="0"/>
              <w:rPr>
                <w:rFonts w:ascii="宋体" w:hAnsi="宋体"/>
                <w:sz w:val="22"/>
              </w:rPr>
            </w:pPr>
            <w:r w:rsidRPr="00A1086E">
              <w:rPr>
                <w:rFonts w:ascii="宋体" w:hAnsi="宋体"/>
                <w:sz w:val="22"/>
              </w:rPr>
              <w:t>销售品产品关联</w:t>
            </w:r>
          </w:p>
        </w:tc>
        <w:tc>
          <w:tcPr>
            <w:tcW w:w="1305" w:type="dxa"/>
          </w:tcPr>
          <w:p w14:paraId="415C776C" w14:textId="77777777" w:rsidR="00EA17C1" w:rsidRPr="00A1086E" w:rsidRDefault="00EA17C1" w:rsidP="00CA0EAD">
            <w:pPr>
              <w:ind w:firstLine="0"/>
              <w:rPr>
                <w:rFonts w:ascii="宋体" w:hAnsi="宋体"/>
                <w:sz w:val="22"/>
              </w:rPr>
            </w:pPr>
            <w:r w:rsidRPr="00A1086E">
              <w:rPr>
                <w:rFonts w:ascii="宋体" w:hAnsi="宋体"/>
                <w:sz w:val="22"/>
              </w:rPr>
              <w:t>全局表</w:t>
            </w:r>
          </w:p>
        </w:tc>
        <w:tc>
          <w:tcPr>
            <w:tcW w:w="1555" w:type="dxa"/>
          </w:tcPr>
          <w:p w14:paraId="135E3AC9" w14:textId="77777777" w:rsidR="00EA17C1" w:rsidRPr="00A1086E" w:rsidRDefault="00EA17C1" w:rsidP="00CA0EAD">
            <w:pPr>
              <w:ind w:firstLine="0"/>
              <w:rPr>
                <w:rFonts w:ascii="宋体" w:hAnsi="宋体"/>
                <w:sz w:val="22"/>
              </w:rPr>
            </w:pPr>
          </w:p>
        </w:tc>
        <w:tc>
          <w:tcPr>
            <w:tcW w:w="2410" w:type="dxa"/>
          </w:tcPr>
          <w:p w14:paraId="2101EE9D"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622BBC59" w14:textId="77777777" w:rsidR="00EA17C1" w:rsidRPr="00A1086E" w:rsidRDefault="00EA17C1" w:rsidP="00CA0EAD">
            <w:pPr>
              <w:rPr>
                <w:rFonts w:ascii="宋体" w:hAnsi="宋体"/>
                <w:sz w:val="22"/>
              </w:rPr>
            </w:pPr>
          </w:p>
        </w:tc>
      </w:tr>
      <w:tr w:rsidR="00EA17C1" w:rsidRPr="00A1086E" w14:paraId="639705A4" w14:textId="77777777" w:rsidTr="00CA0EAD">
        <w:tc>
          <w:tcPr>
            <w:tcW w:w="708" w:type="dxa"/>
          </w:tcPr>
          <w:p w14:paraId="7BA53573" w14:textId="77777777" w:rsidR="00EA17C1" w:rsidRPr="00A1086E" w:rsidRDefault="00EA17C1" w:rsidP="00CA0EAD">
            <w:pPr>
              <w:ind w:firstLine="0"/>
              <w:rPr>
                <w:rFonts w:ascii="宋体" w:hAnsi="宋体"/>
                <w:sz w:val="22"/>
              </w:rPr>
            </w:pPr>
            <w:r w:rsidRPr="00A1086E">
              <w:rPr>
                <w:rFonts w:ascii="宋体" w:hAnsi="宋体" w:hint="eastAsia"/>
                <w:sz w:val="22"/>
              </w:rPr>
              <w:t>4</w:t>
            </w:r>
          </w:p>
        </w:tc>
        <w:tc>
          <w:tcPr>
            <w:tcW w:w="2413" w:type="dxa"/>
          </w:tcPr>
          <w:p w14:paraId="0C008633" w14:textId="77777777" w:rsidR="00EA17C1" w:rsidRPr="00A1086E" w:rsidRDefault="00EA17C1" w:rsidP="00CA0EAD">
            <w:pPr>
              <w:ind w:firstLine="0"/>
              <w:rPr>
                <w:rFonts w:ascii="宋体" w:hAnsi="宋体"/>
                <w:sz w:val="22"/>
              </w:rPr>
            </w:pPr>
            <w:r w:rsidRPr="00A1086E">
              <w:rPr>
                <w:rFonts w:ascii="宋体" w:hAnsi="宋体"/>
                <w:sz w:val="22"/>
              </w:rPr>
              <w:t>PROD_INST</w:t>
            </w:r>
          </w:p>
          <w:p w14:paraId="0B290B1A" w14:textId="77777777" w:rsidR="00EA17C1" w:rsidRPr="00A1086E" w:rsidRDefault="00EA17C1" w:rsidP="00CA0EAD">
            <w:pPr>
              <w:ind w:firstLine="0"/>
              <w:rPr>
                <w:rFonts w:ascii="宋体" w:hAnsi="宋体"/>
                <w:sz w:val="22"/>
              </w:rPr>
            </w:pPr>
            <w:r w:rsidRPr="00A1086E">
              <w:rPr>
                <w:rFonts w:ascii="宋体" w:hAnsi="宋体"/>
                <w:sz w:val="22"/>
              </w:rPr>
              <w:t>产品实例</w:t>
            </w:r>
          </w:p>
        </w:tc>
        <w:tc>
          <w:tcPr>
            <w:tcW w:w="1305" w:type="dxa"/>
          </w:tcPr>
          <w:p w14:paraId="409B9D3E"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2CEC213A" w14:textId="5016E474" w:rsidR="00CB5FCF" w:rsidRPr="00574EBF" w:rsidRDefault="007C4B48" w:rsidP="00CA0EAD">
            <w:pPr>
              <w:ind w:firstLine="0"/>
              <w:rPr>
                <w:rFonts w:ascii="宋体" w:hAnsi="宋体"/>
                <w:color w:val="FF0000"/>
                <w:sz w:val="22"/>
              </w:rPr>
            </w:pPr>
            <w:r>
              <w:rPr>
                <w:rFonts w:ascii="宋体" w:hAnsi="宋体"/>
                <w:color w:val="FF0000"/>
                <w:sz w:val="22"/>
              </w:rPr>
              <w:t>OWNE</w:t>
            </w:r>
            <w:r>
              <w:rPr>
                <w:rFonts w:ascii="宋体" w:hAnsi="宋体" w:hint="eastAsia"/>
                <w:color w:val="FF0000"/>
                <w:sz w:val="22"/>
              </w:rPr>
              <w:t>R_</w:t>
            </w:r>
            <w:r w:rsidR="00CB5FCF">
              <w:rPr>
                <w:rFonts w:ascii="宋体" w:hAnsi="宋体"/>
                <w:color w:val="FF0000"/>
                <w:sz w:val="22"/>
              </w:rPr>
              <w:t>CUST_ID</w:t>
            </w:r>
          </w:p>
        </w:tc>
        <w:tc>
          <w:tcPr>
            <w:tcW w:w="2410" w:type="dxa"/>
          </w:tcPr>
          <w:p w14:paraId="79C36F68" w14:textId="3D71D1C1" w:rsidR="00EA17C1" w:rsidRPr="00A1086E" w:rsidRDefault="00EA17C1" w:rsidP="00CA0EAD">
            <w:pPr>
              <w:ind w:firstLine="0"/>
              <w:rPr>
                <w:rFonts w:ascii="宋体" w:hAnsi="宋体"/>
                <w:sz w:val="22"/>
              </w:rPr>
            </w:pPr>
            <w:r w:rsidRPr="00A1086E">
              <w:rPr>
                <w:rFonts w:ascii="宋体" w:hAnsi="宋体" w:hint="eastAsia"/>
                <w:sz w:val="22"/>
              </w:rPr>
              <w:t>数据按</w:t>
            </w:r>
            <w:r w:rsidR="007C4B48" w:rsidRPr="007C4B48">
              <w:rPr>
                <w:rFonts w:ascii="宋体" w:hAnsi="宋体" w:hint="eastAsia"/>
                <w:color w:val="FF0000"/>
                <w:sz w:val="22"/>
              </w:rPr>
              <w:t>own</w:t>
            </w:r>
            <w:r w:rsidR="007C4B48" w:rsidRPr="007C4B48">
              <w:rPr>
                <w:rFonts w:ascii="宋体" w:hAnsi="宋体"/>
                <w:color w:val="FF0000"/>
                <w:sz w:val="22"/>
              </w:rPr>
              <w:t>er_</w:t>
            </w:r>
            <w:r w:rsidRPr="007C4B48">
              <w:rPr>
                <w:rFonts w:ascii="宋体" w:hAnsi="宋体"/>
                <w:color w:val="FF0000"/>
                <w:sz w:val="22"/>
              </w:rPr>
              <w:t>c</w:t>
            </w:r>
            <w:r w:rsidRPr="006A3600">
              <w:rPr>
                <w:rFonts w:ascii="宋体" w:hAnsi="宋体"/>
                <w:color w:val="FF0000"/>
                <w:sz w:val="22"/>
              </w:rPr>
              <w:t>ust_id</w:t>
            </w:r>
            <w:r w:rsidRPr="00A1086E">
              <w:rPr>
                <w:rFonts w:ascii="宋体" w:hAnsi="宋体" w:hint="eastAsia"/>
                <w:sz w:val="22"/>
              </w:rPr>
              <w:t>均匀分散到20个分片上</w:t>
            </w:r>
          </w:p>
        </w:tc>
        <w:tc>
          <w:tcPr>
            <w:tcW w:w="1134" w:type="dxa"/>
          </w:tcPr>
          <w:p w14:paraId="5995D19B" w14:textId="77777777" w:rsidR="00EA17C1" w:rsidRPr="00A1086E" w:rsidRDefault="00EA17C1" w:rsidP="00CA0EAD">
            <w:pPr>
              <w:rPr>
                <w:rFonts w:ascii="宋体" w:hAnsi="宋体"/>
                <w:sz w:val="22"/>
              </w:rPr>
            </w:pPr>
          </w:p>
        </w:tc>
      </w:tr>
      <w:tr w:rsidR="00EA17C1" w:rsidRPr="00A1086E" w14:paraId="2EF66932" w14:textId="77777777" w:rsidTr="00CA0EAD">
        <w:tc>
          <w:tcPr>
            <w:tcW w:w="708" w:type="dxa"/>
          </w:tcPr>
          <w:p w14:paraId="33C058B8" w14:textId="77777777" w:rsidR="00EA17C1" w:rsidRPr="00A1086E" w:rsidRDefault="00EA17C1" w:rsidP="00CA0EAD">
            <w:pPr>
              <w:ind w:firstLine="0"/>
              <w:rPr>
                <w:rFonts w:ascii="宋体" w:hAnsi="宋体"/>
                <w:sz w:val="22"/>
              </w:rPr>
            </w:pPr>
            <w:r w:rsidRPr="00A1086E">
              <w:rPr>
                <w:rFonts w:ascii="宋体" w:hAnsi="宋体" w:hint="eastAsia"/>
                <w:sz w:val="22"/>
              </w:rPr>
              <w:t>5</w:t>
            </w:r>
          </w:p>
        </w:tc>
        <w:tc>
          <w:tcPr>
            <w:tcW w:w="2413" w:type="dxa"/>
          </w:tcPr>
          <w:p w14:paraId="75185326" w14:textId="77777777" w:rsidR="00EA17C1" w:rsidRPr="00A1086E" w:rsidRDefault="00EA17C1" w:rsidP="00CA0EAD">
            <w:pPr>
              <w:ind w:firstLine="0"/>
              <w:rPr>
                <w:rFonts w:ascii="宋体" w:hAnsi="宋体"/>
                <w:sz w:val="22"/>
              </w:rPr>
            </w:pPr>
            <w:r w:rsidRPr="00A1086E">
              <w:rPr>
                <w:rFonts w:ascii="宋体" w:hAnsi="宋体"/>
                <w:sz w:val="22"/>
              </w:rPr>
              <w:t xml:space="preserve">OFFER_INST </w:t>
            </w:r>
          </w:p>
          <w:p w14:paraId="413ABD82" w14:textId="77777777" w:rsidR="00EA17C1" w:rsidRPr="00A1086E" w:rsidRDefault="00EA17C1" w:rsidP="00CA0EAD">
            <w:pPr>
              <w:ind w:firstLine="0"/>
              <w:rPr>
                <w:rFonts w:ascii="宋体" w:hAnsi="宋体"/>
                <w:sz w:val="22"/>
              </w:rPr>
            </w:pPr>
            <w:r w:rsidRPr="00A1086E">
              <w:rPr>
                <w:rFonts w:ascii="宋体" w:hAnsi="宋体"/>
                <w:sz w:val="22"/>
              </w:rPr>
              <w:t>销售品实例</w:t>
            </w:r>
          </w:p>
        </w:tc>
        <w:tc>
          <w:tcPr>
            <w:tcW w:w="1305" w:type="dxa"/>
          </w:tcPr>
          <w:p w14:paraId="058502DD"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5ACB9B92" w14:textId="5BDD0C95" w:rsidR="00EA17C1" w:rsidRPr="00574EBF" w:rsidRDefault="006A29AE" w:rsidP="00CA0EAD">
            <w:pPr>
              <w:ind w:firstLine="0"/>
              <w:rPr>
                <w:rFonts w:ascii="宋体" w:hAnsi="宋体"/>
                <w:color w:val="FF0000"/>
                <w:sz w:val="22"/>
              </w:rPr>
            </w:pPr>
            <w:r w:rsidRPr="00574EBF">
              <w:rPr>
                <w:rFonts w:ascii="宋体" w:hAnsi="宋体"/>
                <w:color w:val="FF0000"/>
                <w:sz w:val="22"/>
              </w:rPr>
              <w:t>OWNER_CUST_ID</w:t>
            </w:r>
          </w:p>
        </w:tc>
        <w:tc>
          <w:tcPr>
            <w:tcW w:w="2410" w:type="dxa"/>
          </w:tcPr>
          <w:p w14:paraId="501C0E39" w14:textId="1FA57AF6" w:rsidR="00EA17C1" w:rsidRPr="00A1086E" w:rsidRDefault="00EA17C1" w:rsidP="00CA0EAD">
            <w:pPr>
              <w:ind w:firstLine="0"/>
              <w:rPr>
                <w:rFonts w:ascii="宋体" w:hAnsi="宋体"/>
                <w:sz w:val="22"/>
              </w:rPr>
            </w:pPr>
            <w:r w:rsidRPr="00A1086E">
              <w:rPr>
                <w:rFonts w:ascii="宋体" w:hAnsi="宋体" w:hint="eastAsia"/>
                <w:sz w:val="22"/>
              </w:rPr>
              <w:t>数据按</w:t>
            </w:r>
            <w:r w:rsidR="00F83242" w:rsidRPr="006A3600">
              <w:rPr>
                <w:rFonts w:ascii="宋体" w:hAnsi="宋体" w:hint="eastAsia"/>
                <w:color w:val="FF0000"/>
                <w:sz w:val="22"/>
              </w:rPr>
              <w:t>owner</w:t>
            </w:r>
            <w:r w:rsidR="00F83242" w:rsidRPr="006A3600">
              <w:rPr>
                <w:rFonts w:ascii="宋体" w:hAnsi="宋体"/>
                <w:color w:val="FF0000"/>
                <w:sz w:val="22"/>
              </w:rPr>
              <w:t>_cust_id</w:t>
            </w:r>
            <w:r w:rsidRPr="00A1086E">
              <w:rPr>
                <w:rFonts w:ascii="宋体" w:hAnsi="宋体" w:hint="eastAsia"/>
                <w:sz w:val="22"/>
              </w:rPr>
              <w:t>均匀分散到20个分片上</w:t>
            </w:r>
          </w:p>
        </w:tc>
        <w:tc>
          <w:tcPr>
            <w:tcW w:w="1134" w:type="dxa"/>
          </w:tcPr>
          <w:p w14:paraId="5F5A86E8" w14:textId="77777777" w:rsidR="00EA17C1" w:rsidRPr="00A1086E" w:rsidRDefault="00EA17C1" w:rsidP="00CA0EAD">
            <w:pPr>
              <w:rPr>
                <w:rFonts w:ascii="宋体" w:hAnsi="宋体"/>
                <w:sz w:val="22"/>
              </w:rPr>
            </w:pPr>
          </w:p>
        </w:tc>
      </w:tr>
      <w:tr w:rsidR="00977AF8" w:rsidRPr="00A1086E" w14:paraId="6BBE157A" w14:textId="77777777" w:rsidTr="00CA0EAD">
        <w:tc>
          <w:tcPr>
            <w:tcW w:w="708" w:type="dxa"/>
          </w:tcPr>
          <w:p w14:paraId="3E2E60C1" w14:textId="77777777" w:rsidR="00977AF8" w:rsidRPr="00A1086E" w:rsidRDefault="00977AF8" w:rsidP="00977AF8">
            <w:pPr>
              <w:ind w:firstLine="0"/>
              <w:rPr>
                <w:rFonts w:ascii="宋体" w:hAnsi="宋体"/>
                <w:sz w:val="22"/>
              </w:rPr>
            </w:pPr>
            <w:r w:rsidRPr="00A1086E">
              <w:rPr>
                <w:rFonts w:ascii="宋体" w:hAnsi="宋体" w:hint="eastAsia"/>
                <w:sz w:val="22"/>
              </w:rPr>
              <w:t>6</w:t>
            </w:r>
          </w:p>
        </w:tc>
        <w:tc>
          <w:tcPr>
            <w:tcW w:w="2413" w:type="dxa"/>
          </w:tcPr>
          <w:p w14:paraId="1442B1CB" w14:textId="77777777" w:rsidR="00977AF8" w:rsidRPr="00A1086E" w:rsidRDefault="00977AF8" w:rsidP="00977AF8">
            <w:pPr>
              <w:ind w:firstLine="0"/>
              <w:rPr>
                <w:rFonts w:ascii="宋体" w:hAnsi="宋体"/>
                <w:sz w:val="22"/>
              </w:rPr>
            </w:pPr>
            <w:r w:rsidRPr="00A1086E">
              <w:rPr>
                <w:rFonts w:ascii="宋体" w:hAnsi="宋体"/>
                <w:sz w:val="22"/>
              </w:rPr>
              <w:t>OFFER_PROD_INST_REL</w:t>
            </w:r>
          </w:p>
          <w:p w14:paraId="5DAB7EE1" w14:textId="77777777" w:rsidR="00977AF8" w:rsidRPr="00A1086E" w:rsidRDefault="00977AF8" w:rsidP="00977AF8">
            <w:pPr>
              <w:ind w:firstLine="0"/>
              <w:rPr>
                <w:rFonts w:ascii="宋体" w:hAnsi="宋体"/>
                <w:sz w:val="22"/>
              </w:rPr>
            </w:pPr>
            <w:r w:rsidRPr="00A1086E">
              <w:rPr>
                <w:rFonts w:ascii="宋体" w:hAnsi="宋体"/>
                <w:sz w:val="22"/>
              </w:rPr>
              <w:t>销售品产品实例关联</w:t>
            </w:r>
          </w:p>
        </w:tc>
        <w:tc>
          <w:tcPr>
            <w:tcW w:w="1305" w:type="dxa"/>
          </w:tcPr>
          <w:p w14:paraId="172F582E" w14:textId="77777777" w:rsidR="00977AF8" w:rsidRPr="00A1086E" w:rsidRDefault="00977AF8" w:rsidP="00977AF8">
            <w:pPr>
              <w:ind w:firstLine="0"/>
              <w:rPr>
                <w:rFonts w:ascii="宋体" w:hAnsi="宋体"/>
                <w:sz w:val="22"/>
              </w:rPr>
            </w:pPr>
            <w:r w:rsidRPr="00A1086E">
              <w:rPr>
                <w:rFonts w:ascii="宋体" w:hAnsi="宋体"/>
                <w:sz w:val="22"/>
              </w:rPr>
              <w:t>分片表</w:t>
            </w:r>
          </w:p>
        </w:tc>
        <w:tc>
          <w:tcPr>
            <w:tcW w:w="1555" w:type="dxa"/>
          </w:tcPr>
          <w:p w14:paraId="0E569968" w14:textId="46270F79" w:rsidR="00977AF8" w:rsidRPr="00A1086E" w:rsidRDefault="00977AF8" w:rsidP="00977AF8">
            <w:pPr>
              <w:ind w:firstLine="0"/>
              <w:rPr>
                <w:rFonts w:ascii="宋体" w:hAnsi="宋体"/>
                <w:sz w:val="22"/>
              </w:rPr>
            </w:pPr>
            <w:r w:rsidRPr="00574EBF">
              <w:rPr>
                <w:rFonts w:ascii="宋体" w:hAnsi="宋体"/>
                <w:color w:val="FF0000"/>
                <w:sz w:val="22"/>
              </w:rPr>
              <w:t>OWNER_CUST_ID</w:t>
            </w:r>
          </w:p>
        </w:tc>
        <w:tc>
          <w:tcPr>
            <w:tcW w:w="2410" w:type="dxa"/>
          </w:tcPr>
          <w:p w14:paraId="2B47E334" w14:textId="2B5AEF0C" w:rsidR="00977AF8" w:rsidRPr="00A1086E" w:rsidRDefault="00977AF8" w:rsidP="00977AF8">
            <w:pPr>
              <w:ind w:firstLine="0"/>
              <w:rPr>
                <w:rFonts w:ascii="宋体" w:hAnsi="宋体"/>
                <w:sz w:val="22"/>
              </w:rPr>
            </w:pPr>
            <w:r w:rsidRPr="00A1086E">
              <w:rPr>
                <w:rFonts w:ascii="宋体" w:hAnsi="宋体" w:hint="eastAsia"/>
                <w:sz w:val="22"/>
              </w:rPr>
              <w:t>数据按</w:t>
            </w:r>
            <w:r w:rsidRPr="006A3600">
              <w:rPr>
                <w:rFonts w:ascii="宋体" w:hAnsi="宋体" w:hint="eastAsia"/>
                <w:color w:val="FF0000"/>
                <w:sz w:val="22"/>
              </w:rPr>
              <w:t>owner</w:t>
            </w:r>
            <w:r w:rsidRPr="006A3600">
              <w:rPr>
                <w:rFonts w:ascii="宋体" w:hAnsi="宋体"/>
                <w:color w:val="FF0000"/>
                <w:sz w:val="22"/>
              </w:rPr>
              <w:t>_cust_id</w:t>
            </w:r>
            <w:r w:rsidRPr="00A1086E">
              <w:rPr>
                <w:rFonts w:ascii="宋体" w:hAnsi="宋体" w:hint="eastAsia"/>
                <w:sz w:val="22"/>
              </w:rPr>
              <w:t>均匀分散到20个分片上</w:t>
            </w:r>
          </w:p>
        </w:tc>
        <w:tc>
          <w:tcPr>
            <w:tcW w:w="1134" w:type="dxa"/>
          </w:tcPr>
          <w:p w14:paraId="7FE4131C" w14:textId="5A917BF8" w:rsidR="00977AF8" w:rsidRPr="00A1086E" w:rsidRDefault="00977AF8" w:rsidP="00977AF8">
            <w:pPr>
              <w:ind w:firstLine="0"/>
              <w:rPr>
                <w:rFonts w:ascii="宋体" w:hAnsi="宋体"/>
                <w:sz w:val="22"/>
              </w:rPr>
            </w:pPr>
          </w:p>
        </w:tc>
      </w:tr>
      <w:tr w:rsidR="00EA17C1" w:rsidRPr="00A1086E" w14:paraId="240DBC4C" w14:textId="77777777" w:rsidTr="00CA0EAD">
        <w:tc>
          <w:tcPr>
            <w:tcW w:w="708" w:type="dxa"/>
          </w:tcPr>
          <w:p w14:paraId="764AD058"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7</w:t>
            </w:r>
          </w:p>
        </w:tc>
        <w:tc>
          <w:tcPr>
            <w:tcW w:w="2413" w:type="dxa"/>
          </w:tcPr>
          <w:p w14:paraId="2F27B6E2"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CUSTOMER</w:t>
            </w:r>
          </w:p>
          <w:p w14:paraId="219FB9C5"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客户</w:t>
            </w:r>
          </w:p>
        </w:tc>
        <w:tc>
          <w:tcPr>
            <w:tcW w:w="1305" w:type="dxa"/>
          </w:tcPr>
          <w:p w14:paraId="07A680DA" w14:textId="77777777" w:rsidR="00EA17C1" w:rsidRPr="00CB5FCF" w:rsidRDefault="00EA17C1" w:rsidP="00CA0EAD">
            <w:pPr>
              <w:ind w:firstLine="0"/>
              <w:rPr>
                <w:rFonts w:ascii="宋体" w:hAnsi="宋体"/>
                <w:color w:val="FF0000"/>
                <w:sz w:val="22"/>
              </w:rPr>
            </w:pPr>
            <w:r w:rsidRPr="00CB5FCF">
              <w:rPr>
                <w:rFonts w:ascii="宋体" w:hAnsi="宋体"/>
                <w:color w:val="FF0000"/>
                <w:sz w:val="22"/>
              </w:rPr>
              <w:t>分片表</w:t>
            </w:r>
          </w:p>
        </w:tc>
        <w:tc>
          <w:tcPr>
            <w:tcW w:w="1555" w:type="dxa"/>
          </w:tcPr>
          <w:p w14:paraId="19A9ED36" w14:textId="553920F2" w:rsidR="00EA17C1" w:rsidRPr="00CB5FCF" w:rsidRDefault="00674A45" w:rsidP="00CA0EAD">
            <w:pPr>
              <w:ind w:firstLine="0"/>
              <w:rPr>
                <w:rFonts w:ascii="宋体" w:hAnsi="宋体"/>
                <w:color w:val="FF0000"/>
                <w:sz w:val="22"/>
              </w:rPr>
            </w:pPr>
            <w:r>
              <w:rPr>
                <w:rFonts w:ascii="宋体" w:hAnsi="宋体"/>
                <w:color w:val="FF0000"/>
                <w:sz w:val="22"/>
              </w:rPr>
              <w:t>CUST</w:t>
            </w:r>
            <w:r w:rsidR="00EA17C1" w:rsidRPr="00CB5FCF">
              <w:rPr>
                <w:rFonts w:ascii="宋体" w:hAnsi="宋体"/>
                <w:color w:val="FF0000"/>
                <w:sz w:val="22"/>
              </w:rPr>
              <w:t>_ID</w:t>
            </w:r>
          </w:p>
        </w:tc>
        <w:tc>
          <w:tcPr>
            <w:tcW w:w="2410" w:type="dxa"/>
          </w:tcPr>
          <w:p w14:paraId="26FDE512" w14:textId="0BB1BCEF" w:rsidR="00EA17C1" w:rsidRPr="00CB5FCF" w:rsidRDefault="00EA17C1" w:rsidP="0093040C">
            <w:pPr>
              <w:ind w:firstLine="0"/>
              <w:rPr>
                <w:rFonts w:ascii="宋体" w:hAnsi="宋体"/>
                <w:color w:val="FF0000"/>
                <w:sz w:val="22"/>
              </w:rPr>
            </w:pPr>
            <w:r w:rsidRPr="00CB5FCF">
              <w:rPr>
                <w:rFonts w:ascii="宋体" w:hAnsi="宋体" w:hint="eastAsia"/>
                <w:color w:val="FF0000"/>
                <w:sz w:val="22"/>
              </w:rPr>
              <w:t>数据按</w:t>
            </w:r>
            <w:r w:rsidR="00674A45">
              <w:rPr>
                <w:rFonts w:ascii="宋体" w:hAnsi="宋体"/>
                <w:color w:val="FF0000"/>
                <w:sz w:val="22"/>
              </w:rPr>
              <w:t>cust</w:t>
            </w:r>
            <w:r w:rsidR="0093040C" w:rsidRPr="00CB5FCF">
              <w:rPr>
                <w:rFonts w:ascii="宋体" w:hAnsi="宋体"/>
                <w:color w:val="FF0000"/>
                <w:sz w:val="22"/>
              </w:rPr>
              <w:t>_id</w:t>
            </w:r>
            <w:r w:rsidRPr="00CB5FCF">
              <w:rPr>
                <w:rFonts w:ascii="宋体" w:hAnsi="宋体" w:hint="eastAsia"/>
                <w:color w:val="FF0000"/>
                <w:sz w:val="22"/>
              </w:rPr>
              <w:t>均匀分散到</w:t>
            </w:r>
            <w:r w:rsidRPr="00CB5FCF">
              <w:rPr>
                <w:rFonts w:ascii="宋体" w:hAnsi="宋体"/>
                <w:color w:val="FF0000"/>
                <w:sz w:val="22"/>
              </w:rPr>
              <w:t>20个分片上</w:t>
            </w:r>
          </w:p>
        </w:tc>
        <w:tc>
          <w:tcPr>
            <w:tcW w:w="1134" w:type="dxa"/>
          </w:tcPr>
          <w:p w14:paraId="75499CB5" w14:textId="77777777" w:rsidR="00EA17C1" w:rsidRPr="00A1086E" w:rsidRDefault="00EA17C1" w:rsidP="00CA0EAD">
            <w:pPr>
              <w:rPr>
                <w:rFonts w:ascii="宋体" w:hAnsi="宋体"/>
                <w:sz w:val="22"/>
              </w:rPr>
            </w:pPr>
          </w:p>
        </w:tc>
      </w:tr>
      <w:tr w:rsidR="00EA17C1" w:rsidRPr="00A1086E" w14:paraId="04437F9C" w14:textId="77777777" w:rsidTr="00CA0EAD">
        <w:tc>
          <w:tcPr>
            <w:tcW w:w="708" w:type="dxa"/>
          </w:tcPr>
          <w:p w14:paraId="3DFD82DB" w14:textId="77777777" w:rsidR="00EA17C1" w:rsidRPr="00A1086E" w:rsidRDefault="00EA17C1" w:rsidP="00CA0EAD">
            <w:pPr>
              <w:ind w:firstLine="0"/>
              <w:rPr>
                <w:rFonts w:ascii="宋体" w:hAnsi="宋体"/>
                <w:sz w:val="22"/>
              </w:rPr>
            </w:pPr>
            <w:r w:rsidRPr="00A1086E">
              <w:rPr>
                <w:rFonts w:ascii="宋体" w:hAnsi="宋体" w:hint="eastAsia"/>
                <w:sz w:val="22"/>
              </w:rPr>
              <w:t>8</w:t>
            </w:r>
          </w:p>
        </w:tc>
        <w:tc>
          <w:tcPr>
            <w:tcW w:w="2413" w:type="dxa"/>
          </w:tcPr>
          <w:p w14:paraId="4191DDD5" w14:textId="5D44D679" w:rsidR="00EA17C1" w:rsidRPr="00A1086E" w:rsidRDefault="00EA17C1" w:rsidP="00CA0EAD">
            <w:pPr>
              <w:ind w:firstLine="0"/>
              <w:rPr>
                <w:rFonts w:ascii="宋体" w:hAnsi="宋体"/>
                <w:sz w:val="22"/>
              </w:rPr>
            </w:pPr>
            <w:r w:rsidRPr="00A1086E">
              <w:rPr>
                <w:rFonts w:ascii="宋体" w:hAnsi="宋体"/>
                <w:sz w:val="22"/>
              </w:rPr>
              <w:t>CUSTOMER_ORD</w:t>
            </w:r>
            <w:r w:rsidR="007310F4">
              <w:rPr>
                <w:rFonts w:ascii="宋体" w:hAnsi="宋体"/>
                <w:sz w:val="22"/>
              </w:rPr>
              <w:t>E</w:t>
            </w:r>
            <w:r w:rsidRPr="00A1086E">
              <w:rPr>
                <w:rFonts w:ascii="宋体" w:hAnsi="宋体"/>
                <w:sz w:val="22"/>
              </w:rPr>
              <w:t xml:space="preserve">R </w:t>
            </w:r>
          </w:p>
          <w:p w14:paraId="13F7F8CB" w14:textId="77777777" w:rsidR="00EA17C1" w:rsidRPr="00A1086E" w:rsidRDefault="00EA17C1" w:rsidP="00CA0EAD">
            <w:pPr>
              <w:ind w:firstLine="0"/>
              <w:rPr>
                <w:rFonts w:ascii="宋体" w:hAnsi="宋体"/>
                <w:sz w:val="22"/>
              </w:rPr>
            </w:pPr>
            <w:r w:rsidRPr="00A1086E">
              <w:rPr>
                <w:rFonts w:ascii="宋体" w:hAnsi="宋体"/>
                <w:sz w:val="22"/>
              </w:rPr>
              <w:t>客户订单</w:t>
            </w:r>
          </w:p>
        </w:tc>
        <w:tc>
          <w:tcPr>
            <w:tcW w:w="1305" w:type="dxa"/>
          </w:tcPr>
          <w:p w14:paraId="2B103101"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2734C21D" w14:textId="77777777" w:rsidR="00EA17C1" w:rsidRPr="00A1086E" w:rsidRDefault="00EA17C1" w:rsidP="00CA0EAD">
            <w:pPr>
              <w:ind w:firstLine="0"/>
              <w:rPr>
                <w:rFonts w:ascii="宋体" w:hAnsi="宋体"/>
                <w:sz w:val="22"/>
              </w:rPr>
            </w:pPr>
            <w:r w:rsidRPr="00A1086E">
              <w:rPr>
                <w:rFonts w:ascii="宋体" w:hAnsi="宋体"/>
                <w:sz w:val="22"/>
              </w:rPr>
              <w:t>CUST_ID</w:t>
            </w:r>
          </w:p>
        </w:tc>
        <w:tc>
          <w:tcPr>
            <w:tcW w:w="2410" w:type="dxa"/>
          </w:tcPr>
          <w:p w14:paraId="2E07A8B4" w14:textId="06355B7D" w:rsidR="00EA17C1" w:rsidRPr="00A1086E" w:rsidRDefault="00EA17C1" w:rsidP="0093040C">
            <w:pPr>
              <w:ind w:firstLine="0"/>
              <w:rPr>
                <w:rFonts w:ascii="宋体" w:hAnsi="宋体"/>
                <w:sz w:val="22"/>
              </w:rPr>
            </w:pPr>
            <w:r w:rsidRPr="00A1086E">
              <w:rPr>
                <w:rFonts w:ascii="宋体" w:hAnsi="宋体" w:hint="eastAsia"/>
                <w:sz w:val="22"/>
              </w:rPr>
              <w:t>数据按</w:t>
            </w:r>
            <w:r w:rsidRPr="00A1086E">
              <w:rPr>
                <w:rFonts w:ascii="宋体" w:hAnsi="宋体"/>
                <w:sz w:val="22"/>
              </w:rPr>
              <w:t>cust_id</w:t>
            </w:r>
            <w:r w:rsidRPr="00A1086E">
              <w:rPr>
                <w:rFonts w:ascii="宋体" w:hAnsi="宋体" w:hint="eastAsia"/>
                <w:sz w:val="22"/>
              </w:rPr>
              <w:t>均匀分散到20个分片上</w:t>
            </w:r>
          </w:p>
        </w:tc>
        <w:tc>
          <w:tcPr>
            <w:tcW w:w="1134" w:type="dxa"/>
          </w:tcPr>
          <w:p w14:paraId="76DFD6E1" w14:textId="77777777" w:rsidR="00EA17C1" w:rsidRPr="00A1086E" w:rsidRDefault="00EA17C1" w:rsidP="00CA0EAD">
            <w:pPr>
              <w:rPr>
                <w:rFonts w:ascii="宋体" w:hAnsi="宋体"/>
                <w:sz w:val="22"/>
              </w:rPr>
            </w:pPr>
          </w:p>
        </w:tc>
      </w:tr>
      <w:tr w:rsidR="00EA17C1" w:rsidRPr="00A1086E" w14:paraId="7E9414E8" w14:textId="77777777" w:rsidTr="00CA0EAD">
        <w:tc>
          <w:tcPr>
            <w:tcW w:w="708" w:type="dxa"/>
          </w:tcPr>
          <w:p w14:paraId="2C833F8B" w14:textId="77777777" w:rsidR="00EA17C1" w:rsidRPr="00A1086E" w:rsidRDefault="00EA17C1" w:rsidP="00CA0EAD">
            <w:pPr>
              <w:ind w:firstLine="0"/>
              <w:rPr>
                <w:rFonts w:ascii="宋体" w:hAnsi="宋体"/>
                <w:sz w:val="22"/>
              </w:rPr>
            </w:pPr>
            <w:r w:rsidRPr="00A1086E">
              <w:rPr>
                <w:rFonts w:ascii="宋体" w:hAnsi="宋体" w:hint="eastAsia"/>
                <w:sz w:val="22"/>
              </w:rPr>
              <w:t>9</w:t>
            </w:r>
          </w:p>
        </w:tc>
        <w:tc>
          <w:tcPr>
            <w:tcW w:w="2413" w:type="dxa"/>
          </w:tcPr>
          <w:p w14:paraId="42296FFE" w14:textId="77777777" w:rsidR="00EA17C1" w:rsidRPr="00A1086E" w:rsidRDefault="00EA17C1" w:rsidP="00CA0EAD">
            <w:pPr>
              <w:ind w:firstLine="0"/>
              <w:rPr>
                <w:rFonts w:ascii="宋体" w:hAnsi="宋体"/>
                <w:sz w:val="22"/>
              </w:rPr>
            </w:pPr>
            <w:r w:rsidRPr="00A1086E">
              <w:rPr>
                <w:rFonts w:ascii="宋体" w:hAnsi="宋体"/>
                <w:sz w:val="22"/>
              </w:rPr>
              <w:t>ORDER_ITEM</w:t>
            </w:r>
          </w:p>
          <w:p w14:paraId="4ABA3B77" w14:textId="77777777" w:rsidR="00EA17C1" w:rsidRPr="00A1086E" w:rsidRDefault="00EA17C1" w:rsidP="00CA0EAD">
            <w:pPr>
              <w:ind w:firstLine="0"/>
              <w:rPr>
                <w:rFonts w:ascii="宋体" w:hAnsi="宋体"/>
                <w:sz w:val="22"/>
              </w:rPr>
            </w:pPr>
            <w:r w:rsidRPr="00A1086E">
              <w:rPr>
                <w:rFonts w:ascii="宋体" w:hAnsi="宋体"/>
                <w:sz w:val="22"/>
              </w:rPr>
              <w:t>订单项</w:t>
            </w:r>
          </w:p>
        </w:tc>
        <w:tc>
          <w:tcPr>
            <w:tcW w:w="1305" w:type="dxa"/>
          </w:tcPr>
          <w:p w14:paraId="6588160D"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30C2D80D" w14:textId="15FAE6FE" w:rsidR="00EA17C1" w:rsidRPr="00A1086E" w:rsidRDefault="00977AF8" w:rsidP="00CA0EAD">
            <w:pPr>
              <w:ind w:firstLine="0"/>
              <w:rPr>
                <w:rFonts w:ascii="宋体" w:hAnsi="宋体"/>
                <w:sz w:val="22"/>
              </w:rPr>
            </w:pPr>
            <w:r w:rsidRPr="00977AF8">
              <w:rPr>
                <w:rFonts w:ascii="宋体" w:hAnsi="宋体"/>
                <w:color w:val="FF0000"/>
                <w:sz w:val="22"/>
              </w:rPr>
              <w:t>BELONG_CUST_ID</w:t>
            </w:r>
          </w:p>
        </w:tc>
        <w:tc>
          <w:tcPr>
            <w:tcW w:w="2410" w:type="dxa"/>
          </w:tcPr>
          <w:p w14:paraId="194D5D26" w14:textId="77777777" w:rsidR="00977AF8" w:rsidRDefault="00EA17C1" w:rsidP="0093040C">
            <w:pPr>
              <w:ind w:firstLine="0"/>
              <w:rPr>
                <w:rFonts w:ascii="宋体" w:hAnsi="宋体"/>
                <w:sz w:val="22"/>
              </w:rPr>
            </w:pPr>
            <w:r w:rsidRPr="00A1086E">
              <w:rPr>
                <w:rFonts w:ascii="宋体" w:hAnsi="宋体" w:hint="eastAsia"/>
                <w:sz w:val="22"/>
              </w:rPr>
              <w:t>数据按</w:t>
            </w:r>
          </w:p>
          <w:p w14:paraId="3DE730B5" w14:textId="47FB3087" w:rsidR="00EA17C1" w:rsidRPr="00A1086E" w:rsidRDefault="00977AF8" w:rsidP="0093040C">
            <w:pPr>
              <w:ind w:firstLine="0"/>
              <w:rPr>
                <w:rFonts w:ascii="宋体" w:hAnsi="宋体"/>
                <w:sz w:val="22"/>
              </w:rPr>
            </w:pPr>
            <w:r>
              <w:rPr>
                <w:rFonts w:ascii="宋体" w:hAnsi="宋体" w:hint="eastAsia"/>
                <w:sz w:val="22"/>
              </w:rPr>
              <w:t>belong_</w:t>
            </w:r>
            <w:r w:rsidR="00EA17C1" w:rsidRPr="00A1086E">
              <w:rPr>
                <w:rFonts w:ascii="宋体" w:hAnsi="宋体"/>
                <w:sz w:val="22"/>
              </w:rPr>
              <w:t>cust_id</w:t>
            </w:r>
            <w:r w:rsidR="00EA17C1" w:rsidRPr="00A1086E">
              <w:rPr>
                <w:rFonts w:ascii="宋体" w:hAnsi="宋体" w:hint="eastAsia"/>
                <w:sz w:val="22"/>
              </w:rPr>
              <w:t>均匀分散到20个分片上</w:t>
            </w:r>
          </w:p>
        </w:tc>
        <w:tc>
          <w:tcPr>
            <w:tcW w:w="1134" w:type="dxa"/>
          </w:tcPr>
          <w:p w14:paraId="69445C41" w14:textId="16EAE8B8" w:rsidR="00EA17C1" w:rsidRPr="00A1086E" w:rsidRDefault="00EA17C1" w:rsidP="002814AB">
            <w:pPr>
              <w:ind w:firstLine="0"/>
              <w:rPr>
                <w:rFonts w:ascii="宋体" w:hAnsi="宋体"/>
                <w:sz w:val="22"/>
              </w:rPr>
            </w:pPr>
          </w:p>
        </w:tc>
      </w:tr>
      <w:tr w:rsidR="00EA17C1" w:rsidRPr="00A1086E" w14:paraId="5303974C" w14:textId="77777777" w:rsidTr="00CA0EAD">
        <w:tc>
          <w:tcPr>
            <w:tcW w:w="708" w:type="dxa"/>
          </w:tcPr>
          <w:p w14:paraId="11F30CAF" w14:textId="77777777" w:rsidR="00EA17C1" w:rsidRPr="00A1086E" w:rsidRDefault="00EA17C1" w:rsidP="00CA0EAD">
            <w:pPr>
              <w:ind w:firstLine="0"/>
              <w:rPr>
                <w:rFonts w:ascii="宋体" w:hAnsi="宋体"/>
                <w:sz w:val="22"/>
              </w:rPr>
            </w:pPr>
            <w:r w:rsidRPr="00A1086E">
              <w:rPr>
                <w:rFonts w:ascii="宋体" w:hAnsi="宋体" w:hint="eastAsia"/>
                <w:sz w:val="22"/>
              </w:rPr>
              <w:t>10</w:t>
            </w:r>
          </w:p>
        </w:tc>
        <w:tc>
          <w:tcPr>
            <w:tcW w:w="2413" w:type="dxa"/>
          </w:tcPr>
          <w:p w14:paraId="343A478D" w14:textId="77777777" w:rsidR="00EA17C1" w:rsidRPr="00A1086E" w:rsidRDefault="00EA17C1" w:rsidP="00CA0EAD">
            <w:pPr>
              <w:ind w:firstLine="0"/>
              <w:rPr>
                <w:rFonts w:ascii="宋体" w:hAnsi="宋体"/>
                <w:sz w:val="22"/>
              </w:rPr>
            </w:pPr>
            <w:r w:rsidRPr="00A1086E">
              <w:rPr>
                <w:rFonts w:ascii="宋体" w:hAnsi="宋体"/>
                <w:sz w:val="22"/>
              </w:rPr>
              <w:t>ORD_PROD_INST</w:t>
            </w:r>
          </w:p>
          <w:p w14:paraId="3AD7CBFB" w14:textId="77777777" w:rsidR="00EA17C1" w:rsidRPr="00A1086E" w:rsidRDefault="00EA17C1" w:rsidP="00CA0EAD">
            <w:pPr>
              <w:ind w:firstLine="0"/>
              <w:rPr>
                <w:rFonts w:ascii="宋体" w:hAnsi="宋体"/>
                <w:sz w:val="22"/>
              </w:rPr>
            </w:pPr>
            <w:r w:rsidRPr="00A1086E">
              <w:rPr>
                <w:rFonts w:ascii="宋体" w:hAnsi="宋体" w:hint="eastAsia"/>
                <w:sz w:val="22"/>
              </w:rPr>
              <w:t>订单产品实例</w:t>
            </w:r>
          </w:p>
        </w:tc>
        <w:tc>
          <w:tcPr>
            <w:tcW w:w="1305" w:type="dxa"/>
          </w:tcPr>
          <w:p w14:paraId="03B93B46" w14:textId="77777777" w:rsidR="00EA17C1" w:rsidRPr="00A1086E" w:rsidRDefault="00EA17C1" w:rsidP="00CA0EAD">
            <w:pPr>
              <w:ind w:firstLine="0"/>
              <w:rPr>
                <w:rFonts w:ascii="宋体" w:hAnsi="宋体"/>
                <w:sz w:val="22"/>
              </w:rPr>
            </w:pPr>
            <w:r w:rsidRPr="00A1086E">
              <w:rPr>
                <w:rFonts w:ascii="宋体" w:hAnsi="宋体"/>
                <w:sz w:val="22"/>
              </w:rPr>
              <w:t>分片表</w:t>
            </w:r>
          </w:p>
        </w:tc>
        <w:tc>
          <w:tcPr>
            <w:tcW w:w="1555" w:type="dxa"/>
          </w:tcPr>
          <w:p w14:paraId="74238CCC" w14:textId="042B85E8" w:rsidR="00EA17C1" w:rsidRPr="00A1086E" w:rsidRDefault="00EA6D9E" w:rsidP="00CA0EAD">
            <w:pPr>
              <w:ind w:firstLine="0"/>
              <w:rPr>
                <w:rFonts w:ascii="宋体" w:hAnsi="宋体"/>
                <w:sz w:val="22"/>
              </w:rPr>
            </w:pPr>
            <w:r w:rsidRPr="00EA6D9E">
              <w:rPr>
                <w:rFonts w:ascii="宋体" w:hAnsi="宋体"/>
                <w:color w:val="FF0000"/>
                <w:sz w:val="22"/>
              </w:rPr>
              <w:t>OWNER_</w:t>
            </w:r>
            <w:r w:rsidR="00EA17C1" w:rsidRPr="00EA6D9E">
              <w:rPr>
                <w:rFonts w:ascii="宋体" w:hAnsi="宋体"/>
                <w:color w:val="FF0000"/>
                <w:sz w:val="22"/>
              </w:rPr>
              <w:t>CUST_ID</w:t>
            </w:r>
          </w:p>
        </w:tc>
        <w:tc>
          <w:tcPr>
            <w:tcW w:w="2410" w:type="dxa"/>
          </w:tcPr>
          <w:p w14:paraId="12DD59EF" w14:textId="14BCC085" w:rsidR="00EA17C1" w:rsidRPr="00A1086E" w:rsidRDefault="00EA17C1" w:rsidP="0093040C">
            <w:pPr>
              <w:ind w:firstLine="0"/>
              <w:rPr>
                <w:rFonts w:ascii="宋体" w:hAnsi="宋体"/>
                <w:sz w:val="22"/>
              </w:rPr>
            </w:pPr>
            <w:r w:rsidRPr="00A1086E">
              <w:rPr>
                <w:rFonts w:ascii="宋体" w:hAnsi="宋体" w:hint="eastAsia"/>
                <w:sz w:val="22"/>
              </w:rPr>
              <w:t>数据按</w:t>
            </w:r>
            <w:r w:rsidR="00EA6D9E" w:rsidRPr="00EA6D9E">
              <w:rPr>
                <w:rFonts w:ascii="宋体" w:hAnsi="宋体" w:hint="eastAsia"/>
                <w:color w:val="FF0000"/>
                <w:sz w:val="22"/>
              </w:rPr>
              <w:t>owner_</w:t>
            </w:r>
            <w:r w:rsidRPr="00EA6D9E">
              <w:rPr>
                <w:rFonts w:ascii="宋体" w:hAnsi="宋体"/>
                <w:color w:val="FF0000"/>
                <w:sz w:val="22"/>
              </w:rPr>
              <w:t>cust_id</w:t>
            </w:r>
            <w:r w:rsidRPr="00A1086E">
              <w:rPr>
                <w:rFonts w:ascii="宋体" w:hAnsi="宋体" w:hint="eastAsia"/>
                <w:sz w:val="22"/>
              </w:rPr>
              <w:t>均匀分散到20个分片</w:t>
            </w:r>
            <w:r w:rsidRPr="00A1086E">
              <w:rPr>
                <w:rFonts w:ascii="宋体" w:hAnsi="宋体" w:hint="eastAsia"/>
                <w:sz w:val="22"/>
              </w:rPr>
              <w:lastRenderedPageBreak/>
              <w:t>上</w:t>
            </w:r>
          </w:p>
        </w:tc>
        <w:tc>
          <w:tcPr>
            <w:tcW w:w="1134" w:type="dxa"/>
          </w:tcPr>
          <w:p w14:paraId="50CFE7FC" w14:textId="77777777" w:rsidR="00EA17C1" w:rsidRPr="00A1086E" w:rsidRDefault="00EA17C1" w:rsidP="00CA0EAD">
            <w:pPr>
              <w:rPr>
                <w:rFonts w:ascii="宋体" w:hAnsi="宋体"/>
                <w:sz w:val="22"/>
              </w:rPr>
            </w:pPr>
          </w:p>
        </w:tc>
      </w:tr>
      <w:tr w:rsidR="00EA6D9E" w:rsidRPr="00A1086E" w14:paraId="6441FE37" w14:textId="77777777" w:rsidTr="00CA0EAD">
        <w:tc>
          <w:tcPr>
            <w:tcW w:w="708" w:type="dxa"/>
          </w:tcPr>
          <w:p w14:paraId="4BD015E7" w14:textId="77777777" w:rsidR="00EA6D9E" w:rsidRPr="00A1086E" w:rsidRDefault="00EA6D9E" w:rsidP="00EA6D9E">
            <w:pPr>
              <w:ind w:firstLine="0"/>
              <w:rPr>
                <w:rFonts w:ascii="宋体" w:hAnsi="宋体"/>
                <w:sz w:val="22"/>
              </w:rPr>
            </w:pPr>
            <w:r w:rsidRPr="00A1086E">
              <w:rPr>
                <w:rFonts w:ascii="宋体" w:hAnsi="宋体" w:hint="eastAsia"/>
                <w:sz w:val="22"/>
              </w:rPr>
              <w:lastRenderedPageBreak/>
              <w:t>11</w:t>
            </w:r>
          </w:p>
        </w:tc>
        <w:tc>
          <w:tcPr>
            <w:tcW w:w="2413" w:type="dxa"/>
          </w:tcPr>
          <w:p w14:paraId="08E509DA" w14:textId="77777777" w:rsidR="00EA6D9E" w:rsidRPr="00A1086E" w:rsidRDefault="00EA6D9E" w:rsidP="00EA6D9E">
            <w:pPr>
              <w:ind w:firstLine="0"/>
              <w:rPr>
                <w:rFonts w:ascii="宋体" w:hAnsi="宋体"/>
                <w:sz w:val="22"/>
              </w:rPr>
            </w:pPr>
            <w:r w:rsidRPr="00A1086E">
              <w:rPr>
                <w:rFonts w:ascii="宋体" w:hAnsi="宋体"/>
                <w:sz w:val="22"/>
              </w:rPr>
              <w:t>ORD_OFFER_INST</w:t>
            </w:r>
          </w:p>
          <w:p w14:paraId="55B795E2" w14:textId="77777777" w:rsidR="00EA6D9E" w:rsidRPr="00A1086E" w:rsidRDefault="00EA6D9E" w:rsidP="00EA6D9E">
            <w:pPr>
              <w:ind w:firstLine="0"/>
              <w:rPr>
                <w:rFonts w:ascii="宋体" w:hAnsi="宋体"/>
                <w:sz w:val="22"/>
              </w:rPr>
            </w:pPr>
            <w:r w:rsidRPr="00A1086E">
              <w:rPr>
                <w:rFonts w:ascii="宋体" w:hAnsi="宋体"/>
                <w:sz w:val="22"/>
              </w:rPr>
              <w:t>订单销售品实例</w:t>
            </w:r>
          </w:p>
        </w:tc>
        <w:tc>
          <w:tcPr>
            <w:tcW w:w="1305" w:type="dxa"/>
          </w:tcPr>
          <w:p w14:paraId="7EFDE6F3" w14:textId="77777777" w:rsidR="00EA6D9E" w:rsidRPr="00A1086E" w:rsidRDefault="00EA6D9E" w:rsidP="00EA6D9E">
            <w:pPr>
              <w:ind w:firstLine="0"/>
              <w:rPr>
                <w:rFonts w:ascii="宋体" w:hAnsi="宋体"/>
                <w:sz w:val="22"/>
              </w:rPr>
            </w:pPr>
            <w:r w:rsidRPr="00A1086E">
              <w:rPr>
                <w:rFonts w:ascii="宋体" w:hAnsi="宋体"/>
                <w:sz w:val="22"/>
              </w:rPr>
              <w:t>分片表</w:t>
            </w:r>
          </w:p>
        </w:tc>
        <w:tc>
          <w:tcPr>
            <w:tcW w:w="1555" w:type="dxa"/>
          </w:tcPr>
          <w:p w14:paraId="6D91EF09" w14:textId="3286E8AD" w:rsidR="00EA6D9E" w:rsidRPr="00A1086E" w:rsidRDefault="00EA6D9E" w:rsidP="00EA6D9E">
            <w:pPr>
              <w:ind w:firstLine="0"/>
              <w:rPr>
                <w:rFonts w:ascii="宋体" w:hAnsi="宋体"/>
                <w:sz w:val="22"/>
              </w:rPr>
            </w:pPr>
            <w:r w:rsidRPr="00EA6D9E">
              <w:rPr>
                <w:rFonts w:ascii="宋体" w:hAnsi="宋体"/>
                <w:color w:val="FF0000"/>
                <w:sz w:val="22"/>
              </w:rPr>
              <w:t>OWNER_CUST_ID</w:t>
            </w:r>
          </w:p>
        </w:tc>
        <w:tc>
          <w:tcPr>
            <w:tcW w:w="2410" w:type="dxa"/>
          </w:tcPr>
          <w:p w14:paraId="128C28BB" w14:textId="17650125" w:rsidR="00EA6D9E" w:rsidRPr="00A1086E" w:rsidRDefault="00EA6D9E" w:rsidP="00EA6D9E">
            <w:pPr>
              <w:ind w:firstLine="0"/>
              <w:rPr>
                <w:rFonts w:ascii="宋体" w:hAnsi="宋体"/>
                <w:sz w:val="22"/>
              </w:rPr>
            </w:pPr>
            <w:r w:rsidRPr="00A1086E">
              <w:rPr>
                <w:rFonts w:ascii="宋体" w:hAnsi="宋体" w:hint="eastAsia"/>
                <w:sz w:val="22"/>
              </w:rPr>
              <w:t>数据按</w:t>
            </w:r>
            <w:r w:rsidRPr="00EA6D9E">
              <w:rPr>
                <w:rFonts w:ascii="宋体" w:hAnsi="宋体" w:hint="eastAsia"/>
                <w:color w:val="FF0000"/>
                <w:sz w:val="22"/>
              </w:rPr>
              <w:t>owner_</w:t>
            </w:r>
            <w:r w:rsidRPr="00EA6D9E">
              <w:rPr>
                <w:rFonts w:ascii="宋体" w:hAnsi="宋体"/>
                <w:color w:val="FF0000"/>
                <w:sz w:val="22"/>
              </w:rPr>
              <w:t>cust_id</w:t>
            </w:r>
            <w:r w:rsidRPr="00A1086E">
              <w:rPr>
                <w:rFonts w:ascii="宋体" w:hAnsi="宋体" w:hint="eastAsia"/>
                <w:sz w:val="22"/>
              </w:rPr>
              <w:t>均匀分散到20个分片上</w:t>
            </w:r>
          </w:p>
        </w:tc>
        <w:tc>
          <w:tcPr>
            <w:tcW w:w="1134" w:type="dxa"/>
          </w:tcPr>
          <w:p w14:paraId="2603362C" w14:textId="77777777" w:rsidR="00EA6D9E" w:rsidRPr="00A1086E" w:rsidRDefault="00EA6D9E" w:rsidP="00EA6D9E">
            <w:pPr>
              <w:rPr>
                <w:rFonts w:ascii="宋体" w:hAnsi="宋体"/>
                <w:sz w:val="22"/>
              </w:rPr>
            </w:pPr>
          </w:p>
        </w:tc>
      </w:tr>
      <w:tr w:rsidR="00BB7D84" w:rsidRPr="00A1086E" w14:paraId="6904CDA2" w14:textId="77777777" w:rsidTr="00CA0EAD">
        <w:tc>
          <w:tcPr>
            <w:tcW w:w="708" w:type="dxa"/>
          </w:tcPr>
          <w:p w14:paraId="52C261B7" w14:textId="77777777" w:rsidR="00BB7D84" w:rsidRPr="00A1086E" w:rsidRDefault="00BB7D84" w:rsidP="00BB7D84">
            <w:pPr>
              <w:ind w:firstLine="0"/>
              <w:rPr>
                <w:rFonts w:ascii="宋体" w:hAnsi="宋体"/>
                <w:sz w:val="22"/>
              </w:rPr>
            </w:pPr>
            <w:r w:rsidRPr="00A1086E">
              <w:rPr>
                <w:rFonts w:ascii="宋体" w:hAnsi="宋体" w:hint="eastAsia"/>
                <w:sz w:val="22"/>
              </w:rPr>
              <w:t>12</w:t>
            </w:r>
          </w:p>
        </w:tc>
        <w:tc>
          <w:tcPr>
            <w:tcW w:w="2413" w:type="dxa"/>
          </w:tcPr>
          <w:p w14:paraId="062B8C3D" w14:textId="77777777" w:rsidR="00BB7D84" w:rsidRPr="00A1086E" w:rsidRDefault="00BB7D84" w:rsidP="00BB7D84">
            <w:pPr>
              <w:ind w:firstLine="0"/>
              <w:rPr>
                <w:rFonts w:ascii="宋体" w:hAnsi="宋体"/>
                <w:sz w:val="22"/>
              </w:rPr>
            </w:pPr>
            <w:r w:rsidRPr="00A1086E">
              <w:rPr>
                <w:rFonts w:ascii="宋体" w:hAnsi="宋体"/>
                <w:sz w:val="22"/>
              </w:rPr>
              <w:t>ORD_OFFER_PROD_INST_REL</w:t>
            </w:r>
          </w:p>
          <w:p w14:paraId="4FAFC312" w14:textId="77777777" w:rsidR="00BB7D84" w:rsidRPr="00A1086E" w:rsidRDefault="00BB7D84" w:rsidP="00BB7D84">
            <w:pPr>
              <w:ind w:firstLine="0"/>
              <w:rPr>
                <w:rFonts w:ascii="宋体" w:hAnsi="宋体"/>
                <w:sz w:val="22"/>
              </w:rPr>
            </w:pPr>
            <w:r w:rsidRPr="00A1086E">
              <w:rPr>
                <w:rFonts w:ascii="宋体" w:hAnsi="宋体"/>
                <w:sz w:val="22"/>
              </w:rPr>
              <w:t>订单销售品产品实例关联</w:t>
            </w:r>
          </w:p>
        </w:tc>
        <w:tc>
          <w:tcPr>
            <w:tcW w:w="1305" w:type="dxa"/>
          </w:tcPr>
          <w:p w14:paraId="24DB6B3F" w14:textId="77777777" w:rsidR="00BB7D84" w:rsidRPr="00A1086E" w:rsidRDefault="00BB7D84" w:rsidP="00BB7D84">
            <w:pPr>
              <w:ind w:firstLine="0"/>
              <w:rPr>
                <w:rFonts w:ascii="宋体" w:hAnsi="宋体"/>
                <w:sz w:val="22"/>
              </w:rPr>
            </w:pPr>
            <w:r w:rsidRPr="00A1086E">
              <w:rPr>
                <w:rFonts w:ascii="宋体" w:hAnsi="宋体"/>
                <w:sz w:val="22"/>
              </w:rPr>
              <w:t>分片表</w:t>
            </w:r>
          </w:p>
        </w:tc>
        <w:tc>
          <w:tcPr>
            <w:tcW w:w="1555" w:type="dxa"/>
          </w:tcPr>
          <w:p w14:paraId="10AE2456" w14:textId="3D17FAB6" w:rsidR="00BB7D84" w:rsidRPr="00A1086E" w:rsidRDefault="00BB7D84" w:rsidP="00BB7D84">
            <w:pPr>
              <w:ind w:firstLine="0"/>
              <w:rPr>
                <w:rFonts w:ascii="宋体" w:hAnsi="宋体"/>
                <w:sz w:val="22"/>
              </w:rPr>
            </w:pPr>
            <w:r w:rsidRPr="00EA6D9E">
              <w:rPr>
                <w:rFonts w:ascii="宋体" w:hAnsi="宋体"/>
                <w:color w:val="FF0000"/>
                <w:sz w:val="22"/>
              </w:rPr>
              <w:t>OWNER_CUST_ID</w:t>
            </w:r>
          </w:p>
        </w:tc>
        <w:tc>
          <w:tcPr>
            <w:tcW w:w="2410" w:type="dxa"/>
          </w:tcPr>
          <w:p w14:paraId="03B49F8F" w14:textId="1D096998" w:rsidR="00BB7D84" w:rsidRPr="00A1086E" w:rsidRDefault="00BB7D84" w:rsidP="00BB7D84">
            <w:pPr>
              <w:ind w:firstLine="0"/>
              <w:rPr>
                <w:rFonts w:ascii="宋体" w:hAnsi="宋体"/>
                <w:sz w:val="22"/>
              </w:rPr>
            </w:pPr>
            <w:r w:rsidRPr="00A1086E">
              <w:rPr>
                <w:rFonts w:ascii="宋体" w:hAnsi="宋体" w:hint="eastAsia"/>
                <w:sz w:val="22"/>
              </w:rPr>
              <w:t>数据按</w:t>
            </w:r>
            <w:r w:rsidRPr="00EA6D9E">
              <w:rPr>
                <w:rFonts w:ascii="宋体" w:hAnsi="宋体" w:hint="eastAsia"/>
                <w:color w:val="FF0000"/>
                <w:sz w:val="22"/>
              </w:rPr>
              <w:t>owner_</w:t>
            </w:r>
            <w:r w:rsidRPr="00EA6D9E">
              <w:rPr>
                <w:rFonts w:ascii="宋体" w:hAnsi="宋体"/>
                <w:color w:val="FF0000"/>
                <w:sz w:val="22"/>
              </w:rPr>
              <w:t>cust_id</w:t>
            </w:r>
            <w:r w:rsidRPr="00A1086E">
              <w:rPr>
                <w:rFonts w:ascii="宋体" w:hAnsi="宋体" w:hint="eastAsia"/>
                <w:sz w:val="22"/>
              </w:rPr>
              <w:t>均匀分散到20个分片上</w:t>
            </w:r>
          </w:p>
        </w:tc>
        <w:tc>
          <w:tcPr>
            <w:tcW w:w="1134" w:type="dxa"/>
          </w:tcPr>
          <w:p w14:paraId="4359D9C9" w14:textId="0D24B414" w:rsidR="00BB7D84" w:rsidRPr="00A1086E" w:rsidRDefault="00BB7D84" w:rsidP="00BB7D84">
            <w:pPr>
              <w:ind w:firstLine="0"/>
              <w:rPr>
                <w:rFonts w:ascii="宋体" w:hAnsi="宋体"/>
                <w:sz w:val="22"/>
              </w:rPr>
            </w:pPr>
          </w:p>
        </w:tc>
      </w:tr>
      <w:tr w:rsidR="00EA17C1" w:rsidRPr="00A1086E" w14:paraId="0F06FFDF" w14:textId="77777777" w:rsidTr="00CA0EAD">
        <w:tc>
          <w:tcPr>
            <w:tcW w:w="708" w:type="dxa"/>
          </w:tcPr>
          <w:p w14:paraId="7851A2FB" w14:textId="77777777" w:rsidR="00EA17C1" w:rsidRPr="00A1086E" w:rsidRDefault="00EA17C1" w:rsidP="00CA0EAD">
            <w:pPr>
              <w:ind w:firstLine="0"/>
              <w:rPr>
                <w:rFonts w:ascii="宋体" w:hAnsi="宋体"/>
                <w:sz w:val="22"/>
              </w:rPr>
            </w:pPr>
            <w:r w:rsidRPr="00A1086E">
              <w:rPr>
                <w:rFonts w:ascii="宋体" w:hAnsi="宋体" w:hint="eastAsia"/>
                <w:sz w:val="22"/>
              </w:rPr>
              <w:t>13</w:t>
            </w:r>
          </w:p>
        </w:tc>
        <w:tc>
          <w:tcPr>
            <w:tcW w:w="2413" w:type="dxa"/>
          </w:tcPr>
          <w:p w14:paraId="6EE65CEF" w14:textId="77777777" w:rsidR="00EA17C1" w:rsidRPr="00A1086E" w:rsidRDefault="00EA17C1" w:rsidP="00CA0EAD">
            <w:pPr>
              <w:ind w:firstLine="0"/>
              <w:rPr>
                <w:rFonts w:ascii="宋体" w:hAnsi="宋体"/>
                <w:sz w:val="22"/>
              </w:rPr>
            </w:pPr>
            <w:r w:rsidRPr="00A1086E">
              <w:rPr>
                <w:rFonts w:ascii="宋体" w:hAnsi="宋体" w:hint="eastAsia"/>
                <w:sz w:val="22"/>
              </w:rPr>
              <w:t>TEST_DDL_PROD</w:t>
            </w:r>
          </w:p>
          <w:p w14:paraId="16883071" w14:textId="77777777" w:rsidR="00EA17C1" w:rsidRPr="00A1086E" w:rsidRDefault="00EA17C1" w:rsidP="00CA0EAD">
            <w:pPr>
              <w:ind w:firstLine="0"/>
              <w:rPr>
                <w:rFonts w:ascii="宋体" w:hAnsi="宋体"/>
                <w:sz w:val="22"/>
              </w:rPr>
            </w:pPr>
            <w:r w:rsidRPr="00A1086E">
              <w:rPr>
                <w:rFonts w:ascii="宋体" w:hAnsi="宋体" w:hint="eastAsia"/>
                <w:sz w:val="22"/>
              </w:rPr>
              <w:t>测试DDL订单表</w:t>
            </w:r>
          </w:p>
        </w:tc>
        <w:tc>
          <w:tcPr>
            <w:tcW w:w="1305" w:type="dxa"/>
          </w:tcPr>
          <w:p w14:paraId="01B71D05" w14:textId="77777777" w:rsidR="00EA17C1" w:rsidRPr="00A1086E" w:rsidRDefault="00EA17C1" w:rsidP="00CA0EAD">
            <w:pPr>
              <w:ind w:firstLine="0"/>
              <w:rPr>
                <w:rFonts w:ascii="宋体" w:hAnsi="宋体"/>
                <w:sz w:val="22"/>
              </w:rPr>
            </w:pPr>
            <w:r w:rsidRPr="00A1086E">
              <w:rPr>
                <w:rFonts w:ascii="宋体" w:hAnsi="宋体" w:hint="eastAsia"/>
                <w:sz w:val="22"/>
              </w:rPr>
              <w:t>全局表</w:t>
            </w:r>
          </w:p>
        </w:tc>
        <w:tc>
          <w:tcPr>
            <w:tcW w:w="1555" w:type="dxa"/>
          </w:tcPr>
          <w:p w14:paraId="68E1049B" w14:textId="77777777" w:rsidR="00EA17C1" w:rsidRPr="00A1086E" w:rsidRDefault="00EA17C1" w:rsidP="00CA0EAD">
            <w:pPr>
              <w:ind w:firstLine="0"/>
              <w:rPr>
                <w:rFonts w:ascii="宋体" w:hAnsi="宋体"/>
                <w:sz w:val="22"/>
              </w:rPr>
            </w:pPr>
          </w:p>
        </w:tc>
        <w:tc>
          <w:tcPr>
            <w:tcW w:w="2410" w:type="dxa"/>
          </w:tcPr>
          <w:p w14:paraId="1B7AAC91" w14:textId="77777777" w:rsidR="00EA17C1" w:rsidRPr="00A1086E" w:rsidRDefault="00EA17C1" w:rsidP="00CA0EAD">
            <w:pPr>
              <w:ind w:firstLine="0"/>
              <w:rPr>
                <w:rFonts w:ascii="宋体" w:hAnsi="宋体"/>
                <w:sz w:val="22"/>
              </w:rPr>
            </w:pPr>
            <w:r w:rsidRPr="00A1086E">
              <w:rPr>
                <w:rFonts w:ascii="宋体" w:hAnsi="宋体" w:hint="eastAsia"/>
                <w:sz w:val="22"/>
              </w:rPr>
              <w:t>数据在每个分片上有完整一份数据</w:t>
            </w:r>
          </w:p>
        </w:tc>
        <w:tc>
          <w:tcPr>
            <w:tcW w:w="1134" w:type="dxa"/>
          </w:tcPr>
          <w:p w14:paraId="4C3B03A0" w14:textId="77777777" w:rsidR="00EA17C1" w:rsidRPr="00A1086E" w:rsidRDefault="00EA17C1" w:rsidP="00CA0EAD">
            <w:pPr>
              <w:ind w:firstLine="0"/>
              <w:rPr>
                <w:rFonts w:ascii="宋体" w:hAnsi="宋体"/>
                <w:sz w:val="22"/>
              </w:rPr>
            </w:pPr>
            <w:r w:rsidRPr="00A1086E">
              <w:rPr>
                <w:rFonts w:ascii="宋体" w:hAnsi="宋体" w:hint="eastAsia"/>
                <w:sz w:val="22"/>
              </w:rPr>
              <w:t>临时测试表</w:t>
            </w:r>
          </w:p>
        </w:tc>
      </w:tr>
      <w:tr w:rsidR="00EA17C1" w:rsidRPr="00A1086E" w14:paraId="5DC2635B" w14:textId="77777777" w:rsidTr="00CA0EAD">
        <w:tc>
          <w:tcPr>
            <w:tcW w:w="708" w:type="dxa"/>
          </w:tcPr>
          <w:p w14:paraId="1A92D353" w14:textId="77777777" w:rsidR="00EA17C1" w:rsidRPr="00A1086E" w:rsidRDefault="00EA17C1" w:rsidP="00CA0EAD">
            <w:pPr>
              <w:ind w:firstLine="0"/>
              <w:rPr>
                <w:rFonts w:ascii="宋体" w:hAnsi="宋体"/>
                <w:sz w:val="22"/>
              </w:rPr>
            </w:pPr>
            <w:r w:rsidRPr="00A1086E">
              <w:rPr>
                <w:rFonts w:ascii="宋体" w:hAnsi="宋体" w:hint="eastAsia"/>
                <w:sz w:val="22"/>
              </w:rPr>
              <w:t>14</w:t>
            </w:r>
          </w:p>
        </w:tc>
        <w:tc>
          <w:tcPr>
            <w:tcW w:w="2413" w:type="dxa"/>
          </w:tcPr>
          <w:p w14:paraId="0DC1CB4E" w14:textId="77777777" w:rsidR="00EA17C1" w:rsidRPr="00A1086E" w:rsidRDefault="00EA17C1" w:rsidP="00CA0EAD">
            <w:pPr>
              <w:ind w:firstLine="0"/>
              <w:rPr>
                <w:rFonts w:ascii="宋体" w:hAnsi="宋体"/>
                <w:sz w:val="22"/>
              </w:rPr>
            </w:pPr>
            <w:r w:rsidRPr="00A1086E">
              <w:rPr>
                <w:rFonts w:ascii="宋体" w:hAnsi="宋体" w:hint="eastAsia"/>
                <w:sz w:val="22"/>
              </w:rPr>
              <w:t>TEST_DDL_PROD_INST</w:t>
            </w:r>
          </w:p>
          <w:p w14:paraId="5EA132FF" w14:textId="77777777" w:rsidR="00EA17C1" w:rsidRPr="00A1086E" w:rsidRDefault="00EA17C1" w:rsidP="00CA0EAD">
            <w:pPr>
              <w:ind w:firstLine="0"/>
              <w:rPr>
                <w:rFonts w:ascii="宋体" w:hAnsi="宋体"/>
                <w:sz w:val="22"/>
              </w:rPr>
            </w:pPr>
            <w:r w:rsidRPr="00A1086E">
              <w:rPr>
                <w:rFonts w:ascii="宋体" w:hAnsi="宋体" w:hint="eastAsia"/>
                <w:sz w:val="22"/>
              </w:rPr>
              <w:t>测试DDL订单实例表</w:t>
            </w:r>
          </w:p>
        </w:tc>
        <w:tc>
          <w:tcPr>
            <w:tcW w:w="1305" w:type="dxa"/>
          </w:tcPr>
          <w:p w14:paraId="692E3B4C" w14:textId="77777777" w:rsidR="00EA17C1" w:rsidRPr="00A1086E" w:rsidRDefault="00EA17C1" w:rsidP="00CA0EAD">
            <w:pPr>
              <w:ind w:firstLine="0"/>
              <w:rPr>
                <w:rFonts w:ascii="宋体" w:hAnsi="宋体"/>
                <w:sz w:val="22"/>
              </w:rPr>
            </w:pPr>
            <w:r w:rsidRPr="00A1086E">
              <w:rPr>
                <w:rFonts w:ascii="宋体" w:hAnsi="宋体" w:hint="eastAsia"/>
                <w:sz w:val="22"/>
              </w:rPr>
              <w:t>分片表</w:t>
            </w:r>
          </w:p>
        </w:tc>
        <w:tc>
          <w:tcPr>
            <w:tcW w:w="1555" w:type="dxa"/>
          </w:tcPr>
          <w:p w14:paraId="2DA5CA92" w14:textId="77777777" w:rsidR="00EA17C1" w:rsidRPr="00A1086E" w:rsidRDefault="00EA17C1" w:rsidP="00CA0EAD">
            <w:pPr>
              <w:ind w:firstLine="0"/>
              <w:rPr>
                <w:rFonts w:ascii="宋体" w:hAnsi="宋体"/>
                <w:sz w:val="22"/>
              </w:rPr>
            </w:pPr>
            <w:r w:rsidRPr="00A1086E">
              <w:rPr>
                <w:rFonts w:ascii="宋体" w:hAnsi="宋体"/>
                <w:sz w:val="22"/>
              </w:rPr>
              <w:t>CUST_ID</w:t>
            </w:r>
          </w:p>
        </w:tc>
        <w:tc>
          <w:tcPr>
            <w:tcW w:w="2410" w:type="dxa"/>
          </w:tcPr>
          <w:p w14:paraId="4C591576" w14:textId="6553B875" w:rsidR="00EA17C1" w:rsidRPr="00A1086E" w:rsidRDefault="00EA17C1" w:rsidP="0093040C">
            <w:pPr>
              <w:ind w:firstLine="0"/>
              <w:rPr>
                <w:rFonts w:ascii="宋体" w:hAnsi="宋体"/>
                <w:sz w:val="22"/>
              </w:rPr>
            </w:pPr>
            <w:r w:rsidRPr="00A1086E">
              <w:rPr>
                <w:rFonts w:ascii="宋体" w:hAnsi="宋体" w:hint="eastAsia"/>
                <w:sz w:val="22"/>
              </w:rPr>
              <w:t>数据按</w:t>
            </w:r>
            <w:r w:rsidRPr="00A1086E">
              <w:rPr>
                <w:rFonts w:ascii="宋体" w:hAnsi="宋体"/>
                <w:sz w:val="22"/>
              </w:rPr>
              <w:t>cust_id</w:t>
            </w:r>
            <w:r w:rsidRPr="00A1086E">
              <w:rPr>
                <w:rFonts w:ascii="宋体" w:hAnsi="宋体" w:hint="eastAsia"/>
                <w:sz w:val="22"/>
              </w:rPr>
              <w:t>均匀分散到20个分片上</w:t>
            </w:r>
          </w:p>
        </w:tc>
        <w:tc>
          <w:tcPr>
            <w:tcW w:w="1134" w:type="dxa"/>
          </w:tcPr>
          <w:p w14:paraId="10992237" w14:textId="77777777" w:rsidR="00EA17C1" w:rsidRPr="00A1086E" w:rsidRDefault="00EA17C1" w:rsidP="00CA0EAD">
            <w:pPr>
              <w:ind w:firstLine="0"/>
              <w:rPr>
                <w:rFonts w:ascii="宋体" w:hAnsi="宋体"/>
                <w:sz w:val="22"/>
              </w:rPr>
            </w:pPr>
            <w:r w:rsidRPr="00A1086E">
              <w:rPr>
                <w:rFonts w:ascii="宋体" w:hAnsi="宋体" w:hint="eastAsia"/>
                <w:sz w:val="22"/>
              </w:rPr>
              <w:t>临时测试表</w:t>
            </w:r>
          </w:p>
        </w:tc>
      </w:tr>
    </w:tbl>
    <w:p w14:paraId="53F24161" w14:textId="102D183C" w:rsidR="005D3CFB" w:rsidRPr="00A1086E" w:rsidRDefault="00AF608E" w:rsidP="00115DA6">
      <w:pPr>
        <w:pStyle w:val="MMTopic1"/>
        <w:numPr>
          <w:ilvl w:val="0"/>
          <w:numId w:val="2"/>
        </w:numPr>
        <w:rPr>
          <w:rFonts w:ascii="宋体" w:hAnsi="宋体"/>
          <w:b w:val="0"/>
          <w:bCs w:val="0"/>
          <w:caps/>
          <w:sz w:val="36"/>
          <w:szCs w:val="36"/>
        </w:rPr>
      </w:pPr>
      <w:bookmarkStart w:id="47" w:name="_Toc471480048"/>
      <w:bookmarkStart w:id="48" w:name="_Toc475119117"/>
      <w:bookmarkStart w:id="49" w:name="OLE_LINK1"/>
      <w:bookmarkStart w:id="50" w:name="OLE_LINK2"/>
      <w:bookmarkEnd w:id="12"/>
      <w:r w:rsidRPr="00A1086E">
        <w:rPr>
          <w:rFonts w:ascii="宋体" w:hAnsi="宋体" w:hint="eastAsia"/>
          <w:b w:val="0"/>
          <w:bCs w:val="0"/>
          <w:caps/>
          <w:sz w:val="36"/>
          <w:szCs w:val="36"/>
        </w:rPr>
        <w:t>测试用例</w:t>
      </w:r>
      <w:bookmarkEnd w:id="47"/>
      <w:bookmarkEnd w:id="48"/>
    </w:p>
    <w:p w14:paraId="1CF94548" w14:textId="77777777" w:rsidR="004E610E" w:rsidRPr="00A1086E" w:rsidRDefault="004E610E" w:rsidP="004E610E">
      <w:pPr>
        <w:pStyle w:val="2"/>
        <w:numPr>
          <w:ilvl w:val="1"/>
          <w:numId w:val="2"/>
        </w:numPr>
        <w:tabs>
          <w:tab w:val="left" w:pos="576"/>
        </w:tabs>
        <w:spacing w:line="412" w:lineRule="auto"/>
        <w:rPr>
          <w:rFonts w:ascii="宋体" w:eastAsia="宋体" w:hAnsi="宋体"/>
        </w:rPr>
      </w:pPr>
      <w:bookmarkStart w:id="51" w:name="_Toc471846806"/>
      <w:bookmarkStart w:id="52" w:name="_Toc475119118"/>
      <w:bookmarkEnd w:id="49"/>
      <w:bookmarkEnd w:id="50"/>
      <w:r w:rsidRPr="00A1086E">
        <w:rPr>
          <w:rFonts w:ascii="宋体" w:eastAsia="宋体" w:hAnsi="宋体" w:hint="eastAsia"/>
        </w:rPr>
        <w:t>基础功能</w:t>
      </w:r>
      <w:bookmarkEnd w:id="51"/>
      <w:bookmarkEnd w:id="52"/>
    </w:p>
    <w:p w14:paraId="21E3A6C3" w14:textId="77777777" w:rsidR="004E610E" w:rsidRPr="00A1086E" w:rsidRDefault="004E610E" w:rsidP="004E610E">
      <w:pPr>
        <w:pStyle w:val="30"/>
        <w:numPr>
          <w:ilvl w:val="2"/>
          <w:numId w:val="2"/>
        </w:numPr>
        <w:tabs>
          <w:tab w:val="left" w:pos="720"/>
        </w:tabs>
        <w:rPr>
          <w:rFonts w:ascii="宋体" w:hAnsi="宋体"/>
        </w:rPr>
      </w:pPr>
      <w:bookmarkStart w:id="53" w:name="_Toc471846807"/>
      <w:bookmarkStart w:id="54" w:name="_Toc475119119"/>
      <w:r w:rsidRPr="00A1086E">
        <w:rPr>
          <w:rFonts w:ascii="宋体" w:hAnsi="宋体" w:hint="eastAsia"/>
        </w:rPr>
        <w:t>安装部署</w:t>
      </w:r>
      <w:bookmarkEnd w:id="53"/>
      <w:bookmarkEnd w:id="54"/>
    </w:p>
    <w:p w14:paraId="358144E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安装数据库集群</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72A15" w:rsidRPr="00A1086E" w14:paraId="39F013A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2523CE"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2DB80FD" w14:textId="4AB6D16B" w:rsidR="00672A15" w:rsidRPr="00A1086E" w:rsidRDefault="00672A15" w:rsidP="00166402">
            <w:pPr>
              <w:spacing w:line="276" w:lineRule="auto"/>
              <w:ind w:firstLine="0"/>
              <w:rPr>
                <w:rFonts w:ascii="宋体" w:hAnsi="宋体" w:cs="Arial"/>
                <w:sz w:val="22"/>
                <w:szCs w:val="21"/>
              </w:rPr>
            </w:pPr>
            <w:r w:rsidRPr="00A1086E">
              <w:rPr>
                <w:rFonts w:ascii="宋体" w:hAnsi="宋体" w:cs="Arial"/>
                <w:sz w:val="22"/>
                <w:szCs w:val="21"/>
              </w:rPr>
              <w:t>数据库集群部署测试</w:t>
            </w:r>
          </w:p>
        </w:tc>
      </w:tr>
      <w:tr w:rsidR="00672A15" w:rsidRPr="00A1086E" w14:paraId="421DE479"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A2E8173"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52907D1" w14:textId="17AE414C" w:rsidR="00672A15" w:rsidRPr="00A1086E" w:rsidRDefault="00D007A5" w:rsidP="00D007A5">
            <w:pPr>
              <w:spacing w:line="276" w:lineRule="auto"/>
              <w:ind w:firstLine="0"/>
              <w:rPr>
                <w:rFonts w:ascii="宋体" w:hAnsi="宋体" w:cs="Arial"/>
                <w:sz w:val="22"/>
                <w:szCs w:val="21"/>
              </w:rPr>
            </w:pPr>
            <w:r w:rsidRPr="00A1086E">
              <w:rPr>
                <w:rFonts w:ascii="宋体" w:hAnsi="宋体" w:cs="Arial"/>
                <w:sz w:val="22"/>
                <w:szCs w:val="21"/>
              </w:rPr>
              <w:t>基础</w:t>
            </w:r>
          </w:p>
        </w:tc>
      </w:tr>
      <w:tr w:rsidR="00672A15" w:rsidRPr="00A1086E" w14:paraId="782CE00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FD2C010"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5347301" w14:textId="52FDE8FB" w:rsidR="00672A15" w:rsidRPr="00A1086E" w:rsidRDefault="00672A15" w:rsidP="00166402">
            <w:pPr>
              <w:spacing w:line="276" w:lineRule="auto"/>
              <w:ind w:firstLine="0"/>
              <w:rPr>
                <w:rFonts w:ascii="宋体" w:hAnsi="宋体" w:cs="Arial"/>
                <w:sz w:val="22"/>
                <w:szCs w:val="21"/>
              </w:rPr>
            </w:pPr>
            <w:r w:rsidRPr="00A1086E">
              <w:rPr>
                <w:rFonts w:ascii="宋体" w:hAnsi="宋体" w:cs="Arial" w:hint="eastAsia"/>
                <w:sz w:val="22"/>
                <w:szCs w:val="21"/>
              </w:rPr>
              <w:t>验证是否能简单快速部署数据库集群</w:t>
            </w:r>
          </w:p>
        </w:tc>
      </w:tr>
      <w:tr w:rsidR="00672A15" w:rsidRPr="00A1086E" w14:paraId="35825AF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C9A5CE7"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8613D88" w14:textId="71DFD1D4" w:rsidR="00672A15" w:rsidRPr="00A1086E" w:rsidRDefault="00672A15" w:rsidP="00166402">
            <w:pPr>
              <w:spacing w:line="276" w:lineRule="auto"/>
              <w:ind w:firstLine="0"/>
              <w:rPr>
                <w:rFonts w:ascii="宋体" w:hAnsi="宋体" w:cs="Arial"/>
                <w:sz w:val="22"/>
                <w:szCs w:val="21"/>
              </w:rPr>
            </w:pPr>
            <w:r w:rsidRPr="00A1086E">
              <w:rPr>
                <w:rFonts w:ascii="宋体" w:hAnsi="宋体" w:cs="Arial" w:hint="eastAsia"/>
                <w:sz w:val="22"/>
                <w:szCs w:val="21"/>
              </w:rPr>
              <w:t>本地为干净环境，或无冲突应用</w:t>
            </w:r>
          </w:p>
        </w:tc>
      </w:tr>
      <w:tr w:rsidR="00672A15" w:rsidRPr="00A1086E" w14:paraId="01AFEF4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E82698"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8FA9EEE" w14:textId="06FBE941" w:rsidR="00672A15" w:rsidRPr="00CB5FCF" w:rsidRDefault="00672A15" w:rsidP="00166402">
            <w:pPr>
              <w:spacing w:line="276" w:lineRule="auto"/>
              <w:ind w:firstLine="0"/>
              <w:rPr>
                <w:rFonts w:ascii="宋体" w:hAnsi="宋体" w:cs="Arial"/>
                <w:color w:val="FF0000"/>
                <w:sz w:val="22"/>
                <w:szCs w:val="21"/>
              </w:rPr>
            </w:pPr>
            <w:r w:rsidRPr="00A1086E">
              <w:rPr>
                <w:rFonts w:ascii="宋体" w:hAnsi="宋体" w:cs="Arial" w:hint="eastAsia"/>
                <w:sz w:val="22"/>
                <w:szCs w:val="21"/>
              </w:rPr>
              <w:t>按照提供的文档/安装脚本/管理平台等搭建数据库集群</w:t>
            </w:r>
          </w:p>
        </w:tc>
      </w:tr>
      <w:tr w:rsidR="00672A15" w:rsidRPr="00A1086E" w14:paraId="0A3E323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57A151C"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690E83A" w14:textId="1C9334FC" w:rsidR="000F45C1" w:rsidRPr="00CB5FCF" w:rsidRDefault="00672A15" w:rsidP="00CB5FCF">
            <w:pPr>
              <w:pStyle w:val="ab"/>
              <w:numPr>
                <w:ilvl w:val="0"/>
                <w:numId w:val="118"/>
              </w:numPr>
              <w:spacing w:line="276" w:lineRule="auto"/>
              <w:ind w:firstLineChars="0"/>
              <w:rPr>
                <w:rFonts w:ascii="宋体" w:hAnsi="宋体" w:cs="Arial"/>
                <w:sz w:val="22"/>
                <w:szCs w:val="21"/>
              </w:rPr>
            </w:pPr>
            <w:r w:rsidRPr="00CB5FCF">
              <w:rPr>
                <w:rFonts w:ascii="宋体" w:hAnsi="宋体" w:cs="Arial" w:hint="eastAsia"/>
                <w:sz w:val="22"/>
                <w:szCs w:val="21"/>
              </w:rPr>
              <w:t>能够快速搭建集群服务</w:t>
            </w:r>
            <w:r w:rsidR="000F45C1" w:rsidRPr="00CB5FCF">
              <w:rPr>
                <w:rFonts w:ascii="宋体" w:hAnsi="宋体" w:cs="Arial" w:hint="eastAsia"/>
                <w:sz w:val="22"/>
                <w:szCs w:val="21"/>
              </w:rPr>
              <w:t>；</w:t>
            </w:r>
          </w:p>
          <w:p w14:paraId="2EF2F6EE" w14:textId="103247CC" w:rsidR="00C01536" w:rsidRPr="00CB5FCF" w:rsidRDefault="000F45C1" w:rsidP="00CB5FCF">
            <w:pPr>
              <w:pStyle w:val="ab"/>
              <w:numPr>
                <w:ilvl w:val="0"/>
                <w:numId w:val="118"/>
              </w:numPr>
              <w:ind w:firstLineChars="0"/>
              <w:rPr>
                <w:sz w:val="22"/>
              </w:rPr>
            </w:pPr>
            <w:del w:id="55" w:author="shi wei" w:date="2017-03-09T09:50:00Z">
              <w:r w:rsidRPr="00CB5FCF" w:rsidDel="00C674C3">
                <w:rPr>
                  <w:rFonts w:ascii="宋体" w:hAnsi="宋体" w:cs="Arial" w:hint="eastAsia"/>
                  <w:color w:val="FF0000"/>
                  <w:sz w:val="22"/>
                  <w:szCs w:val="21"/>
                </w:rPr>
                <w:delText>输入正确的数据库用户及</w:delText>
              </w:r>
              <w:r w:rsidRPr="00CB5FCF" w:rsidDel="00C674C3">
                <w:rPr>
                  <w:rFonts w:ascii="宋体" w:hAnsi="宋体" w:cs="Arial" w:hint="eastAsia"/>
                  <w:color w:val="FF0000"/>
                  <w:sz w:val="22"/>
                </w:rPr>
                <w:delText>密码后</w:delText>
              </w:r>
              <w:r w:rsidRPr="00CB5FCF" w:rsidDel="00C674C3">
                <w:rPr>
                  <w:rFonts w:ascii="宋体" w:hAnsi="宋体" w:cs="Arial" w:hint="eastAsia"/>
                  <w:sz w:val="22"/>
                </w:rPr>
                <w:delText>，</w:delText>
              </w:r>
            </w:del>
            <w:r w:rsidR="00672A15" w:rsidRPr="00CB5FCF">
              <w:rPr>
                <w:rFonts w:hint="eastAsia"/>
                <w:sz w:val="22"/>
              </w:rPr>
              <w:t>能正常提供服务</w:t>
            </w:r>
            <w:r w:rsidR="00C01536" w:rsidRPr="00CB5FCF">
              <w:rPr>
                <w:rFonts w:hint="eastAsia"/>
                <w:sz w:val="22"/>
              </w:rPr>
              <w:t>；</w:t>
            </w:r>
          </w:p>
          <w:p w14:paraId="5290297B" w14:textId="334A1BAC" w:rsidR="00672A15" w:rsidRPr="00CB5FCF" w:rsidDel="00C674C3" w:rsidRDefault="00C01536" w:rsidP="00CB5FCF">
            <w:pPr>
              <w:pStyle w:val="ab"/>
              <w:numPr>
                <w:ilvl w:val="0"/>
                <w:numId w:val="118"/>
              </w:numPr>
              <w:spacing w:line="276" w:lineRule="auto"/>
              <w:ind w:firstLineChars="0"/>
              <w:rPr>
                <w:del w:id="56" w:author="shi wei" w:date="2017-03-09T09:50:00Z"/>
                <w:rFonts w:ascii="宋体" w:hAnsi="宋体" w:cs="Arial"/>
                <w:color w:val="FF0000"/>
                <w:sz w:val="22"/>
                <w:szCs w:val="21"/>
              </w:rPr>
            </w:pPr>
            <w:del w:id="57" w:author="shi wei" w:date="2017-03-09T09:50:00Z">
              <w:r w:rsidRPr="00CB5FCF" w:rsidDel="00C674C3">
                <w:rPr>
                  <w:rFonts w:ascii="宋体" w:hAnsi="宋体" w:cs="Arial" w:hint="eastAsia"/>
                  <w:color w:val="FF0000"/>
                  <w:sz w:val="22"/>
                  <w:szCs w:val="21"/>
                </w:rPr>
                <w:delText>如果输入错误的用户名和密码则会给出相关提示，改正后，可</w:delText>
              </w:r>
              <w:r w:rsidR="000F45C1" w:rsidRPr="00CB5FCF" w:rsidDel="00C674C3">
                <w:rPr>
                  <w:rFonts w:ascii="宋体" w:hAnsi="宋体" w:cs="Arial" w:hint="eastAsia"/>
                  <w:color w:val="FF0000"/>
                  <w:sz w:val="22"/>
                  <w:szCs w:val="21"/>
                </w:rPr>
                <w:delText>正常提供</w:delText>
              </w:r>
              <w:r w:rsidR="008B252F" w:rsidRPr="008B252F" w:rsidDel="00C674C3">
                <w:rPr>
                  <w:rFonts w:ascii="宋体" w:hAnsi="宋体" w:cs="Arial" w:hint="eastAsia"/>
                  <w:color w:val="00B0F0"/>
                  <w:sz w:val="22"/>
                  <w:szCs w:val="21"/>
                </w:rPr>
                <w:delText>服务</w:delText>
              </w:r>
              <w:r w:rsidR="000F45C1" w:rsidRPr="00CB5FCF" w:rsidDel="00C674C3">
                <w:rPr>
                  <w:rFonts w:ascii="宋体" w:hAnsi="宋体" w:cs="Arial" w:hint="eastAsia"/>
                  <w:color w:val="FF0000"/>
                  <w:sz w:val="22"/>
                  <w:szCs w:val="21"/>
                </w:rPr>
                <w:delText>。</w:delText>
              </w:r>
            </w:del>
          </w:p>
          <w:p w14:paraId="536CA68C" w14:textId="7CAA1DEE" w:rsidR="00672A15" w:rsidRPr="00A1086E" w:rsidRDefault="00672A15" w:rsidP="00E07EDA">
            <w:pPr>
              <w:spacing w:line="276" w:lineRule="auto"/>
              <w:ind w:firstLine="0"/>
              <w:rPr>
                <w:rFonts w:ascii="宋体" w:hAnsi="宋体" w:cs="Arial"/>
                <w:sz w:val="22"/>
                <w:szCs w:val="21"/>
              </w:rPr>
            </w:pPr>
            <w:r w:rsidRPr="00A1086E">
              <w:rPr>
                <w:rFonts w:ascii="宋体" w:hAnsi="宋体" w:cs="Arial" w:hint="eastAsia"/>
                <w:sz w:val="22"/>
                <w:szCs w:val="21"/>
              </w:rPr>
              <w:t>评估点：安装自动化程度、部署耗时、部署难易程度</w:t>
            </w:r>
          </w:p>
        </w:tc>
      </w:tr>
      <w:tr w:rsidR="00672A15" w:rsidRPr="00A1086E" w14:paraId="0DB7A25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F1903EF" w14:textId="77777777" w:rsidR="00672A15" w:rsidRPr="00A1086E" w:rsidRDefault="00672A15"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DB891C9" w14:textId="084C160E" w:rsidR="00672A15" w:rsidRPr="00A1086E" w:rsidRDefault="00672A15" w:rsidP="00166402">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CBD9B12" w14:textId="77777777" w:rsidR="00672A15" w:rsidRPr="00A1086E" w:rsidRDefault="00672A15" w:rsidP="00166402">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0F2CD37" w14:textId="77777777" w:rsidR="00672A15" w:rsidRPr="00A1086E" w:rsidRDefault="00672A15" w:rsidP="00166402">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672A15" w:rsidRPr="00A1086E" w14:paraId="70BAE47C"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8DC3BB3" w14:textId="77777777" w:rsidR="00672A15" w:rsidRPr="00A1086E" w:rsidRDefault="00672A15"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3EB162D" w14:textId="77777777" w:rsidR="00672A15" w:rsidRPr="00A1086E" w:rsidRDefault="00672A15" w:rsidP="00CA0EAD">
            <w:pPr>
              <w:spacing w:line="276" w:lineRule="auto"/>
              <w:ind w:firstLine="66"/>
              <w:rPr>
                <w:rFonts w:ascii="宋体" w:hAnsi="宋体" w:cs="Arial"/>
                <w:kern w:val="0"/>
                <w:sz w:val="22"/>
                <w:szCs w:val="21"/>
              </w:rPr>
            </w:pPr>
          </w:p>
          <w:p w14:paraId="3CBE6F26" w14:textId="77777777" w:rsidR="00672A15" w:rsidRPr="00A1086E" w:rsidRDefault="00672A15" w:rsidP="00CA0EAD">
            <w:pPr>
              <w:spacing w:line="276" w:lineRule="auto"/>
              <w:ind w:firstLine="66"/>
              <w:rPr>
                <w:rFonts w:ascii="宋体" w:hAnsi="宋体" w:cs="Arial"/>
                <w:kern w:val="0"/>
                <w:sz w:val="22"/>
                <w:szCs w:val="21"/>
              </w:rPr>
            </w:pPr>
          </w:p>
        </w:tc>
      </w:tr>
      <w:tr w:rsidR="00672A15" w:rsidRPr="00A1086E" w14:paraId="3E2BA27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DC6786" w14:textId="77777777" w:rsidR="00672A15" w:rsidRPr="00A1086E" w:rsidRDefault="00672A1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E7C70E6" w14:textId="77777777" w:rsidR="00672A15" w:rsidRPr="00A1086E" w:rsidRDefault="00672A15"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703ECA3" w14:textId="77777777" w:rsidR="00672A15" w:rsidRPr="00A1086E" w:rsidRDefault="00672A1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C9A152F" w14:textId="77777777" w:rsidR="00672A15" w:rsidRPr="00A1086E" w:rsidRDefault="00672A15" w:rsidP="00CA0EAD">
            <w:pPr>
              <w:pStyle w:val="aa"/>
              <w:widowControl w:val="0"/>
              <w:spacing w:before="156" w:line="276" w:lineRule="auto"/>
              <w:ind w:firstLine="66"/>
              <w:outlineLvl w:val="9"/>
              <w:rPr>
                <w:rFonts w:ascii="宋体" w:eastAsia="宋体" w:hAnsi="宋体" w:cs="Arial"/>
                <w:kern w:val="2"/>
                <w:sz w:val="22"/>
                <w:szCs w:val="21"/>
              </w:rPr>
            </w:pPr>
          </w:p>
        </w:tc>
      </w:tr>
    </w:tbl>
    <w:p w14:paraId="7FA3149B"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安装数据库中间件集群</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F565D0" w:rsidRPr="00A1086E" w14:paraId="40B7D64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1788D14" w14:textId="77777777" w:rsidR="00F565D0" w:rsidRPr="00A1086E" w:rsidRDefault="00F565D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8C8F6FB" w14:textId="373E95FF" w:rsidR="00F565D0" w:rsidRPr="00A1086E" w:rsidRDefault="0041041C" w:rsidP="00CA0EAD">
            <w:pPr>
              <w:spacing w:line="276" w:lineRule="auto"/>
              <w:ind w:firstLine="0"/>
              <w:rPr>
                <w:rFonts w:ascii="宋体" w:hAnsi="宋体" w:cs="Arial"/>
                <w:sz w:val="22"/>
                <w:szCs w:val="21"/>
              </w:rPr>
            </w:pPr>
            <w:r w:rsidRPr="00A1086E">
              <w:rPr>
                <w:rFonts w:ascii="宋体" w:hAnsi="宋体" w:cs="Arial"/>
                <w:sz w:val="22"/>
                <w:szCs w:val="21"/>
              </w:rPr>
              <w:t>数据库中间件集群部署测试</w:t>
            </w:r>
          </w:p>
        </w:tc>
      </w:tr>
      <w:tr w:rsidR="00F565D0" w:rsidRPr="00A1086E" w14:paraId="4C34682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7A4F6A7" w14:textId="77777777" w:rsidR="00F565D0" w:rsidRPr="00A1086E" w:rsidRDefault="00F565D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E9744BA" w14:textId="7CB258EC" w:rsidR="00F565D0" w:rsidRPr="00A1086E" w:rsidRDefault="00ED5F86" w:rsidP="00CA0EAD">
            <w:pPr>
              <w:spacing w:line="276" w:lineRule="auto"/>
              <w:ind w:firstLine="0"/>
              <w:rPr>
                <w:rFonts w:ascii="宋体" w:hAnsi="宋体" w:cs="Arial"/>
                <w:sz w:val="22"/>
                <w:szCs w:val="21"/>
              </w:rPr>
            </w:pPr>
            <w:r>
              <w:rPr>
                <w:rFonts w:ascii="宋体" w:hAnsi="宋体" w:cs="Arial" w:hint="eastAsia"/>
                <w:sz w:val="22"/>
                <w:szCs w:val="21"/>
              </w:rPr>
              <w:t>基础</w:t>
            </w:r>
          </w:p>
        </w:tc>
      </w:tr>
      <w:tr w:rsidR="0041041C" w:rsidRPr="00A1086E" w14:paraId="7B5A787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18CEFDF"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6DB04F7" w14:textId="0CB25396" w:rsidR="0041041C" w:rsidRPr="00A1086E" w:rsidRDefault="0041041C" w:rsidP="00CA0EAD">
            <w:pPr>
              <w:spacing w:line="276" w:lineRule="auto"/>
              <w:ind w:firstLine="0"/>
              <w:rPr>
                <w:rFonts w:ascii="宋体" w:hAnsi="宋体" w:cs="Arial"/>
                <w:sz w:val="22"/>
                <w:szCs w:val="21"/>
              </w:rPr>
            </w:pPr>
            <w:r w:rsidRPr="00A1086E">
              <w:rPr>
                <w:rFonts w:ascii="宋体" w:hAnsi="宋体" w:cs="Arial" w:hint="eastAsia"/>
                <w:sz w:val="22"/>
                <w:szCs w:val="21"/>
              </w:rPr>
              <w:t>验证是否能简单快速部署数据库中间件集群</w:t>
            </w:r>
          </w:p>
        </w:tc>
      </w:tr>
      <w:tr w:rsidR="0041041C" w:rsidRPr="00A1086E" w14:paraId="11BA5C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CBFC97"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4A60FD6" w14:textId="7D0BBD26" w:rsidR="0041041C" w:rsidRPr="00A1086E" w:rsidRDefault="0041041C" w:rsidP="00CA0EAD">
            <w:pPr>
              <w:spacing w:line="276" w:lineRule="auto"/>
              <w:ind w:firstLine="0"/>
              <w:rPr>
                <w:rFonts w:ascii="宋体" w:hAnsi="宋体" w:cs="Arial"/>
                <w:sz w:val="22"/>
                <w:szCs w:val="21"/>
              </w:rPr>
            </w:pPr>
            <w:r w:rsidRPr="00A1086E">
              <w:rPr>
                <w:rFonts w:ascii="宋体" w:hAnsi="宋体" w:cs="Arial" w:hint="eastAsia"/>
                <w:sz w:val="22"/>
                <w:szCs w:val="21"/>
              </w:rPr>
              <w:t>本地为干净环境，或无冲突应用</w:t>
            </w:r>
            <w:del w:id="58" w:author="shi wei" w:date="2017-03-09T09:50:00Z">
              <w:r w:rsidR="00C01536" w:rsidRPr="00CB5FCF" w:rsidDel="005B0054">
                <w:rPr>
                  <w:rFonts w:ascii="宋体" w:hAnsi="宋体" w:cs="Arial" w:hint="eastAsia"/>
                  <w:color w:val="FF0000"/>
                  <w:sz w:val="22"/>
                  <w:szCs w:val="21"/>
                </w:rPr>
                <w:delText>，用例</w:delText>
              </w:r>
              <w:r w:rsidR="00C01536" w:rsidRPr="00CB5FCF" w:rsidDel="005B0054">
                <w:rPr>
                  <w:rFonts w:ascii="宋体" w:hAnsi="宋体" w:cs="Arial"/>
                  <w:color w:val="FF0000"/>
                  <w:sz w:val="22"/>
                  <w:szCs w:val="21"/>
                </w:rPr>
                <w:delText>4.1.1.1已执行</w:delText>
              </w:r>
            </w:del>
          </w:p>
        </w:tc>
      </w:tr>
      <w:tr w:rsidR="0041041C" w:rsidRPr="00A1086E" w14:paraId="6078070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57DAF4B"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1BAA5D1" w14:textId="461F1926" w:rsidR="0041041C" w:rsidRPr="00CB5FCF" w:rsidRDefault="0041041C" w:rsidP="00CA0EAD">
            <w:pPr>
              <w:spacing w:line="276" w:lineRule="auto"/>
              <w:ind w:firstLine="0"/>
              <w:rPr>
                <w:rFonts w:ascii="宋体" w:hAnsi="宋体" w:cs="Arial"/>
                <w:color w:val="FF0000"/>
                <w:sz w:val="22"/>
                <w:szCs w:val="21"/>
              </w:rPr>
            </w:pPr>
            <w:r w:rsidRPr="00A1086E">
              <w:rPr>
                <w:rFonts w:ascii="宋体" w:hAnsi="宋体" w:cs="Arial" w:hint="eastAsia"/>
                <w:sz w:val="22"/>
                <w:szCs w:val="21"/>
              </w:rPr>
              <w:t>按照提供的文档/安装脚本/管理平台</w:t>
            </w:r>
            <w:r w:rsidR="00C01536" w:rsidRPr="00C01536">
              <w:rPr>
                <w:rFonts w:ascii="宋体" w:hAnsi="宋体" w:cs="Arial" w:hint="eastAsia"/>
                <w:color w:val="FF0000"/>
                <w:sz w:val="22"/>
                <w:szCs w:val="21"/>
              </w:rPr>
              <w:t>/</w:t>
            </w:r>
            <w:r w:rsidR="00C01536">
              <w:rPr>
                <w:rFonts w:ascii="宋体" w:hAnsi="宋体" w:cs="Arial" w:hint="eastAsia"/>
                <w:color w:val="FF0000"/>
                <w:sz w:val="22"/>
                <w:szCs w:val="21"/>
              </w:rPr>
              <w:t>数据库中间件</w:t>
            </w:r>
            <w:r w:rsidRPr="00A1086E">
              <w:rPr>
                <w:rFonts w:ascii="宋体" w:hAnsi="宋体" w:cs="Arial" w:hint="eastAsia"/>
                <w:sz w:val="22"/>
                <w:szCs w:val="21"/>
              </w:rPr>
              <w:t>等搭建数据库中间件集群</w:t>
            </w:r>
            <w:del w:id="59" w:author="shi wei" w:date="2017-03-09T09:50:00Z">
              <w:r w:rsidR="00C01536" w:rsidDel="005B0054">
                <w:rPr>
                  <w:rFonts w:ascii="宋体" w:hAnsi="宋体" w:cs="Arial" w:hint="eastAsia"/>
                  <w:color w:val="FF0000"/>
                  <w:sz w:val="22"/>
                  <w:szCs w:val="21"/>
                </w:rPr>
                <w:delText>，搭建过程中需使用用例4.1.1.1</w:delText>
              </w:r>
              <w:r w:rsidR="00782EB1" w:rsidDel="005B0054">
                <w:rPr>
                  <w:rFonts w:ascii="宋体" w:hAnsi="宋体" w:cs="Arial" w:hint="eastAsia"/>
                  <w:color w:val="FF0000"/>
                  <w:sz w:val="22"/>
                  <w:szCs w:val="21"/>
                </w:rPr>
                <w:delText>中</w:delText>
              </w:r>
              <w:r w:rsidR="00782EB1" w:rsidRPr="00782EB1" w:rsidDel="005B0054">
                <w:rPr>
                  <w:rFonts w:ascii="宋体" w:hAnsi="宋体" w:cs="Arial" w:hint="eastAsia"/>
                  <w:color w:val="00B0F0"/>
                  <w:sz w:val="22"/>
                  <w:szCs w:val="21"/>
                </w:rPr>
                <w:delText>部署</w:delText>
              </w:r>
              <w:r w:rsidR="00C01536" w:rsidDel="005B0054">
                <w:rPr>
                  <w:rFonts w:ascii="宋体" w:hAnsi="宋体" w:cs="Arial" w:hint="eastAsia"/>
                  <w:color w:val="FF0000"/>
                  <w:sz w:val="22"/>
                  <w:szCs w:val="21"/>
                </w:rPr>
                <w:delText>的数据库集群</w:delText>
              </w:r>
            </w:del>
          </w:p>
        </w:tc>
      </w:tr>
      <w:tr w:rsidR="0041041C" w:rsidRPr="00A1086E" w14:paraId="1D55257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7B2C260"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FDCBF26" w14:textId="38E6DF16" w:rsidR="0041041C" w:rsidRPr="00CB5FCF" w:rsidRDefault="001475D6" w:rsidP="00CB5FCF">
            <w:pPr>
              <w:pStyle w:val="ab"/>
              <w:numPr>
                <w:ilvl w:val="0"/>
                <w:numId w:val="119"/>
              </w:numPr>
              <w:spacing w:line="240" w:lineRule="auto"/>
              <w:ind w:firstLineChars="0"/>
              <w:rPr>
                <w:sz w:val="22"/>
              </w:rPr>
            </w:pPr>
            <w:r w:rsidRPr="00524568">
              <w:rPr>
                <w:rFonts w:ascii="宋体" w:hAnsi="宋体" w:cs="Arial" w:hint="eastAsia"/>
                <w:color w:val="FF0000"/>
                <w:sz w:val="22"/>
                <w:szCs w:val="21"/>
              </w:rPr>
              <w:t>正确操作</w:t>
            </w:r>
            <w:r>
              <w:rPr>
                <w:rFonts w:ascii="宋体" w:hAnsi="宋体" w:cs="Arial" w:hint="eastAsia"/>
                <w:color w:val="FF0000"/>
                <w:sz w:val="22"/>
                <w:szCs w:val="21"/>
              </w:rPr>
              <w:t>，且</w:t>
            </w:r>
            <w:r w:rsidR="00123F77">
              <w:rPr>
                <w:rFonts w:ascii="宋体" w:hAnsi="宋体" w:cs="Arial" w:hint="eastAsia"/>
                <w:color w:val="FF0000"/>
                <w:sz w:val="22"/>
                <w:szCs w:val="21"/>
              </w:rPr>
              <w:t>中间件关联的</w:t>
            </w:r>
            <w:r>
              <w:rPr>
                <w:rFonts w:ascii="宋体" w:hAnsi="宋体" w:cs="Arial" w:hint="eastAsia"/>
                <w:color w:val="FF0000"/>
                <w:sz w:val="22"/>
                <w:szCs w:val="21"/>
              </w:rPr>
              <w:t>数据库集群</w:t>
            </w:r>
            <w:r w:rsidR="0000644A">
              <w:rPr>
                <w:rFonts w:ascii="宋体" w:hAnsi="宋体" w:cs="Arial" w:hint="eastAsia"/>
                <w:color w:val="FF0000"/>
                <w:sz w:val="22"/>
                <w:szCs w:val="21"/>
              </w:rPr>
              <w:t>能正常提供服务时</w:t>
            </w:r>
            <w:r w:rsidR="002E3BF0" w:rsidRPr="00CB5FCF">
              <w:rPr>
                <w:rFonts w:ascii="宋体" w:hAnsi="宋体" w:cs="Arial" w:hint="eastAsia"/>
                <w:color w:val="FF0000"/>
                <w:sz w:val="22"/>
                <w:szCs w:val="21"/>
              </w:rPr>
              <w:t>，</w:t>
            </w:r>
            <w:r w:rsidR="0041041C" w:rsidRPr="00CB5FCF">
              <w:rPr>
                <w:rFonts w:ascii="宋体" w:hAnsi="宋体" w:cs="Arial" w:hint="eastAsia"/>
                <w:sz w:val="22"/>
                <w:szCs w:val="21"/>
              </w:rPr>
              <w:t>能够快速搭建集群服</w:t>
            </w:r>
            <w:r w:rsidR="0041041C" w:rsidRPr="00CB5FCF">
              <w:rPr>
                <w:rFonts w:ascii="宋体" w:hAnsi="宋体" w:cs="Arial" w:hint="eastAsia"/>
                <w:sz w:val="22"/>
              </w:rPr>
              <w:t>务</w:t>
            </w:r>
            <w:r w:rsidR="002E3BF0" w:rsidRPr="00CB5FCF">
              <w:rPr>
                <w:rFonts w:ascii="宋体" w:hAnsi="宋体" w:cs="Arial" w:hint="eastAsia"/>
                <w:sz w:val="22"/>
              </w:rPr>
              <w:t>，</w:t>
            </w:r>
            <w:r w:rsidR="0041041C" w:rsidRPr="00CB5FCF">
              <w:rPr>
                <w:rFonts w:hint="eastAsia"/>
                <w:sz w:val="22"/>
              </w:rPr>
              <w:t>并且能正常提供服务</w:t>
            </w:r>
            <w:r w:rsidR="002E3BF0" w:rsidRPr="00CB5FCF">
              <w:rPr>
                <w:rFonts w:hint="eastAsia"/>
                <w:sz w:val="22"/>
              </w:rPr>
              <w:t>；</w:t>
            </w:r>
          </w:p>
          <w:p w14:paraId="653FE25C" w14:textId="61453161" w:rsidR="004E52D2" w:rsidRDefault="00506AD8" w:rsidP="00CB5FCF">
            <w:pPr>
              <w:pStyle w:val="ab"/>
              <w:numPr>
                <w:ilvl w:val="0"/>
                <w:numId w:val="119"/>
              </w:numPr>
              <w:spacing w:line="276" w:lineRule="auto"/>
              <w:ind w:firstLineChars="0"/>
              <w:rPr>
                <w:rFonts w:ascii="宋体" w:hAnsi="宋体" w:cs="Arial"/>
                <w:color w:val="FF0000"/>
                <w:sz w:val="22"/>
                <w:szCs w:val="21"/>
              </w:rPr>
            </w:pPr>
            <w:r w:rsidRPr="00506AD8">
              <w:rPr>
                <w:rFonts w:ascii="宋体" w:hAnsi="宋体" w:cs="Arial" w:hint="eastAsia"/>
                <w:color w:val="00B0F0"/>
                <w:sz w:val="22"/>
                <w:szCs w:val="21"/>
              </w:rPr>
              <w:t>部署</w:t>
            </w:r>
            <w:r w:rsidR="002E3BF0" w:rsidRPr="00CB5FCF">
              <w:rPr>
                <w:rFonts w:ascii="宋体" w:hAnsi="宋体" w:cs="Arial" w:hint="eastAsia"/>
                <w:color w:val="FF0000"/>
                <w:sz w:val="22"/>
                <w:szCs w:val="21"/>
              </w:rPr>
              <w:t>中间件集群中的某个实例时，如果该实例的</w:t>
            </w:r>
            <w:r w:rsidR="002E3BF0" w:rsidRPr="00CB5FCF">
              <w:rPr>
                <w:rFonts w:ascii="宋体" w:hAnsi="宋体" w:cs="Arial"/>
                <w:color w:val="FF0000"/>
                <w:sz w:val="22"/>
                <w:szCs w:val="21"/>
              </w:rPr>
              <w:t>IP</w:t>
            </w:r>
            <w:r w:rsidR="002E3BF0" w:rsidRPr="00CB5FCF">
              <w:rPr>
                <w:rFonts w:ascii="宋体" w:hAnsi="宋体" w:cs="Arial" w:hint="eastAsia"/>
                <w:color w:val="FF0000"/>
                <w:sz w:val="22"/>
                <w:szCs w:val="21"/>
              </w:rPr>
              <w:t>和端口与已存在的</w:t>
            </w:r>
            <w:r w:rsidR="004E52D2">
              <w:rPr>
                <w:rFonts w:ascii="宋体" w:hAnsi="宋体" w:cs="Arial" w:hint="eastAsia"/>
                <w:color w:val="FF0000"/>
                <w:sz w:val="22"/>
                <w:szCs w:val="21"/>
              </w:rPr>
              <w:t>中间件</w:t>
            </w:r>
            <w:r w:rsidR="002E3BF0" w:rsidRPr="00CB5FCF">
              <w:rPr>
                <w:rFonts w:ascii="宋体" w:hAnsi="宋体" w:cs="Arial" w:hint="eastAsia"/>
                <w:color w:val="FF0000"/>
                <w:sz w:val="22"/>
                <w:szCs w:val="21"/>
              </w:rPr>
              <w:t>实例相同，则不能搭建并会给出错误提示</w:t>
            </w:r>
            <w:r w:rsidR="004E52D2">
              <w:rPr>
                <w:rFonts w:ascii="宋体" w:hAnsi="宋体" w:cs="Arial" w:hint="eastAsia"/>
                <w:color w:val="FF0000"/>
                <w:sz w:val="22"/>
                <w:szCs w:val="21"/>
              </w:rPr>
              <w:t>；</w:t>
            </w:r>
          </w:p>
          <w:p w14:paraId="339867A9" w14:textId="75B701D4" w:rsidR="00506AD8" w:rsidRPr="00506AD8" w:rsidRDefault="00506AD8" w:rsidP="00506AD8">
            <w:pPr>
              <w:pStyle w:val="ab"/>
              <w:numPr>
                <w:ilvl w:val="0"/>
                <w:numId w:val="119"/>
              </w:numPr>
              <w:spacing w:line="276" w:lineRule="auto"/>
              <w:ind w:firstLineChars="0"/>
              <w:rPr>
                <w:rFonts w:ascii="宋体" w:hAnsi="宋体" w:cs="Arial"/>
                <w:color w:val="00B0F0"/>
                <w:sz w:val="22"/>
                <w:szCs w:val="21"/>
              </w:rPr>
            </w:pPr>
            <w:del w:id="60" w:author="shi wei" w:date="2017-03-09T09:51:00Z">
              <w:r w:rsidRPr="00506AD8" w:rsidDel="005B0054">
                <w:rPr>
                  <w:rFonts w:ascii="宋体" w:hAnsi="宋体" w:cs="Arial" w:hint="eastAsia"/>
                  <w:color w:val="00B0F0"/>
                  <w:sz w:val="22"/>
                  <w:szCs w:val="21"/>
                </w:rPr>
                <w:delText>部署中间件时，支持根据部署主机的内存自</w:delText>
              </w:r>
              <w:r w:rsidR="00F73CB5" w:rsidDel="005B0054">
                <w:rPr>
                  <w:rFonts w:ascii="宋体" w:hAnsi="宋体" w:cs="Arial" w:hint="eastAsia"/>
                  <w:color w:val="00B0F0"/>
                  <w:sz w:val="22"/>
                  <w:szCs w:val="21"/>
                </w:rPr>
                <w:delText>适应</w:delText>
              </w:r>
              <w:r w:rsidRPr="00506AD8" w:rsidDel="005B0054">
                <w:rPr>
                  <w:rFonts w:ascii="宋体" w:hAnsi="宋体" w:cs="Arial" w:hint="eastAsia"/>
                  <w:color w:val="00B0F0"/>
                  <w:sz w:val="22"/>
                  <w:szCs w:val="21"/>
                </w:rPr>
                <w:delText>调整</w:delText>
              </w:r>
              <w:r w:rsidDel="005B0054">
                <w:rPr>
                  <w:rFonts w:ascii="宋体" w:hAnsi="宋体" w:cs="Arial" w:hint="eastAsia"/>
                  <w:color w:val="00B0F0"/>
                  <w:sz w:val="22"/>
                  <w:szCs w:val="21"/>
                </w:rPr>
                <w:delText>中间件的</w:delText>
              </w:r>
              <w:r w:rsidRPr="00506AD8" w:rsidDel="005B0054">
                <w:rPr>
                  <w:rFonts w:ascii="宋体" w:hAnsi="宋体" w:cs="Arial" w:hint="eastAsia"/>
                  <w:color w:val="00B0F0"/>
                  <w:sz w:val="22"/>
                  <w:szCs w:val="21"/>
                </w:rPr>
                <w:delText>启动参数</w:delText>
              </w:r>
            </w:del>
            <w:r w:rsidRPr="00506AD8">
              <w:rPr>
                <w:rFonts w:ascii="宋体" w:hAnsi="宋体" w:cs="Arial" w:hint="eastAsia"/>
                <w:color w:val="00B0F0"/>
                <w:sz w:val="22"/>
                <w:szCs w:val="21"/>
              </w:rPr>
              <w:t>；</w:t>
            </w:r>
          </w:p>
          <w:p w14:paraId="0E458D94" w14:textId="3B0CFF47" w:rsidR="0041041C" w:rsidRPr="00A1086E" w:rsidRDefault="0041041C" w:rsidP="00E07EDA">
            <w:pPr>
              <w:spacing w:line="276" w:lineRule="auto"/>
              <w:ind w:firstLine="0"/>
              <w:rPr>
                <w:rFonts w:ascii="宋体" w:hAnsi="宋体" w:cs="Arial"/>
                <w:sz w:val="22"/>
                <w:szCs w:val="21"/>
              </w:rPr>
            </w:pPr>
            <w:r w:rsidRPr="00A1086E">
              <w:rPr>
                <w:rFonts w:ascii="宋体" w:hAnsi="宋体" w:cs="Arial" w:hint="eastAsia"/>
                <w:sz w:val="22"/>
                <w:szCs w:val="21"/>
              </w:rPr>
              <w:t>评估点：安装自动化程度、部署耗时、部署难易程度</w:t>
            </w:r>
          </w:p>
        </w:tc>
      </w:tr>
      <w:tr w:rsidR="0041041C" w:rsidRPr="00A1086E" w14:paraId="0479FC6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68BBACB" w14:textId="77777777" w:rsidR="0041041C" w:rsidRPr="00A1086E" w:rsidRDefault="0041041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989F928" w14:textId="32C1C686" w:rsidR="0041041C" w:rsidRPr="00A1086E" w:rsidRDefault="004104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r w:rsidR="002D64BE" w:rsidRPr="00A1086E">
              <w:rPr>
                <w:rFonts w:ascii="宋体" w:hAnsi="宋体" w:cs="Arial"/>
                <w:i/>
                <w:color w:val="C00000"/>
                <w:sz w:val="22"/>
              </w:rPr>
              <w:t xml:space="preserve"> </w:t>
            </w:r>
          </w:p>
          <w:p w14:paraId="5D282D39" w14:textId="77777777" w:rsidR="0041041C" w:rsidRPr="00A1086E" w:rsidRDefault="004104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95BDEAA" w14:textId="77777777" w:rsidR="0041041C" w:rsidRPr="00A1086E" w:rsidRDefault="0041041C" w:rsidP="00CA0EAD">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41041C" w:rsidRPr="00A1086E" w14:paraId="2834C443"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6D38F78" w14:textId="77777777" w:rsidR="0041041C" w:rsidRPr="00A1086E" w:rsidRDefault="0041041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D33C8F6" w14:textId="77777777" w:rsidR="0041041C" w:rsidRPr="00A1086E" w:rsidRDefault="0041041C" w:rsidP="00CA0EAD">
            <w:pPr>
              <w:spacing w:line="276" w:lineRule="auto"/>
              <w:ind w:firstLine="66"/>
              <w:rPr>
                <w:rFonts w:ascii="宋体" w:hAnsi="宋体" w:cs="Arial"/>
                <w:kern w:val="0"/>
                <w:sz w:val="22"/>
                <w:szCs w:val="21"/>
              </w:rPr>
            </w:pPr>
          </w:p>
          <w:p w14:paraId="16B13B18" w14:textId="77777777" w:rsidR="0041041C" w:rsidRPr="00A1086E" w:rsidRDefault="0041041C" w:rsidP="00CA0EAD">
            <w:pPr>
              <w:spacing w:line="276" w:lineRule="auto"/>
              <w:ind w:firstLine="66"/>
              <w:rPr>
                <w:rFonts w:ascii="宋体" w:hAnsi="宋体" w:cs="Arial"/>
                <w:kern w:val="0"/>
                <w:sz w:val="22"/>
                <w:szCs w:val="21"/>
              </w:rPr>
            </w:pPr>
          </w:p>
        </w:tc>
      </w:tr>
      <w:tr w:rsidR="0041041C" w:rsidRPr="00A1086E" w14:paraId="75F799F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B5A0F31" w14:textId="77777777" w:rsidR="0041041C" w:rsidRPr="00A1086E" w:rsidRDefault="004104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9057DE8" w14:textId="77777777" w:rsidR="0041041C" w:rsidRPr="00A1086E" w:rsidRDefault="0041041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2BBDC1E" w14:textId="77777777" w:rsidR="0041041C" w:rsidRPr="00A1086E" w:rsidRDefault="004104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BF80C2A" w14:textId="77777777" w:rsidR="0041041C" w:rsidRPr="00A1086E" w:rsidRDefault="0041041C" w:rsidP="00CA0EAD">
            <w:pPr>
              <w:pStyle w:val="aa"/>
              <w:widowControl w:val="0"/>
              <w:spacing w:before="156" w:line="276" w:lineRule="auto"/>
              <w:ind w:firstLine="66"/>
              <w:outlineLvl w:val="9"/>
              <w:rPr>
                <w:rFonts w:ascii="宋体" w:eastAsia="宋体" w:hAnsi="宋体" w:cs="Arial"/>
                <w:kern w:val="2"/>
                <w:sz w:val="22"/>
                <w:szCs w:val="21"/>
              </w:rPr>
            </w:pPr>
          </w:p>
        </w:tc>
      </w:tr>
    </w:tbl>
    <w:p w14:paraId="24CF54DA" w14:textId="3950ABF6" w:rsidR="00093F19" w:rsidRPr="00A1086E" w:rsidRDefault="00093F19" w:rsidP="00093F19">
      <w:pPr>
        <w:pStyle w:val="30"/>
        <w:numPr>
          <w:ilvl w:val="2"/>
          <w:numId w:val="2"/>
        </w:numPr>
        <w:tabs>
          <w:tab w:val="left" w:pos="720"/>
        </w:tabs>
        <w:rPr>
          <w:rFonts w:ascii="宋体" w:hAnsi="宋体"/>
        </w:rPr>
      </w:pPr>
      <w:bookmarkStart w:id="61" w:name="_Toc475119120"/>
      <w:bookmarkStart w:id="62" w:name="_Toc471846808"/>
      <w:r w:rsidRPr="00A1086E">
        <w:rPr>
          <w:rFonts w:ascii="宋体" w:hAnsi="宋体" w:hint="eastAsia"/>
        </w:rPr>
        <w:t>建库建表（DDL SQL）</w:t>
      </w:r>
      <w:bookmarkEnd w:id="61"/>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093F19" w:rsidRPr="00A1086E" w14:paraId="6DB53515"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40F6EE36"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C1D5E3D" w14:textId="77777777" w:rsidR="00093F19" w:rsidRPr="00A1086E" w:rsidRDefault="00093F19" w:rsidP="00460F40">
            <w:pPr>
              <w:spacing w:line="276" w:lineRule="auto"/>
              <w:ind w:firstLine="0"/>
              <w:rPr>
                <w:rFonts w:ascii="宋体" w:hAnsi="宋体" w:cs="Arial"/>
                <w:sz w:val="22"/>
                <w:szCs w:val="21"/>
              </w:rPr>
            </w:pPr>
            <w:r w:rsidRPr="00A1086E">
              <w:rPr>
                <w:rFonts w:ascii="宋体" w:hAnsi="宋体" w:cs="Arial"/>
                <w:sz w:val="22"/>
                <w:szCs w:val="21"/>
              </w:rPr>
              <w:t>建库及DDL SQL语句测试</w:t>
            </w:r>
          </w:p>
        </w:tc>
      </w:tr>
      <w:tr w:rsidR="00093F19" w:rsidRPr="00A1086E" w14:paraId="1AD41D93" w14:textId="77777777" w:rsidTr="00460F40">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BC2482F"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7582018" w14:textId="77777777" w:rsidR="00093F19" w:rsidRPr="00A1086E" w:rsidRDefault="00093F19" w:rsidP="00460F40">
            <w:pPr>
              <w:spacing w:line="276" w:lineRule="auto"/>
              <w:ind w:firstLine="0"/>
              <w:rPr>
                <w:rFonts w:ascii="宋体" w:hAnsi="宋体" w:cs="Arial"/>
                <w:sz w:val="22"/>
                <w:szCs w:val="21"/>
              </w:rPr>
            </w:pPr>
            <w:r w:rsidRPr="00A1086E">
              <w:rPr>
                <w:rFonts w:ascii="宋体" w:hAnsi="宋体" w:cs="Arial"/>
                <w:sz w:val="22"/>
                <w:szCs w:val="21"/>
              </w:rPr>
              <w:t>核心</w:t>
            </w:r>
          </w:p>
        </w:tc>
      </w:tr>
      <w:tr w:rsidR="00093F19" w:rsidRPr="00A1086E" w14:paraId="6F805E32"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567F569C"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E2A8013" w14:textId="77777777" w:rsidR="00093F19" w:rsidRPr="00A1086E" w:rsidRDefault="00093F19" w:rsidP="00460F40">
            <w:pPr>
              <w:spacing w:line="276" w:lineRule="auto"/>
              <w:ind w:firstLine="0"/>
              <w:rPr>
                <w:rFonts w:ascii="宋体" w:hAnsi="宋体" w:cs="Arial"/>
                <w:sz w:val="22"/>
                <w:szCs w:val="21"/>
              </w:rPr>
            </w:pPr>
            <w:r w:rsidRPr="00A1086E">
              <w:rPr>
                <w:rFonts w:ascii="宋体" w:hAnsi="宋体" w:cs="Arial"/>
                <w:sz w:val="22"/>
                <w:szCs w:val="21"/>
              </w:rPr>
              <w:t>测试对DDL SQL语句的支持情况</w:t>
            </w:r>
          </w:p>
        </w:tc>
      </w:tr>
      <w:tr w:rsidR="00093F19" w:rsidRPr="00A1086E" w14:paraId="3922DA14"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2AAAA9C3"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D1BA8AD" w14:textId="4593416A" w:rsidR="00093F19" w:rsidRPr="00A1086E" w:rsidRDefault="007201D0" w:rsidP="005101BC">
            <w:pPr>
              <w:snapToGrid w:val="0"/>
              <w:spacing w:line="160" w:lineRule="atLeast"/>
              <w:ind w:firstLine="0"/>
              <w:rPr>
                <w:rFonts w:ascii="宋体" w:hAnsi="宋体" w:cs="Arial"/>
                <w:sz w:val="22"/>
              </w:rPr>
            </w:pPr>
            <w:del w:id="63" w:author="shi wei" w:date="2017-03-09T09:51:00Z">
              <w:r w:rsidRPr="00CB5FCF" w:rsidDel="00AC3C3C">
                <w:rPr>
                  <w:rFonts w:ascii="宋体" w:hAnsi="宋体" w:cs="Arial" w:hint="eastAsia"/>
                  <w:color w:val="FF0000"/>
                  <w:sz w:val="22"/>
                </w:rPr>
                <w:delText>用例</w:delText>
              </w:r>
              <w:r w:rsidRPr="00CB5FCF" w:rsidDel="00AC3C3C">
                <w:rPr>
                  <w:rFonts w:ascii="宋体" w:hAnsi="宋体" w:cs="Arial"/>
                  <w:color w:val="FF0000"/>
                  <w:sz w:val="22"/>
                </w:rPr>
                <w:delText>4.1.1.2执行成功</w:delText>
              </w:r>
              <w:r w:rsidDel="00AC3C3C">
                <w:rPr>
                  <w:rFonts w:ascii="宋体" w:hAnsi="宋体" w:cs="Arial" w:hint="eastAsia"/>
                  <w:color w:val="FF0000"/>
                  <w:sz w:val="22"/>
                </w:rPr>
                <w:delText>，</w:delText>
              </w:r>
            </w:del>
            <w:r w:rsidR="008915DE">
              <w:rPr>
                <w:rFonts w:ascii="宋体" w:hAnsi="宋体" w:cs="Arial" w:hint="eastAsia"/>
                <w:color w:val="FF0000"/>
                <w:sz w:val="22"/>
              </w:rPr>
              <w:t>启动</w:t>
            </w:r>
            <w:r>
              <w:rPr>
                <w:rFonts w:ascii="宋体" w:hAnsi="宋体" w:cs="Arial" w:hint="eastAsia"/>
                <w:color w:val="FF0000"/>
                <w:sz w:val="22"/>
              </w:rPr>
              <w:t>中间件且能提供正常服务</w:t>
            </w:r>
          </w:p>
        </w:tc>
      </w:tr>
      <w:tr w:rsidR="00093F19" w:rsidRPr="00A1086E" w14:paraId="55B863BB"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0914F3F5"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3DFA472" w14:textId="34D80006" w:rsidR="00093F19" w:rsidRPr="00A1086E" w:rsidRDefault="00093F19" w:rsidP="00460F40">
            <w:pPr>
              <w:ind w:firstLine="0"/>
              <w:rPr>
                <w:rFonts w:ascii="宋体" w:hAnsi="宋体" w:cs="Arial"/>
                <w:sz w:val="22"/>
              </w:rPr>
            </w:pPr>
            <w:r w:rsidRPr="00A1086E">
              <w:rPr>
                <w:rFonts w:ascii="宋体" w:hAnsi="宋体" w:cs="Arial" w:hint="eastAsia"/>
                <w:sz w:val="22"/>
              </w:rPr>
              <w:t>测试使用 3.3.</w:t>
            </w:r>
            <w:r>
              <w:rPr>
                <w:rFonts w:ascii="宋体" w:hAnsi="宋体" w:cs="Arial"/>
                <w:sz w:val="22"/>
              </w:rPr>
              <w:t>3.</w:t>
            </w:r>
            <w:r w:rsidRPr="00A1086E">
              <w:rPr>
                <w:rFonts w:ascii="宋体" w:hAnsi="宋体" w:cs="Arial" w:hint="eastAsia"/>
                <w:sz w:val="22"/>
              </w:rPr>
              <w:t>2 数据库脚本：测试数据库脚本</w:t>
            </w:r>
            <w:r w:rsidRPr="00A1086E">
              <w:rPr>
                <w:rFonts w:ascii="宋体" w:hAnsi="宋体" w:cs="Arial"/>
                <w:sz w:val="22"/>
              </w:rPr>
              <w:t>.sql</w:t>
            </w:r>
          </w:p>
          <w:p w14:paraId="7AB647B8" w14:textId="72AECF67" w:rsidR="00093F19" w:rsidRPr="009E416C" w:rsidRDefault="007201D0"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hint="eastAsia"/>
                <w:color w:val="FF0000"/>
                <w:sz w:val="22"/>
                <w:szCs w:val="21"/>
              </w:rPr>
              <w:t>创建逻辑库</w:t>
            </w:r>
            <w:r w:rsidR="00E51FDA" w:rsidRPr="009E416C">
              <w:rPr>
                <w:rFonts w:ascii="宋体" w:eastAsia="宋体" w:hAnsi="宋体" w:cs="Arial" w:hint="eastAsia"/>
                <w:color w:val="FF0000"/>
                <w:sz w:val="22"/>
                <w:szCs w:val="21"/>
              </w:rPr>
              <w:t>bss</w:t>
            </w:r>
            <w:r w:rsidR="00E51FDA" w:rsidRPr="009E416C">
              <w:rPr>
                <w:rFonts w:ascii="宋体" w:eastAsia="宋体" w:hAnsi="宋体" w:cs="Arial"/>
                <w:color w:val="FF0000"/>
                <w:sz w:val="22"/>
                <w:szCs w:val="21"/>
              </w:rPr>
              <w:t>_crm_test</w:t>
            </w:r>
            <w:r w:rsidR="005C156F" w:rsidRPr="009E416C">
              <w:rPr>
                <w:rFonts w:ascii="宋体" w:eastAsia="宋体" w:hAnsi="宋体" w:cs="Arial" w:hint="eastAsia"/>
                <w:color w:val="FF0000"/>
                <w:sz w:val="22"/>
                <w:szCs w:val="21"/>
              </w:rPr>
              <w:t>，</w:t>
            </w:r>
            <w:r w:rsidR="006E644F" w:rsidRPr="009E416C">
              <w:rPr>
                <w:rFonts w:ascii="宋体" w:eastAsia="宋体" w:hAnsi="宋体" w:cs="Arial" w:hint="eastAsia"/>
                <w:color w:val="FF0000"/>
                <w:sz w:val="22"/>
                <w:szCs w:val="21"/>
              </w:rPr>
              <w:t>可选择字符集和存储引擎，</w:t>
            </w:r>
            <w:r w:rsidR="006E644F" w:rsidRPr="009E416C">
              <w:rPr>
                <w:rFonts w:ascii="宋体" w:eastAsia="宋体" w:hAnsi="宋体" w:cs="Arial"/>
                <w:color w:val="FF0000"/>
                <w:sz w:val="22"/>
                <w:szCs w:val="21"/>
              </w:rPr>
              <w:t xml:space="preserve"> 字符集指定为</w:t>
            </w:r>
            <w:r w:rsidR="006E644F" w:rsidRPr="009E416C">
              <w:rPr>
                <w:rFonts w:ascii="宋体" w:eastAsia="宋体" w:hAnsi="宋体" w:cs="Arial" w:hint="eastAsia"/>
                <w:color w:val="FF0000"/>
                <w:sz w:val="22"/>
                <w:szCs w:val="21"/>
              </w:rPr>
              <w:t>UTF8</w:t>
            </w:r>
            <w:r w:rsidR="005C156F" w:rsidRPr="009E416C">
              <w:rPr>
                <w:rFonts w:ascii="宋体" w:eastAsia="宋体" w:hAnsi="宋体" w:cs="Arial" w:hint="eastAsia"/>
                <w:color w:val="FF0000"/>
                <w:sz w:val="22"/>
                <w:szCs w:val="21"/>
              </w:rPr>
              <w:t>，分片数量</w:t>
            </w:r>
            <w:r w:rsidR="006E644F" w:rsidRPr="009E416C">
              <w:rPr>
                <w:rFonts w:ascii="宋体" w:eastAsia="宋体" w:hAnsi="宋体" w:cs="Arial" w:hint="eastAsia"/>
                <w:color w:val="FF0000"/>
                <w:sz w:val="22"/>
                <w:szCs w:val="21"/>
              </w:rPr>
              <w:t>设置</w:t>
            </w:r>
            <w:r w:rsidR="005C156F" w:rsidRPr="009E416C">
              <w:rPr>
                <w:rFonts w:ascii="宋体" w:eastAsia="宋体" w:hAnsi="宋体" w:cs="Arial" w:hint="eastAsia"/>
                <w:color w:val="FF0000"/>
                <w:sz w:val="22"/>
                <w:szCs w:val="21"/>
              </w:rPr>
              <w:t>为20</w:t>
            </w:r>
            <w:r w:rsidRPr="009E416C">
              <w:rPr>
                <w:rFonts w:ascii="宋体" w:eastAsia="宋体" w:hAnsi="宋体" w:cs="Arial" w:hint="eastAsia"/>
                <w:color w:val="FF0000"/>
                <w:sz w:val="22"/>
                <w:szCs w:val="21"/>
              </w:rPr>
              <w:t>；</w:t>
            </w:r>
          </w:p>
          <w:p w14:paraId="425C7376" w14:textId="7333665D" w:rsidR="00A960C7" w:rsidRPr="009E416C" w:rsidRDefault="00A960C7"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hint="eastAsia"/>
                <w:color w:val="FF0000"/>
                <w:sz w:val="22"/>
                <w:szCs w:val="21"/>
              </w:rPr>
              <w:t>为数据库中间件添加用户test</w:t>
            </w:r>
            <w:r w:rsidR="00FA407D" w:rsidRPr="009E416C">
              <w:rPr>
                <w:rFonts w:ascii="宋体" w:eastAsia="宋体" w:hAnsi="宋体" w:cs="Arial" w:hint="eastAsia"/>
                <w:color w:val="FF0000"/>
                <w:sz w:val="22"/>
                <w:szCs w:val="21"/>
              </w:rPr>
              <w:t>，密码为test</w:t>
            </w:r>
            <w:r w:rsidRPr="009E416C">
              <w:rPr>
                <w:rFonts w:ascii="宋体" w:eastAsia="宋体" w:hAnsi="宋体" w:cs="Arial"/>
                <w:color w:val="FF0000"/>
                <w:sz w:val="22"/>
                <w:szCs w:val="21"/>
              </w:rPr>
              <w:t>,</w:t>
            </w:r>
            <w:r w:rsidR="00C51138" w:rsidRPr="009E416C">
              <w:rPr>
                <w:rFonts w:ascii="宋体" w:eastAsia="宋体" w:hAnsi="宋体" w:cs="Arial" w:hint="eastAsia"/>
                <w:color w:val="FF0000"/>
                <w:sz w:val="22"/>
                <w:szCs w:val="21"/>
              </w:rPr>
              <w:t>该用户</w:t>
            </w:r>
            <w:r w:rsidRPr="009E416C">
              <w:rPr>
                <w:rFonts w:ascii="宋体" w:eastAsia="宋体" w:hAnsi="宋体" w:cs="Arial" w:hint="eastAsia"/>
                <w:color w:val="FF0000"/>
                <w:sz w:val="22"/>
                <w:szCs w:val="21"/>
              </w:rPr>
              <w:t>拥有逻辑库</w:t>
            </w:r>
            <w:r w:rsidR="00523F4A" w:rsidRPr="009E416C">
              <w:rPr>
                <w:rFonts w:ascii="宋体" w:eastAsia="宋体" w:hAnsi="宋体" w:cs="Arial" w:hint="eastAsia"/>
                <w:color w:val="FF0000"/>
                <w:sz w:val="22"/>
                <w:szCs w:val="21"/>
              </w:rPr>
              <w:t>bss</w:t>
            </w:r>
            <w:r w:rsidR="00523F4A" w:rsidRPr="009E416C">
              <w:rPr>
                <w:rFonts w:ascii="宋体" w:eastAsia="宋体" w:hAnsi="宋体" w:cs="Arial"/>
                <w:color w:val="FF0000"/>
                <w:sz w:val="22"/>
                <w:szCs w:val="21"/>
              </w:rPr>
              <w:t>_crm_test</w:t>
            </w:r>
            <w:r w:rsidRPr="009E416C">
              <w:rPr>
                <w:rFonts w:ascii="宋体" w:eastAsia="宋体" w:hAnsi="宋体" w:cs="Arial" w:hint="eastAsia"/>
                <w:color w:val="FF0000"/>
                <w:sz w:val="22"/>
                <w:szCs w:val="21"/>
              </w:rPr>
              <w:t>的所有权限</w:t>
            </w:r>
            <w:r w:rsidR="000F31E0" w:rsidRPr="009E416C">
              <w:rPr>
                <w:rFonts w:ascii="宋体" w:eastAsia="宋体" w:hAnsi="宋体" w:cs="Arial" w:hint="eastAsia"/>
                <w:color w:val="FF0000"/>
                <w:sz w:val="22"/>
                <w:szCs w:val="21"/>
              </w:rPr>
              <w:t>；</w:t>
            </w:r>
          </w:p>
          <w:p w14:paraId="1DEC1240" w14:textId="3E3D9E21" w:rsidR="00526042" w:rsidRPr="009E416C" w:rsidRDefault="00526042"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hint="eastAsia"/>
                <w:color w:val="FF0000"/>
                <w:sz w:val="22"/>
                <w:szCs w:val="21"/>
              </w:rPr>
              <w:t>在逻辑库上执行“测试数据库脚本</w:t>
            </w:r>
            <w:r w:rsidRPr="009E416C">
              <w:rPr>
                <w:rFonts w:ascii="宋体" w:eastAsia="宋体" w:hAnsi="宋体" w:cs="Arial"/>
                <w:color w:val="FF0000"/>
                <w:sz w:val="22"/>
                <w:szCs w:val="21"/>
              </w:rPr>
              <w:t>.sql</w:t>
            </w:r>
            <w:r w:rsidRPr="009E416C">
              <w:rPr>
                <w:rFonts w:ascii="宋体" w:eastAsia="宋体" w:hAnsi="宋体" w:cs="Arial" w:hint="eastAsia"/>
                <w:color w:val="FF0000"/>
                <w:sz w:val="22"/>
                <w:szCs w:val="21"/>
              </w:rPr>
              <w:t>”</w:t>
            </w:r>
          </w:p>
          <w:p w14:paraId="5CE8386B" w14:textId="7668305B" w:rsidR="00AA596F" w:rsidRPr="009E416C" w:rsidRDefault="00AA596F" w:rsidP="00CB5FCF">
            <w:pPr>
              <w:pStyle w:val="ListParagraph1"/>
              <w:numPr>
                <w:ilvl w:val="3"/>
                <w:numId w:val="18"/>
              </w:numPr>
              <w:tabs>
                <w:tab w:val="left" w:pos="420"/>
              </w:tabs>
              <w:ind w:firstLineChars="0"/>
              <w:rPr>
                <w:rFonts w:ascii="宋体" w:eastAsia="宋体" w:hAnsi="宋体" w:cs="Arial"/>
                <w:color w:val="FF0000"/>
                <w:sz w:val="22"/>
                <w:szCs w:val="21"/>
              </w:rPr>
            </w:pPr>
            <w:r w:rsidRPr="009E416C">
              <w:rPr>
                <w:rFonts w:ascii="宋体" w:eastAsia="宋体" w:hAnsi="宋体" w:cs="Arial"/>
                <w:color w:val="FF0000"/>
                <w:sz w:val="22"/>
                <w:szCs w:val="21"/>
              </w:rPr>
              <w:t>按照</w:t>
            </w:r>
            <w:r w:rsidRPr="009E416C">
              <w:rPr>
                <w:rFonts w:ascii="宋体" w:eastAsia="宋体" w:hAnsi="宋体" w:cs="Arial" w:hint="eastAsia"/>
                <w:color w:val="FF0000"/>
                <w:sz w:val="22"/>
                <w:szCs w:val="21"/>
              </w:rPr>
              <w:t>3.3.3.3规定的分片规则设置各个表的分片规则</w:t>
            </w:r>
          </w:p>
          <w:p w14:paraId="73E5E613" w14:textId="2CC4ABFE" w:rsidR="00093F19" w:rsidRPr="00CB5FCF" w:rsidRDefault="00B87F17" w:rsidP="00CB5FCF">
            <w:pPr>
              <w:pStyle w:val="ab"/>
              <w:numPr>
                <w:ilvl w:val="3"/>
                <w:numId w:val="18"/>
              </w:numPr>
              <w:spacing w:line="276" w:lineRule="auto"/>
              <w:ind w:firstLineChars="0"/>
              <w:rPr>
                <w:rFonts w:ascii="宋体" w:hAnsi="宋体" w:cs="Arial"/>
                <w:sz w:val="22"/>
              </w:rPr>
            </w:pPr>
            <w:r w:rsidRPr="009E416C">
              <w:rPr>
                <w:rFonts w:ascii="宋体" w:hAnsi="宋体" w:cs="Arial"/>
                <w:color w:val="FF0000"/>
                <w:sz w:val="22"/>
                <w:szCs w:val="21"/>
              </w:rPr>
              <w:t>检查库表创建结果</w:t>
            </w:r>
          </w:p>
        </w:tc>
      </w:tr>
      <w:tr w:rsidR="00093F19" w:rsidRPr="00A1086E" w14:paraId="228F1D8B"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1DD6EE74"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ED54CE8" w14:textId="436A8AD9" w:rsidR="00D36E16" w:rsidRDefault="00D36E16" w:rsidP="00CB5FCF">
            <w:pPr>
              <w:pStyle w:val="ab"/>
              <w:numPr>
                <w:ilvl w:val="3"/>
                <w:numId w:val="72"/>
              </w:numPr>
              <w:spacing w:line="276" w:lineRule="auto"/>
              <w:ind w:left="362" w:firstLineChars="0"/>
              <w:rPr>
                <w:rFonts w:ascii="宋体" w:hAnsi="宋体" w:cs="Arial"/>
                <w:color w:val="FF0000"/>
                <w:sz w:val="22"/>
                <w:szCs w:val="21"/>
              </w:rPr>
            </w:pPr>
            <w:r w:rsidRPr="00CB5FCF">
              <w:rPr>
                <w:rFonts w:ascii="宋体" w:hAnsi="宋体" w:cs="Arial" w:hint="eastAsia"/>
                <w:color w:val="FF0000"/>
                <w:sz w:val="22"/>
                <w:szCs w:val="21"/>
              </w:rPr>
              <w:t>在中间件上创建逻辑库</w:t>
            </w:r>
            <w:r w:rsidR="00C82827">
              <w:rPr>
                <w:rFonts w:ascii="宋体" w:hAnsi="宋体" w:cs="Arial" w:hint="eastAsia"/>
                <w:color w:val="FF0000"/>
                <w:sz w:val="22"/>
              </w:rPr>
              <w:t>bss</w:t>
            </w:r>
            <w:r w:rsidR="00C82827">
              <w:rPr>
                <w:rFonts w:ascii="宋体" w:hAnsi="宋体" w:cs="Arial"/>
                <w:color w:val="FF0000"/>
                <w:sz w:val="22"/>
              </w:rPr>
              <w:t>_crm_test</w:t>
            </w:r>
            <w:r w:rsidRPr="00CB5FCF">
              <w:rPr>
                <w:rFonts w:ascii="宋体" w:hAnsi="宋体" w:cs="Arial" w:hint="eastAsia"/>
                <w:color w:val="FF0000"/>
                <w:sz w:val="22"/>
                <w:szCs w:val="21"/>
              </w:rPr>
              <w:t>时，</w:t>
            </w:r>
            <w:r w:rsidR="00C82827">
              <w:rPr>
                <w:rFonts w:ascii="宋体" w:hAnsi="宋体" w:cs="Arial" w:hint="eastAsia"/>
                <w:color w:val="FF0000"/>
                <w:sz w:val="22"/>
                <w:szCs w:val="21"/>
              </w:rPr>
              <w:t>可指定逻辑库的字符集、</w:t>
            </w:r>
            <w:r w:rsidR="008434D6">
              <w:rPr>
                <w:rFonts w:ascii="宋体" w:hAnsi="宋体" w:cs="Arial" w:hint="eastAsia"/>
                <w:color w:val="FF0000"/>
                <w:sz w:val="22"/>
                <w:szCs w:val="21"/>
              </w:rPr>
              <w:t>存储引擎</w:t>
            </w:r>
            <w:r w:rsidR="00C82827">
              <w:rPr>
                <w:rFonts w:ascii="宋体" w:hAnsi="宋体" w:cs="Arial" w:hint="eastAsia"/>
                <w:color w:val="FF0000"/>
                <w:sz w:val="22"/>
                <w:szCs w:val="21"/>
              </w:rPr>
              <w:t>及</w:t>
            </w:r>
            <w:r w:rsidR="008434D6">
              <w:rPr>
                <w:rFonts w:ascii="宋体" w:hAnsi="宋体" w:cs="Arial" w:hint="eastAsia"/>
                <w:color w:val="FF0000"/>
                <w:sz w:val="22"/>
                <w:szCs w:val="21"/>
              </w:rPr>
              <w:t>分片数量</w:t>
            </w:r>
            <w:r w:rsidR="0092276B">
              <w:rPr>
                <w:rFonts w:ascii="宋体" w:hAnsi="宋体" w:cs="Arial" w:hint="eastAsia"/>
                <w:color w:val="FF0000"/>
                <w:sz w:val="22"/>
                <w:szCs w:val="21"/>
              </w:rPr>
              <w:t>；</w:t>
            </w:r>
          </w:p>
          <w:p w14:paraId="7D753714" w14:textId="30C8EA70" w:rsidR="009E416C" w:rsidRDefault="000D27AD" w:rsidP="00CB5FCF">
            <w:pPr>
              <w:pStyle w:val="ab"/>
              <w:numPr>
                <w:ilvl w:val="3"/>
                <w:numId w:val="72"/>
              </w:numPr>
              <w:spacing w:line="276" w:lineRule="auto"/>
              <w:ind w:left="362" w:firstLineChars="0"/>
              <w:rPr>
                <w:rFonts w:ascii="宋体" w:hAnsi="宋体" w:cs="Arial"/>
                <w:color w:val="FF0000"/>
                <w:sz w:val="22"/>
                <w:szCs w:val="21"/>
              </w:rPr>
            </w:pPr>
            <w:r>
              <w:rPr>
                <w:rFonts w:ascii="宋体" w:hAnsi="宋体" w:cs="Arial" w:hint="eastAsia"/>
                <w:color w:val="FF0000"/>
                <w:sz w:val="22"/>
                <w:szCs w:val="21"/>
              </w:rPr>
              <w:t>支持通过</w:t>
            </w:r>
            <w:r>
              <w:rPr>
                <w:rFonts w:ascii="宋体" w:hAnsi="宋体" w:cs="Arial"/>
                <w:color w:val="FF0000"/>
                <w:sz w:val="22"/>
                <w:szCs w:val="21"/>
              </w:rPr>
              <w:t>界面</w:t>
            </w:r>
            <w:r>
              <w:rPr>
                <w:rFonts w:ascii="宋体" w:hAnsi="宋体" w:cs="Arial" w:hint="eastAsia"/>
                <w:color w:val="FF0000"/>
                <w:sz w:val="22"/>
                <w:szCs w:val="21"/>
              </w:rPr>
              <w:t>和脚本两种不同的方式</w:t>
            </w:r>
            <w:r w:rsidR="009E416C">
              <w:rPr>
                <w:rFonts w:ascii="宋体" w:hAnsi="宋体" w:cs="Arial"/>
                <w:color w:val="FF0000"/>
                <w:sz w:val="22"/>
                <w:szCs w:val="21"/>
              </w:rPr>
              <w:t>设置表的分片规则</w:t>
            </w:r>
          </w:p>
          <w:p w14:paraId="29BE0B16" w14:textId="0C5C20BF" w:rsidR="00255B34" w:rsidRDefault="00255B34" w:rsidP="00CB5FCF">
            <w:pPr>
              <w:pStyle w:val="ab"/>
              <w:numPr>
                <w:ilvl w:val="3"/>
                <w:numId w:val="72"/>
              </w:numPr>
              <w:spacing w:line="276" w:lineRule="auto"/>
              <w:ind w:left="362" w:firstLineChars="0"/>
              <w:rPr>
                <w:rFonts w:ascii="宋体" w:hAnsi="宋体" w:cs="Arial"/>
                <w:color w:val="FF0000"/>
                <w:sz w:val="22"/>
                <w:szCs w:val="21"/>
              </w:rPr>
            </w:pPr>
            <w:r>
              <w:rPr>
                <w:rFonts w:ascii="宋体" w:hAnsi="宋体" w:cs="Arial"/>
                <w:color w:val="FF0000"/>
                <w:sz w:val="22"/>
                <w:szCs w:val="21"/>
              </w:rPr>
              <w:t>可通过界面查看逻辑库及逻辑表结构</w:t>
            </w:r>
          </w:p>
          <w:p w14:paraId="5949908B" w14:textId="34EEF788" w:rsidR="000D27AD" w:rsidRPr="00CB5FCF" w:rsidRDefault="00FD2774" w:rsidP="00CB5FCF">
            <w:pPr>
              <w:pStyle w:val="ab"/>
              <w:numPr>
                <w:ilvl w:val="3"/>
                <w:numId w:val="72"/>
              </w:numPr>
              <w:spacing w:line="276" w:lineRule="auto"/>
              <w:ind w:left="362" w:firstLineChars="0"/>
              <w:rPr>
                <w:rFonts w:ascii="宋体" w:hAnsi="宋体" w:cs="Arial"/>
                <w:color w:val="FF0000"/>
                <w:sz w:val="22"/>
                <w:szCs w:val="21"/>
              </w:rPr>
            </w:pPr>
            <w:r>
              <w:rPr>
                <w:rFonts w:ascii="宋体" w:hAnsi="宋体" w:cs="Arial"/>
                <w:color w:val="FF0000"/>
                <w:sz w:val="22"/>
                <w:szCs w:val="21"/>
              </w:rPr>
              <w:t>逻辑库和表的创建符合预期</w:t>
            </w:r>
            <w:r w:rsidR="002F0CAC">
              <w:rPr>
                <w:rFonts w:ascii="宋体" w:hAnsi="宋体" w:cs="Arial" w:hint="eastAsia"/>
                <w:color w:val="FF0000"/>
                <w:sz w:val="22"/>
                <w:szCs w:val="21"/>
              </w:rPr>
              <w:t>，可用作后续用例测试的基准库</w:t>
            </w:r>
          </w:p>
          <w:p w14:paraId="1AB811C9" w14:textId="5A9633C3" w:rsidR="00093F19" w:rsidRPr="001B508E" w:rsidRDefault="00CD6D45" w:rsidP="001B508E">
            <w:pPr>
              <w:tabs>
                <w:tab w:val="left" w:pos="420"/>
              </w:tabs>
              <w:spacing w:line="276" w:lineRule="auto"/>
              <w:ind w:firstLine="0"/>
              <w:rPr>
                <w:rFonts w:ascii="宋体" w:hAnsi="宋体" w:cs="Arial"/>
                <w:sz w:val="22"/>
                <w:szCs w:val="21"/>
              </w:rPr>
            </w:pPr>
            <w:r>
              <w:rPr>
                <w:rFonts w:ascii="宋体" w:hAnsi="宋体" w:cs="Arial" w:hint="eastAsia"/>
                <w:sz w:val="22"/>
                <w:szCs w:val="21"/>
              </w:rPr>
              <w:t>其他评估点：</w:t>
            </w:r>
            <w:r w:rsidR="00C645BE">
              <w:rPr>
                <w:rFonts w:ascii="宋体" w:hAnsi="宋体" w:cs="Arial" w:hint="eastAsia"/>
                <w:sz w:val="22"/>
                <w:szCs w:val="21"/>
              </w:rPr>
              <w:t>操作是否便利</w:t>
            </w:r>
            <w:r>
              <w:rPr>
                <w:rFonts w:ascii="宋体" w:hAnsi="宋体" w:cs="Arial" w:hint="eastAsia"/>
                <w:sz w:val="22"/>
                <w:szCs w:val="21"/>
              </w:rPr>
              <w:t>、</w:t>
            </w:r>
            <w:r w:rsidR="00C645BE">
              <w:rPr>
                <w:rFonts w:ascii="宋体" w:hAnsi="宋体" w:cs="Arial" w:hint="eastAsia"/>
                <w:sz w:val="22"/>
                <w:szCs w:val="21"/>
              </w:rPr>
              <w:t>提示是否友好</w:t>
            </w:r>
            <w:r w:rsidR="00FA133D">
              <w:rPr>
                <w:rFonts w:ascii="宋体" w:hAnsi="宋体" w:cs="Arial" w:hint="eastAsia"/>
                <w:sz w:val="22"/>
                <w:szCs w:val="21"/>
              </w:rPr>
              <w:t>、</w:t>
            </w:r>
            <w:r w:rsidR="00C645BE">
              <w:rPr>
                <w:rFonts w:ascii="宋体" w:hAnsi="宋体" w:cs="Arial" w:hint="eastAsia"/>
                <w:sz w:val="22"/>
                <w:szCs w:val="21"/>
              </w:rPr>
              <w:t>执行结果是否直观</w:t>
            </w:r>
          </w:p>
        </w:tc>
      </w:tr>
      <w:tr w:rsidR="00093F19" w:rsidRPr="00A1086E" w14:paraId="2EE08F10"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676D28F2" w14:textId="77777777" w:rsidR="00093F19" w:rsidRPr="00A1086E" w:rsidRDefault="00093F19" w:rsidP="00460F40">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1C8C8BE" w14:textId="77777777" w:rsidR="00093F19" w:rsidRPr="00A1086E" w:rsidRDefault="00093F19" w:rsidP="00460F40">
            <w:pPr>
              <w:spacing w:line="276" w:lineRule="auto"/>
              <w:ind w:firstLine="0"/>
              <w:rPr>
                <w:rFonts w:ascii="宋体" w:hAnsi="宋体" w:cs="Arial"/>
                <w:i/>
                <w:color w:val="C00000"/>
                <w:sz w:val="22"/>
              </w:rPr>
            </w:pPr>
            <w:r>
              <w:rPr>
                <w:rFonts w:ascii="宋体" w:hAnsi="宋体" w:cs="Arial" w:hint="eastAsia"/>
                <w:i/>
                <w:color w:val="C00000"/>
                <w:sz w:val="22"/>
              </w:rPr>
              <w:t>量化的结果直接填结果值和度量单位</w:t>
            </w:r>
          </w:p>
          <w:p w14:paraId="6ECA1263" w14:textId="77777777" w:rsidR="00093F19" w:rsidRPr="00A1086E" w:rsidRDefault="00093F19" w:rsidP="00460F40">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9305959" w14:textId="77777777" w:rsidR="00093F19" w:rsidRPr="00A1086E" w:rsidRDefault="00093F19" w:rsidP="00460F40">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093F19" w:rsidRPr="00A1086E" w14:paraId="01A7A847" w14:textId="77777777" w:rsidTr="00460F40">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7DD2995" w14:textId="77777777" w:rsidR="00093F19" w:rsidRPr="00A1086E" w:rsidRDefault="00093F19" w:rsidP="00460F40">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A9131FC" w14:textId="77777777" w:rsidR="00093F19" w:rsidRPr="00A1086E" w:rsidRDefault="00093F19" w:rsidP="00460F40">
            <w:pPr>
              <w:spacing w:line="276" w:lineRule="auto"/>
              <w:ind w:firstLine="66"/>
              <w:rPr>
                <w:rFonts w:ascii="宋体" w:hAnsi="宋体" w:cs="Arial"/>
                <w:kern w:val="0"/>
                <w:sz w:val="22"/>
                <w:szCs w:val="21"/>
              </w:rPr>
            </w:pPr>
          </w:p>
          <w:p w14:paraId="2F37904D" w14:textId="77777777" w:rsidR="00093F19" w:rsidRPr="00A1086E" w:rsidRDefault="00093F19" w:rsidP="00460F40">
            <w:pPr>
              <w:spacing w:line="276" w:lineRule="auto"/>
              <w:ind w:firstLine="66"/>
              <w:rPr>
                <w:rFonts w:ascii="宋体" w:hAnsi="宋体" w:cs="Arial"/>
                <w:kern w:val="0"/>
                <w:sz w:val="22"/>
                <w:szCs w:val="21"/>
              </w:rPr>
            </w:pPr>
          </w:p>
        </w:tc>
      </w:tr>
      <w:tr w:rsidR="00093F19" w:rsidRPr="00A1086E" w14:paraId="26BCFB42" w14:textId="77777777" w:rsidTr="00460F40">
        <w:trPr>
          <w:cantSplit/>
        </w:trPr>
        <w:tc>
          <w:tcPr>
            <w:tcW w:w="1260" w:type="dxa"/>
            <w:tcBorders>
              <w:top w:val="single" w:sz="4" w:space="0" w:color="auto"/>
              <w:left w:val="single" w:sz="4" w:space="0" w:color="auto"/>
              <w:bottom w:val="single" w:sz="4" w:space="0" w:color="auto"/>
              <w:right w:val="single" w:sz="4" w:space="0" w:color="auto"/>
            </w:tcBorders>
            <w:hideMark/>
          </w:tcPr>
          <w:p w14:paraId="17EF5827" w14:textId="77777777" w:rsidR="00093F19" w:rsidRPr="00A1086E" w:rsidRDefault="00093F19" w:rsidP="00460F40">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54159806" w14:textId="77777777" w:rsidR="00093F19" w:rsidRPr="00A1086E" w:rsidRDefault="00093F19" w:rsidP="00460F40">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B760AF0" w14:textId="77777777" w:rsidR="00093F19" w:rsidRPr="00A1086E" w:rsidRDefault="00093F19" w:rsidP="00460F40">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A8E78CB" w14:textId="77777777" w:rsidR="00093F19" w:rsidRPr="00A1086E" w:rsidRDefault="00093F19" w:rsidP="00460F40">
            <w:pPr>
              <w:pStyle w:val="aa"/>
              <w:widowControl w:val="0"/>
              <w:spacing w:before="156" w:line="276" w:lineRule="auto"/>
              <w:ind w:firstLine="66"/>
              <w:outlineLvl w:val="9"/>
              <w:rPr>
                <w:rFonts w:ascii="宋体" w:eastAsia="宋体" w:hAnsi="宋体" w:cs="Arial"/>
                <w:kern w:val="2"/>
                <w:sz w:val="22"/>
                <w:szCs w:val="21"/>
              </w:rPr>
            </w:pPr>
          </w:p>
        </w:tc>
      </w:tr>
    </w:tbl>
    <w:p w14:paraId="05FA194B" w14:textId="77777777" w:rsidR="00EF4B7D" w:rsidRPr="00EF4B7D" w:rsidRDefault="00EF4B7D" w:rsidP="00EF4B7D"/>
    <w:p w14:paraId="3A637C38" w14:textId="432D8DDE" w:rsidR="00DB343D" w:rsidRPr="00A1086E" w:rsidRDefault="00EF4B7D" w:rsidP="0069482E">
      <w:pPr>
        <w:pStyle w:val="30"/>
        <w:numPr>
          <w:ilvl w:val="2"/>
          <w:numId w:val="2"/>
        </w:numPr>
        <w:tabs>
          <w:tab w:val="left" w:pos="720"/>
        </w:tabs>
        <w:rPr>
          <w:rFonts w:ascii="宋体" w:hAnsi="宋体"/>
        </w:rPr>
      </w:pPr>
      <w:bookmarkStart w:id="64" w:name="_Toc475119121"/>
      <w:bookmarkEnd w:id="62"/>
      <w:r>
        <w:rPr>
          <w:rFonts w:ascii="宋体" w:hAnsi="宋体" w:hint="eastAsia"/>
        </w:rPr>
        <w:t>表结构修改（DDL</w:t>
      </w:r>
      <w:r w:rsidR="004D1FF9">
        <w:rPr>
          <w:rFonts w:ascii="宋体" w:hAnsi="宋体"/>
        </w:rPr>
        <w:t xml:space="preserve"> </w:t>
      </w:r>
      <w:r w:rsidR="004D1FF9">
        <w:rPr>
          <w:rFonts w:ascii="宋体" w:hAnsi="宋体" w:hint="eastAsia"/>
        </w:rPr>
        <w:t>S</w:t>
      </w:r>
      <w:r w:rsidR="004D1FF9">
        <w:rPr>
          <w:rFonts w:ascii="宋体" w:hAnsi="宋体"/>
        </w:rPr>
        <w:t>QL</w:t>
      </w:r>
      <w:r>
        <w:rPr>
          <w:rFonts w:ascii="宋体" w:hAnsi="宋体" w:hint="eastAsia"/>
        </w:rPr>
        <w:t>）</w:t>
      </w:r>
      <w:bookmarkEnd w:id="64"/>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DB343D" w:rsidRPr="00A1086E" w14:paraId="249246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5E88367"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405FB9A" w14:textId="4F810235" w:rsidR="00DB343D" w:rsidRPr="00A1086E" w:rsidRDefault="00FF7E15" w:rsidP="00CA0EAD">
            <w:pPr>
              <w:spacing w:line="276" w:lineRule="auto"/>
              <w:ind w:firstLine="0"/>
              <w:rPr>
                <w:rFonts w:ascii="宋体" w:hAnsi="宋体" w:cs="Arial"/>
                <w:sz w:val="22"/>
                <w:szCs w:val="21"/>
              </w:rPr>
            </w:pPr>
            <w:r>
              <w:rPr>
                <w:rFonts w:ascii="宋体" w:hAnsi="宋体" w:cs="Arial"/>
                <w:sz w:val="22"/>
                <w:szCs w:val="21"/>
              </w:rPr>
              <w:t>表结构修改测试</w:t>
            </w:r>
          </w:p>
        </w:tc>
      </w:tr>
      <w:tr w:rsidR="00DB343D" w:rsidRPr="00A1086E" w14:paraId="71346E2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AA554DD"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3B566C5" w14:textId="7E8E94F5" w:rsidR="00DB343D" w:rsidRPr="00A1086E" w:rsidRDefault="00A02C9D" w:rsidP="00CA0EAD">
            <w:pPr>
              <w:spacing w:line="276" w:lineRule="auto"/>
              <w:ind w:firstLine="0"/>
              <w:rPr>
                <w:rFonts w:ascii="宋体" w:hAnsi="宋体" w:cs="Arial"/>
                <w:sz w:val="22"/>
                <w:szCs w:val="21"/>
              </w:rPr>
            </w:pPr>
            <w:r w:rsidRPr="00A1086E">
              <w:rPr>
                <w:rFonts w:ascii="宋体" w:hAnsi="宋体" w:cs="Arial"/>
                <w:sz w:val="22"/>
                <w:szCs w:val="21"/>
              </w:rPr>
              <w:t>核心</w:t>
            </w:r>
          </w:p>
        </w:tc>
      </w:tr>
      <w:tr w:rsidR="003A1EA3" w:rsidRPr="00A1086E" w14:paraId="2F5FC0A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372BF2A"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41C5E6F" w14:textId="51326166" w:rsidR="003A1EA3" w:rsidRPr="00A1086E" w:rsidRDefault="00AD275A" w:rsidP="004E5F91">
            <w:pPr>
              <w:spacing w:line="276" w:lineRule="auto"/>
              <w:ind w:firstLine="0"/>
              <w:rPr>
                <w:rFonts w:ascii="宋体" w:hAnsi="宋体" w:cs="Arial"/>
                <w:sz w:val="22"/>
              </w:rPr>
            </w:pPr>
            <w:r>
              <w:rPr>
                <w:rFonts w:ascii="宋体" w:hAnsi="宋体" w:cs="Arial"/>
                <w:sz w:val="22"/>
              </w:rPr>
              <w:t>可提供统一的表结构修改入口</w:t>
            </w:r>
            <w:r>
              <w:rPr>
                <w:rFonts w:ascii="宋体" w:hAnsi="宋体" w:cs="Arial" w:hint="eastAsia"/>
                <w:sz w:val="22"/>
              </w:rPr>
              <w:t>，</w:t>
            </w:r>
            <w:r w:rsidR="004E5F91">
              <w:rPr>
                <w:rFonts w:ascii="宋体" w:hAnsi="宋体" w:cs="Arial"/>
                <w:sz w:val="22"/>
              </w:rPr>
              <w:t>可通过</w:t>
            </w:r>
            <w:r w:rsidR="004E5F91">
              <w:rPr>
                <w:rFonts w:ascii="宋体" w:hAnsi="宋体" w:cs="Arial" w:hint="eastAsia"/>
                <w:sz w:val="22"/>
              </w:rPr>
              <w:t>DDL语句修改表结构，</w:t>
            </w:r>
          </w:p>
        </w:tc>
      </w:tr>
      <w:tr w:rsidR="003A1EA3" w:rsidRPr="00A1086E" w14:paraId="58ADB8F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76EE24C"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3EC3B5A" w14:textId="6DC17564" w:rsidR="00BA7695" w:rsidRPr="00A1086E" w:rsidRDefault="006A07FD" w:rsidP="005D653A">
            <w:pPr>
              <w:spacing w:line="276" w:lineRule="auto"/>
              <w:ind w:firstLine="0"/>
              <w:rPr>
                <w:rFonts w:ascii="宋体" w:hAnsi="宋体" w:cs="Arial"/>
                <w:sz w:val="22"/>
              </w:rPr>
            </w:pPr>
            <w:r>
              <w:rPr>
                <w:rFonts w:ascii="宋体" w:hAnsi="宋体" w:cs="Arial" w:hint="eastAsia"/>
                <w:color w:val="FF0000"/>
                <w:sz w:val="22"/>
              </w:rPr>
              <w:t>数据库集群、数据库中间件集群已搭建完成并正常运行</w:t>
            </w:r>
          </w:p>
        </w:tc>
      </w:tr>
      <w:tr w:rsidR="003A1EA3" w:rsidRPr="00A1086E" w14:paraId="65BB7D3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B9D002C"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17CE4C0E" w14:textId="593E5BAD" w:rsidR="00B3357C" w:rsidRDefault="00B3357C" w:rsidP="00B3357C">
            <w:pPr>
              <w:pStyle w:val="ListParagraph1"/>
              <w:ind w:firstLineChars="0" w:firstLine="0"/>
              <w:rPr>
                <w:rFonts w:ascii="宋体" w:eastAsia="宋体" w:hAnsi="宋体" w:cs="Arial"/>
                <w:sz w:val="22"/>
              </w:rPr>
            </w:pPr>
            <w:r w:rsidRPr="00A1086E">
              <w:rPr>
                <w:rFonts w:ascii="宋体" w:hAnsi="宋体" w:cs="Arial" w:hint="eastAsia"/>
                <w:sz w:val="22"/>
              </w:rPr>
              <w:t>测试使用</w:t>
            </w:r>
            <w:r w:rsidRPr="00A1086E">
              <w:rPr>
                <w:rFonts w:ascii="宋体" w:hAnsi="宋体" w:cs="Arial" w:hint="eastAsia"/>
                <w:sz w:val="22"/>
              </w:rPr>
              <w:t xml:space="preserve"> 3.3.</w:t>
            </w:r>
            <w:r>
              <w:rPr>
                <w:rFonts w:ascii="宋体" w:hAnsi="宋体" w:cs="Arial"/>
                <w:sz w:val="22"/>
              </w:rPr>
              <w:t>3.</w:t>
            </w:r>
            <w:r w:rsidRPr="00A1086E">
              <w:rPr>
                <w:rFonts w:ascii="宋体" w:hAnsi="宋体" w:cs="Arial" w:hint="eastAsia"/>
                <w:sz w:val="22"/>
              </w:rPr>
              <w:t xml:space="preserve">2 </w:t>
            </w:r>
            <w:r w:rsidRPr="00A1086E">
              <w:rPr>
                <w:rFonts w:ascii="宋体" w:hAnsi="宋体" w:cs="Arial" w:hint="eastAsia"/>
                <w:sz w:val="22"/>
              </w:rPr>
              <w:t>数据库脚本：测试数据库脚本</w:t>
            </w:r>
            <w:r>
              <w:rPr>
                <w:rFonts w:ascii="宋体" w:hAnsi="宋体" w:cs="Arial" w:hint="eastAsia"/>
                <w:sz w:val="22"/>
              </w:rPr>
              <w:t>-2</w:t>
            </w:r>
            <w:r w:rsidRPr="00A1086E">
              <w:rPr>
                <w:rFonts w:ascii="宋体" w:hAnsi="宋体" w:cs="Arial"/>
                <w:sz w:val="22"/>
              </w:rPr>
              <w:t>.sql</w:t>
            </w:r>
          </w:p>
          <w:p w14:paraId="5DAF1D0E" w14:textId="030E1A80" w:rsidR="004D16CA" w:rsidRDefault="00A55D70" w:rsidP="00CB5FCF">
            <w:pPr>
              <w:pStyle w:val="ListParagraph1"/>
              <w:numPr>
                <w:ilvl w:val="0"/>
                <w:numId w:val="70"/>
              </w:numPr>
              <w:ind w:left="362" w:firstLineChars="0"/>
              <w:rPr>
                <w:rFonts w:ascii="宋体" w:eastAsia="宋体" w:hAnsi="宋体" w:cs="Arial"/>
                <w:sz w:val="22"/>
              </w:rPr>
            </w:pPr>
            <w:r>
              <w:rPr>
                <w:rFonts w:ascii="宋体" w:eastAsia="宋体" w:hAnsi="宋体" w:cs="Arial"/>
                <w:sz w:val="22"/>
              </w:rPr>
              <w:t>创建逻辑库</w:t>
            </w:r>
            <w:r>
              <w:rPr>
                <w:rFonts w:ascii="宋体" w:eastAsia="宋体" w:hAnsi="宋体" w:cs="Arial" w:hint="eastAsia"/>
                <w:sz w:val="22"/>
              </w:rPr>
              <w:t>test</w:t>
            </w:r>
            <w:r>
              <w:rPr>
                <w:rFonts w:ascii="宋体" w:eastAsia="宋体" w:hAnsi="宋体" w:cs="Arial"/>
                <w:sz w:val="22"/>
              </w:rPr>
              <w:t>_ddl</w:t>
            </w:r>
          </w:p>
          <w:p w14:paraId="4F1B4CC8" w14:textId="0379C86D" w:rsidR="00A55D70" w:rsidRDefault="000C245B" w:rsidP="00CB5FCF">
            <w:pPr>
              <w:pStyle w:val="ListParagraph1"/>
              <w:numPr>
                <w:ilvl w:val="0"/>
                <w:numId w:val="70"/>
              </w:numPr>
              <w:ind w:left="362" w:firstLineChars="0"/>
              <w:rPr>
                <w:rFonts w:ascii="宋体" w:eastAsia="宋体" w:hAnsi="宋体" w:cs="Arial"/>
                <w:sz w:val="22"/>
              </w:rPr>
            </w:pPr>
            <w:r w:rsidRPr="00095741">
              <w:rPr>
                <w:rFonts w:ascii="宋体" w:eastAsia="宋体" w:hAnsi="宋体" w:cs="Arial" w:hint="eastAsia"/>
                <w:sz w:val="22"/>
              </w:rPr>
              <w:t>在逻辑库上执行“测试数据库脚本-2</w:t>
            </w:r>
            <w:r w:rsidRPr="00095741">
              <w:rPr>
                <w:rFonts w:ascii="宋体" w:eastAsia="宋体" w:hAnsi="宋体" w:cs="Arial"/>
                <w:sz w:val="22"/>
              </w:rPr>
              <w:t>.sql</w:t>
            </w:r>
            <w:r w:rsidRPr="00095741">
              <w:rPr>
                <w:rFonts w:ascii="宋体" w:eastAsia="宋体" w:hAnsi="宋体" w:cs="Arial" w:hint="eastAsia"/>
                <w:sz w:val="22"/>
              </w:rPr>
              <w:t>”</w:t>
            </w:r>
          </w:p>
          <w:p w14:paraId="128122F1" w14:textId="045AAE78" w:rsidR="00255B34" w:rsidRDefault="009C4B1B" w:rsidP="00CB5FCF">
            <w:pPr>
              <w:pStyle w:val="ListParagraph1"/>
              <w:numPr>
                <w:ilvl w:val="0"/>
                <w:numId w:val="70"/>
              </w:numPr>
              <w:ind w:left="362" w:firstLineChars="0"/>
              <w:rPr>
                <w:rFonts w:ascii="宋体" w:eastAsia="宋体" w:hAnsi="宋体" w:cs="Arial"/>
                <w:sz w:val="22"/>
              </w:rPr>
            </w:pPr>
            <w:r>
              <w:rPr>
                <w:rFonts w:ascii="宋体" w:eastAsia="宋体" w:hAnsi="宋体" w:cs="Arial"/>
                <w:sz w:val="22"/>
              </w:rPr>
              <w:t>为</w:t>
            </w:r>
            <w:r w:rsidRPr="009C4B1B">
              <w:rPr>
                <w:rFonts w:ascii="宋体" w:eastAsia="宋体" w:hAnsi="宋体" w:cs="Arial"/>
                <w:sz w:val="22"/>
              </w:rPr>
              <w:t>test_ddl_prod</w:t>
            </w:r>
            <w:r>
              <w:rPr>
                <w:rFonts w:ascii="宋体" w:eastAsia="宋体" w:hAnsi="宋体" w:cs="Arial"/>
                <w:sz w:val="22"/>
              </w:rPr>
              <w:t>表添加索引</w:t>
            </w:r>
          </w:p>
          <w:p w14:paraId="492ADED0" w14:textId="242F3646" w:rsidR="009C4B1B" w:rsidRDefault="009C4B1B" w:rsidP="00BD4C06">
            <w:pPr>
              <w:pStyle w:val="ListParagraph1"/>
              <w:ind w:left="2" w:firstLineChars="100" w:firstLine="220"/>
              <w:rPr>
                <w:rFonts w:ascii="宋体" w:eastAsia="宋体" w:hAnsi="宋体" w:cs="Arial"/>
                <w:sz w:val="22"/>
              </w:rPr>
            </w:pPr>
            <w:r w:rsidRPr="009C4B1B">
              <w:rPr>
                <w:rFonts w:ascii="宋体" w:eastAsia="宋体" w:hAnsi="宋体" w:cs="Arial"/>
                <w:sz w:val="22"/>
              </w:rPr>
              <w:t>CREATE INDEX ix_product_nbr ON test_ddl_prod (product_nbr);</w:t>
            </w:r>
          </w:p>
          <w:p w14:paraId="433E9485" w14:textId="77271446" w:rsidR="009C4B1B" w:rsidRDefault="009C4B1B" w:rsidP="009C4B1B">
            <w:pPr>
              <w:pStyle w:val="ListParagraph1"/>
              <w:numPr>
                <w:ilvl w:val="0"/>
                <w:numId w:val="70"/>
              </w:numPr>
              <w:ind w:firstLineChars="0"/>
              <w:rPr>
                <w:rFonts w:ascii="宋体" w:eastAsia="宋体" w:hAnsi="宋体" w:cs="Arial"/>
                <w:sz w:val="22"/>
              </w:rPr>
            </w:pPr>
            <w:r>
              <w:rPr>
                <w:rFonts w:ascii="宋体" w:eastAsia="宋体" w:hAnsi="宋体" w:cs="Arial" w:hint="eastAsia"/>
                <w:sz w:val="22"/>
              </w:rPr>
              <w:t>为</w:t>
            </w:r>
            <w:r w:rsidRPr="009C4B1B">
              <w:rPr>
                <w:rFonts w:ascii="宋体" w:eastAsia="宋体" w:hAnsi="宋体" w:cs="Arial"/>
                <w:sz w:val="22"/>
              </w:rPr>
              <w:t>test_ddl_prod</w:t>
            </w:r>
            <w:r>
              <w:rPr>
                <w:rFonts w:ascii="宋体" w:eastAsia="宋体" w:hAnsi="宋体" w:cs="Arial" w:hint="eastAsia"/>
                <w:sz w:val="22"/>
              </w:rPr>
              <w:t>、</w:t>
            </w:r>
            <w:r w:rsidRPr="009C4B1B">
              <w:rPr>
                <w:rFonts w:ascii="宋体" w:eastAsia="宋体" w:hAnsi="宋体" w:cs="Arial"/>
                <w:sz w:val="22"/>
              </w:rPr>
              <w:t>test_ddl_prod_inst</w:t>
            </w:r>
            <w:r>
              <w:rPr>
                <w:rFonts w:ascii="宋体" w:eastAsia="宋体" w:hAnsi="宋体" w:cs="Arial"/>
                <w:sz w:val="22"/>
              </w:rPr>
              <w:t>设置分片规则</w:t>
            </w:r>
            <w:r>
              <w:rPr>
                <w:rFonts w:ascii="宋体" w:eastAsia="宋体" w:hAnsi="宋体" w:cs="Arial" w:hint="eastAsia"/>
                <w:sz w:val="22"/>
              </w:rPr>
              <w:t>，</w:t>
            </w:r>
            <w:r w:rsidRPr="009C4B1B">
              <w:rPr>
                <w:rFonts w:ascii="宋体" w:eastAsia="宋体" w:hAnsi="宋体" w:cs="Arial"/>
                <w:sz w:val="22"/>
              </w:rPr>
              <w:t>test_ddl_prod</w:t>
            </w:r>
            <w:r>
              <w:rPr>
                <w:rFonts w:ascii="宋体" w:eastAsia="宋体" w:hAnsi="宋体" w:cs="Arial"/>
                <w:sz w:val="22"/>
              </w:rPr>
              <w:t>为全局表</w:t>
            </w:r>
            <w:r>
              <w:rPr>
                <w:rFonts w:ascii="宋体" w:eastAsia="宋体" w:hAnsi="宋体" w:cs="Arial" w:hint="eastAsia"/>
                <w:sz w:val="22"/>
              </w:rPr>
              <w:t>、</w:t>
            </w:r>
            <w:r w:rsidRPr="009C4B1B">
              <w:rPr>
                <w:rFonts w:ascii="宋体" w:eastAsia="宋体" w:hAnsi="宋体" w:cs="Arial"/>
                <w:sz w:val="22"/>
              </w:rPr>
              <w:t>test_ddl_prod_inst</w:t>
            </w:r>
            <w:r>
              <w:rPr>
                <w:rFonts w:ascii="宋体" w:eastAsia="宋体" w:hAnsi="宋体" w:cs="Arial"/>
                <w:sz w:val="22"/>
              </w:rPr>
              <w:t>为分片表</w:t>
            </w:r>
            <w:r>
              <w:rPr>
                <w:rFonts w:ascii="宋体" w:eastAsia="宋体" w:hAnsi="宋体" w:cs="Arial" w:hint="eastAsia"/>
                <w:sz w:val="22"/>
              </w:rPr>
              <w:t>（分片键为cust</w:t>
            </w:r>
            <w:r>
              <w:rPr>
                <w:rFonts w:ascii="宋体" w:eastAsia="宋体" w:hAnsi="宋体" w:cs="Arial"/>
                <w:sz w:val="22"/>
              </w:rPr>
              <w:t>_id</w:t>
            </w:r>
            <w:r>
              <w:rPr>
                <w:rFonts w:ascii="宋体" w:eastAsia="宋体" w:hAnsi="宋体" w:cs="Arial" w:hint="eastAsia"/>
                <w:sz w:val="22"/>
              </w:rPr>
              <w:t>），</w:t>
            </w:r>
            <w:r>
              <w:rPr>
                <w:rFonts w:ascii="宋体" w:eastAsia="宋体" w:hAnsi="宋体" w:cs="Arial"/>
                <w:sz w:val="22"/>
              </w:rPr>
              <w:t>分片数量20</w:t>
            </w:r>
            <w:r>
              <w:rPr>
                <w:rFonts w:ascii="宋体" w:eastAsia="宋体" w:hAnsi="宋体" w:cs="Arial" w:hint="eastAsia"/>
                <w:sz w:val="22"/>
              </w:rPr>
              <w:t>，</w:t>
            </w:r>
            <w:r>
              <w:rPr>
                <w:rFonts w:ascii="宋体" w:eastAsia="宋体" w:hAnsi="宋体" w:cs="Arial"/>
                <w:sz w:val="22"/>
              </w:rPr>
              <w:t>检查</w:t>
            </w:r>
            <w:r>
              <w:rPr>
                <w:rFonts w:ascii="宋体" w:eastAsia="宋体" w:hAnsi="宋体" w:cs="Arial" w:hint="eastAsia"/>
                <w:sz w:val="22"/>
              </w:rPr>
              <w:t>20个</w:t>
            </w:r>
            <w:del w:id="65" w:author="shi wei" w:date="2017-03-09T09:56:00Z">
              <w:r w:rsidDel="009F1BC4">
                <w:rPr>
                  <w:rFonts w:ascii="宋体" w:eastAsia="宋体" w:hAnsi="宋体" w:cs="Arial" w:hint="eastAsia"/>
                  <w:sz w:val="22"/>
                </w:rPr>
                <w:delText>物理数据库</w:delText>
              </w:r>
            </w:del>
            <w:r>
              <w:rPr>
                <w:rFonts w:ascii="宋体" w:eastAsia="宋体" w:hAnsi="宋体" w:cs="Arial" w:hint="eastAsia"/>
                <w:sz w:val="22"/>
              </w:rPr>
              <w:t>分片上的表结构是否正确，</w:t>
            </w:r>
            <w:r w:rsidRPr="009C4B1B">
              <w:rPr>
                <w:rFonts w:ascii="宋体" w:eastAsia="宋体" w:hAnsi="宋体" w:cs="Arial"/>
                <w:sz w:val="22"/>
              </w:rPr>
              <w:t>test_ddl_prod</w:t>
            </w:r>
            <w:r>
              <w:rPr>
                <w:rFonts w:ascii="宋体" w:eastAsia="宋体" w:hAnsi="宋体" w:cs="Arial"/>
                <w:sz w:val="22"/>
              </w:rPr>
              <w:t>是否存在索引</w:t>
            </w:r>
            <w:r w:rsidRPr="009C4B1B">
              <w:rPr>
                <w:rFonts w:ascii="宋体" w:eastAsia="宋体" w:hAnsi="宋体" w:cs="Arial"/>
                <w:sz w:val="22"/>
              </w:rPr>
              <w:t>ix_product_nbr</w:t>
            </w:r>
          </w:p>
          <w:p w14:paraId="272C3D32" w14:textId="06D64C90" w:rsidR="009C4B1B" w:rsidRDefault="008F0279" w:rsidP="008F0279">
            <w:pPr>
              <w:pStyle w:val="ListParagraph1"/>
              <w:numPr>
                <w:ilvl w:val="0"/>
                <w:numId w:val="70"/>
              </w:numPr>
              <w:ind w:firstLineChars="0"/>
              <w:rPr>
                <w:rFonts w:ascii="宋体" w:eastAsia="宋体" w:hAnsi="宋体" w:cs="Arial"/>
                <w:sz w:val="22"/>
              </w:rPr>
            </w:pPr>
            <w:r w:rsidRPr="008F0279">
              <w:rPr>
                <w:rFonts w:ascii="宋体" w:eastAsia="宋体" w:hAnsi="宋体" w:cs="Arial" w:hint="eastAsia"/>
                <w:sz w:val="22"/>
              </w:rPr>
              <w:t>执行</w:t>
            </w:r>
            <w:r w:rsidRPr="008F0279">
              <w:rPr>
                <w:rFonts w:ascii="宋体" w:eastAsia="宋体" w:hAnsi="宋体" w:cs="Arial"/>
                <w:sz w:val="22"/>
              </w:rPr>
              <w:t>修改表结构</w:t>
            </w:r>
            <w:r>
              <w:rPr>
                <w:rFonts w:ascii="宋体" w:eastAsia="宋体" w:hAnsi="宋体" w:cs="Arial"/>
                <w:sz w:val="22"/>
              </w:rPr>
              <w:t>语句</w:t>
            </w:r>
          </w:p>
          <w:p w14:paraId="4E9B81E9"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 ADD `test` INT DEFAULT 0;</w:t>
            </w:r>
          </w:p>
          <w:p w14:paraId="3ED3B843"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ADD `test` INT DEFAULT 0;</w:t>
            </w:r>
          </w:p>
          <w:p w14:paraId="5B50BC67"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 DROP `test`;</w:t>
            </w:r>
          </w:p>
          <w:p w14:paraId="4358A1FF"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DROP `test`;</w:t>
            </w:r>
          </w:p>
          <w:p w14:paraId="745DA9BA" w14:textId="77777777" w:rsid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 xml:space="preserve">ALTER TABLE test_ddl_prod MODIFY status_cd VARCHAR(10); </w:t>
            </w:r>
          </w:p>
          <w:p w14:paraId="7D93C91A" w14:textId="48453F2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MODIFY prod_inst_nbr VARCHAR(32);</w:t>
            </w:r>
          </w:p>
          <w:p w14:paraId="2996F85C" w14:textId="77777777" w:rsidR="00BD4C06" w:rsidRPr="00BD4C06" w:rsidRDefault="00BD4C06" w:rsidP="00BD4C06">
            <w:pPr>
              <w:pStyle w:val="ListParagraph1"/>
              <w:ind w:firstLineChars="0" w:firstLine="0"/>
              <w:rPr>
                <w:rFonts w:ascii="宋体" w:eastAsia="宋体" w:hAnsi="宋体" w:cs="Arial"/>
                <w:sz w:val="22"/>
              </w:rPr>
            </w:pPr>
            <w:r w:rsidRPr="00BD4C06">
              <w:rPr>
                <w:rFonts w:ascii="宋体" w:eastAsia="宋体" w:hAnsi="宋体" w:cs="Arial"/>
                <w:sz w:val="22"/>
              </w:rPr>
              <w:t>ALTER TABLE test_ddl_prod CHANGE status_cd status_cd_test VARCHAR(6);</w:t>
            </w:r>
          </w:p>
          <w:p w14:paraId="19B868E3" w14:textId="081439C6" w:rsidR="00BD4C06" w:rsidRDefault="00BD4C06" w:rsidP="00D43119">
            <w:pPr>
              <w:pStyle w:val="ListParagraph1"/>
              <w:ind w:firstLineChars="0" w:firstLine="0"/>
              <w:rPr>
                <w:rFonts w:ascii="宋体" w:eastAsia="宋体" w:hAnsi="宋体" w:cs="Arial"/>
                <w:sz w:val="22"/>
              </w:rPr>
            </w:pPr>
            <w:r w:rsidRPr="00BD4C06">
              <w:rPr>
                <w:rFonts w:ascii="宋体" w:eastAsia="宋体" w:hAnsi="宋体" w:cs="Arial"/>
                <w:sz w:val="22"/>
              </w:rPr>
              <w:t>ALTER TABLE test_ddl_prod_inst CHANGE prod_inst_nbr prod_inst_nbr_test VARCHAR(30);</w:t>
            </w:r>
            <w:r w:rsidR="00D43119">
              <w:rPr>
                <w:rFonts w:ascii="宋体" w:eastAsia="宋体" w:hAnsi="宋体" w:cs="Arial"/>
                <w:sz w:val="22"/>
              </w:rPr>
              <w:t xml:space="preserve"> </w:t>
            </w:r>
            <w:r>
              <w:rPr>
                <w:rFonts w:ascii="宋体" w:eastAsia="宋体" w:hAnsi="宋体" w:cs="Arial"/>
                <w:sz w:val="22"/>
              </w:rPr>
              <w:t>在物理数据库分片上查看表结构修改是否符合预期</w:t>
            </w:r>
          </w:p>
          <w:p w14:paraId="7CA6941C" w14:textId="6E4B92B1" w:rsidR="00095741" w:rsidRDefault="00015DE2" w:rsidP="00015DE2">
            <w:pPr>
              <w:pStyle w:val="ListParagraph1"/>
              <w:numPr>
                <w:ilvl w:val="0"/>
                <w:numId w:val="70"/>
              </w:numPr>
              <w:ind w:firstLineChars="0"/>
              <w:rPr>
                <w:rFonts w:ascii="宋体" w:eastAsia="宋体" w:hAnsi="宋体" w:cs="Arial"/>
                <w:sz w:val="22"/>
              </w:rPr>
            </w:pPr>
            <w:r w:rsidRPr="00015DE2">
              <w:rPr>
                <w:rFonts w:ascii="宋体" w:eastAsia="宋体" w:hAnsi="宋体" w:cs="Arial" w:hint="eastAsia"/>
                <w:sz w:val="22"/>
              </w:rPr>
              <w:t>执行</w:t>
            </w:r>
            <w:r w:rsidRPr="00015DE2">
              <w:rPr>
                <w:rFonts w:ascii="宋体" w:eastAsia="宋体" w:hAnsi="宋体" w:cs="Arial"/>
                <w:sz w:val="22"/>
              </w:rPr>
              <w:t>create index(加索引)</w:t>
            </w:r>
          </w:p>
          <w:p w14:paraId="64478E54" w14:textId="42BE8530" w:rsidR="00015DE2" w:rsidRDefault="00015DE2" w:rsidP="00015DE2">
            <w:pPr>
              <w:pStyle w:val="ListParagraph1"/>
              <w:ind w:firstLineChars="0" w:firstLine="0"/>
              <w:rPr>
                <w:rFonts w:ascii="宋体" w:eastAsia="宋体" w:hAnsi="宋体" w:cs="Arial"/>
                <w:sz w:val="22"/>
              </w:rPr>
            </w:pPr>
            <w:r w:rsidRPr="00015DE2">
              <w:rPr>
                <w:rFonts w:ascii="宋体" w:eastAsia="宋体" w:hAnsi="宋体" w:cs="Arial"/>
                <w:sz w:val="22"/>
              </w:rPr>
              <w:t>CREATE INDEX ix_product_id ON test_ddl_prod_inst (product_id);</w:t>
            </w:r>
            <w:r>
              <w:rPr>
                <w:rFonts w:ascii="宋体" w:eastAsia="宋体" w:hAnsi="宋体" w:cs="Arial"/>
                <w:sz w:val="22"/>
              </w:rPr>
              <w:t xml:space="preserve"> 查看物理数据库是否相应增加了索引</w:t>
            </w:r>
          </w:p>
          <w:p w14:paraId="3ECD1E33" w14:textId="77777777" w:rsidR="00D43119" w:rsidRPr="00D43119" w:rsidRDefault="00D43119" w:rsidP="00D43119">
            <w:pPr>
              <w:pStyle w:val="ListParagraph1"/>
              <w:numPr>
                <w:ilvl w:val="0"/>
                <w:numId w:val="70"/>
              </w:numPr>
              <w:ind w:firstLineChars="0"/>
              <w:rPr>
                <w:rFonts w:ascii="宋体" w:eastAsia="宋体" w:hAnsi="宋体" w:cs="Arial"/>
                <w:sz w:val="22"/>
              </w:rPr>
            </w:pPr>
            <w:r w:rsidRPr="00D43119">
              <w:rPr>
                <w:rFonts w:ascii="宋体" w:eastAsia="宋体" w:hAnsi="宋体" w:cs="Arial" w:hint="eastAsia"/>
                <w:sz w:val="22"/>
              </w:rPr>
              <w:t>执行</w:t>
            </w:r>
            <w:r w:rsidRPr="00D43119">
              <w:rPr>
                <w:rFonts w:ascii="宋体" w:eastAsia="宋体" w:hAnsi="宋体" w:cs="Arial"/>
                <w:sz w:val="22"/>
              </w:rPr>
              <w:t>drop index(除索引)</w:t>
            </w:r>
          </w:p>
          <w:p w14:paraId="5E0C6D5B" w14:textId="402171E3" w:rsidR="00D43119" w:rsidRPr="00D43119" w:rsidRDefault="00D43119" w:rsidP="00D43119">
            <w:pPr>
              <w:pStyle w:val="ListParagraph1"/>
              <w:ind w:firstLineChars="0" w:firstLine="0"/>
              <w:rPr>
                <w:rFonts w:ascii="宋体" w:eastAsia="宋体" w:hAnsi="宋体" w:cs="Arial"/>
                <w:sz w:val="22"/>
              </w:rPr>
            </w:pPr>
            <w:r w:rsidRPr="00D43119">
              <w:rPr>
                <w:rFonts w:ascii="宋体" w:eastAsia="宋体" w:hAnsi="宋体" w:cs="Arial"/>
                <w:sz w:val="22"/>
              </w:rPr>
              <w:t xml:space="preserve">DROP INDEX </w:t>
            </w:r>
            <w:r w:rsidR="00B15AAF" w:rsidRPr="00B15AAF">
              <w:rPr>
                <w:rFonts w:ascii="宋体" w:eastAsia="宋体" w:hAnsi="宋体" w:cs="Arial"/>
                <w:color w:val="00B0F0"/>
                <w:sz w:val="22"/>
              </w:rPr>
              <w:t>ix_product_nbr</w:t>
            </w:r>
            <w:r w:rsidRPr="00D43119">
              <w:rPr>
                <w:rFonts w:ascii="宋体" w:eastAsia="宋体" w:hAnsi="宋体" w:cs="Arial"/>
                <w:sz w:val="22"/>
              </w:rPr>
              <w:t xml:space="preserve"> ON test_ddl_prod;</w:t>
            </w:r>
          </w:p>
          <w:p w14:paraId="78E569B7" w14:textId="194B8786" w:rsidR="00015DE2" w:rsidRDefault="00D43119" w:rsidP="00D43119">
            <w:pPr>
              <w:pStyle w:val="ListParagraph1"/>
              <w:ind w:firstLineChars="0" w:firstLine="0"/>
              <w:rPr>
                <w:rFonts w:ascii="宋体" w:eastAsia="宋体" w:hAnsi="宋体" w:cs="Arial"/>
                <w:sz w:val="22"/>
              </w:rPr>
            </w:pPr>
            <w:r w:rsidRPr="00D43119">
              <w:rPr>
                <w:rFonts w:ascii="宋体" w:eastAsia="宋体" w:hAnsi="宋体" w:cs="Arial"/>
                <w:sz w:val="22"/>
              </w:rPr>
              <w:t xml:space="preserve">DROP INDEX </w:t>
            </w:r>
            <w:r w:rsidR="00B15AAF" w:rsidRPr="00B15AAF">
              <w:rPr>
                <w:rFonts w:ascii="宋体" w:eastAsia="宋体" w:hAnsi="宋体" w:cs="Arial"/>
                <w:color w:val="00B0F0"/>
                <w:sz w:val="22"/>
              </w:rPr>
              <w:t>ix_product_id</w:t>
            </w:r>
            <w:r w:rsidRPr="00D43119">
              <w:rPr>
                <w:rFonts w:ascii="宋体" w:eastAsia="宋体" w:hAnsi="宋体" w:cs="Arial"/>
                <w:sz w:val="22"/>
              </w:rPr>
              <w:t xml:space="preserve"> ON test_ddl_prod_inst;</w:t>
            </w:r>
            <w:r>
              <w:rPr>
                <w:rFonts w:ascii="宋体" w:eastAsia="宋体" w:hAnsi="宋体" w:cs="Arial"/>
                <w:sz w:val="22"/>
              </w:rPr>
              <w:t xml:space="preserve"> 查看物理数据库是否相应</w:t>
            </w:r>
            <w:r>
              <w:rPr>
                <w:rFonts w:ascii="宋体" w:eastAsia="宋体" w:hAnsi="宋体" w:cs="Arial" w:hint="eastAsia"/>
                <w:sz w:val="22"/>
              </w:rPr>
              <w:t>删除</w:t>
            </w:r>
            <w:r>
              <w:rPr>
                <w:rFonts w:ascii="宋体" w:eastAsia="宋体" w:hAnsi="宋体" w:cs="Arial"/>
                <w:sz w:val="22"/>
              </w:rPr>
              <w:t>了索引</w:t>
            </w:r>
          </w:p>
          <w:p w14:paraId="4F4411C4" w14:textId="576880ED" w:rsidR="00443BA8" w:rsidRPr="00443BA8" w:rsidRDefault="00443BA8" w:rsidP="00443BA8">
            <w:pPr>
              <w:pStyle w:val="ListParagraph1"/>
              <w:numPr>
                <w:ilvl w:val="0"/>
                <w:numId w:val="70"/>
              </w:numPr>
              <w:ind w:firstLineChars="0"/>
              <w:rPr>
                <w:rFonts w:ascii="宋体" w:eastAsia="宋体" w:hAnsi="宋体" w:cs="Arial"/>
                <w:sz w:val="22"/>
              </w:rPr>
            </w:pPr>
            <w:r w:rsidRPr="00443BA8">
              <w:rPr>
                <w:rFonts w:ascii="宋体" w:eastAsia="宋体" w:hAnsi="宋体" w:cs="Arial" w:hint="eastAsia"/>
                <w:sz w:val="22"/>
              </w:rPr>
              <w:t>执行</w:t>
            </w:r>
            <w:r w:rsidRPr="00443BA8">
              <w:rPr>
                <w:rFonts w:ascii="宋体" w:eastAsia="宋体" w:hAnsi="宋体" w:cs="Arial"/>
                <w:sz w:val="22"/>
              </w:rPr>
              <w:t>drop table(删除表)</w:t>
            </w:r>
          </w:p>
          <w:p w14:paraId="016A6765" w14:textId="77777777" w:rsidR="00443BA8" w:rsidRPr="00443BA8" w:rsidRDefault="00443BA8" w:rsidP="00443BA8">
            <w:pPr>
              <w:pStyle w:val="ListParagraph1"/>
              <w:ind w:firstLineChars="0" w:firstLine="0"/>
              <w:rPr>
                <w:rFonts w:ascii="宋体" w:eastAsia="宋体" w:hAnsi="宋体" w:cs="Arial"/>
                <w:sz w:val="22"/>
              </w:rPr>
            </w:pPr>
            <w:r w:rsidRPr="00443BA8">
              <w:rPr>
                <w:rFonts w:ascii="宋体" w:eastAsia="宋体" w:hAnsi="宋体" w:cs="Arial"/>
                <w:sz w:val="22"/>
              </w:rPr>
              <w:t>DROP TABLE test_ddl_prod;</w:t>
            </w:r>
          </w:p>
          <w:p w14:paraId="711C4CCE" w14:textId="7B623ADD" w:rsidR="00A360C8" w:rsidRPr="00E741E8" w:rsidRDefault="00443BA8" w:rsidP="003A01F7">
            <w:pPr>
              <w:pStyle w:val="ListParagraph1"/>
              <w:ind w:firstLineChars="0" w:firstLine="0"/>
              <w:rPr>
                <w:rFonts w:ascii="宋体" w:eastAsia="宋体" w:hAnsi="宋体" w:cs="Arial"/>
                <w:sz w:val="22"/>
              </w:rPr>
            </w:pPr>
            <w:r w:rsidRPr="00443BA8">
              <w:rPr>
                <w:rFonts w:ascii="宋体" w:eastAsia="宋体" w:hAnsi="宋体" w:cs="Arial"/>
                <w:sz w:val="22"/>
              </w:rPr>
              <w:t>DROP TABLE test_ddl_prod_inst;</w:t>
            </w:r>
            <w:r w:rsidR="003A01F7">
              <w:rPr>
                <w:rFonts w:ascii="宋体" w:eastAsia="宋体" w:hAnsi="宋体" w:cs="Arial"/>
                <w:sz w:val="22"/>
              </w:rPr>
              <w:t xml:space="preserve"> 查看物理数据库是否</w:t>
            </w:r>
            <w:r w:rsidR="003A01F7">
              <w:rPr>
                <w:rFonts w:ascii="宋体" w:eastAsia="宋体" w:hAnsi="宋体" w:cs="Arial" w:hint="eastAsia"/>
                <w:sz w:val="22"/>
              </w:rPr>
              <w:t>已经删除了这两个表</w:t>
            </w:r>
          </w:p>
        </w:tc>
      </w:tr>
      <w:tr w:rsidR="003A1EA3" w:rsidRPr="00A1086E" w14:paraId="0BD988A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BF5C8D" w14:textId="655D7BE8"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EBABABF" w14:textId="7DFC5B8D" w:rsidR="003A1EA3" w:rsidRPr="00A1086E" w:rsidDel="00BC614E" w:rsidRDefault="00AE7D94" w:rsidP="00CB5FCF">
            <w:pPr>
              <w:pStyle w:val="ListParagraph1"/>
              <w:numPr>
                <w:ilvl w:val="0"/>
                <w:numId w:val="71"/>
              </w:numPr>
              <w:ind w:left="362" w:firstLineChars="0"/>
              <w:rPr>
                <w:del w:id="66" w:author="shi wei" w:date="2017-03-09T09:57:00Z"/>
                <w:rFonts w:ascii="宋体" w:eastAsia="宋体" w:hAnsi="宋体" w:cs="Arial"/>
                <w:sz w:val="22"/>
              </w:rPr>
            </w:pPr>
            <w:del w:id="67" w:author="shi wei" w:date="2017-03-09T09:57:00Z">
              <w:r w:rsidDel="00BC614E">
                <w:rPr>
                  <w:rFonts w:ascii="宋体" w:eastAsia="宋体" w:hAnsi="宋体" w:cs="Arial"/>
                  <w:sz w:val="22"/>
                </w:rPr>
                <w:delText>可提供统一的入口执行表结构修改</w:delText>
              </w:r>
              <w:r w:rsidDel="00BC614E">
                <w:rPr>
                  <w:rFonts w:ascii="宋体" w:eastAsia="宋体" w:hAnsi="宋体" w:cs="Arial" w:hint="eastAsia"/>
                  <w:sz w:val="22"/>
                </w:rPr>
                <w:delText>DDL语句</w:delText>
              </w:r>
            </w:del>
          </w:p>
          <w:p w14:paraId="41BBA2FA" w14:textId="4280EBC0" w:rsidR="00AE7D94" w:rsidRDefault="00AE7D94" w:rsidP="00FB53F1">
            <w:pPr>
              <w:pStyle w:val="ListParagraph1"/>
              <w:numPr>
                <w:ilvl w:val="0"/>
                <w:numId w:val="71"/>
              </w:numPr>
              <w:ind w:left="362" w:firstLineChars="0"/>
              <w:rPr>
                <w:rFonts w:ascii="宋体" w:eastAsia="宋体" w:hAnsi="宋体" w:cs="Arial"/>
                <w:sz w:val="22"/>
              </w:rPr>
            </w:pPr>
            <w:r>
              <w:rPr>
                <w:rFonts w:ascii="宋体" w:eastAsia="宋体" w:hAnsi="宋体" w:cs="Arial" w:hint="eastAsia"/>
                <w:sz w:val="22"/>
              </w:rPr>
              <w:t>DDL语句执行后，</w:t>
            </w:r>
            <w:del w:id="68" w:author="shi wei" w:date="2017-03-09T09:57:00Z">
              <w:r w:rsidDel="00BC614E">
                <w:rPr>
                  <w:rFonts w:ascii="宋体" w:eastAsia="宋体" w:hAnsi="宋体" w:cs="Arial" w:hint="eastAsia"/>
                  <w:sz w:val="22"/>
                </w:rPr>
                <w:delText>物理数据库的</w:delText>
              </w:r>
            </w:del>
            <w:r>
              <w:rPr>
                <w:rFonts w:ascii="宋体" w:eastAsia="宋体" w:hAnsi="宋体" w:cs="Arial" w:hint="eastAsia"/>
                <w:sz w:val="22"/>
              </w:rPr>
              <w:t>表结构修改符合预期</w:t>
            </w:r>
          </w:p>
          <w:p w14:paraId="1C4E888F" w14:textId="34498229" w:rsidR="00FB53F1" w:rsidRPr="0026415E" w:rsidRDefault="00FB53F1" w:rsidP="0026415E">
            <w:pPr>
              <w:pStyle w:val="ListParagraph1"/>
              <w:numPr>
                <w:ilvl w:val="0"/>
                <w:numId w:val="71"/>
              </w:numPr>
              <w:ind w:left="362" w:firstLineChars="0"/>
              <w:rPr>
                <w:rFonts w:ascii="宋体" w:eastAsia="宋体" w:hAnsi="宋体" w:cs="Arial"/>
                <w:sz w:val="22"/>
              </w:rPr>
            </w:pPr>
            <w:r>
              <w:rPr>
                <w:rFonts w:ascii="宋体" w:eastAsia="宋体" w:hAnsi="宋体" w:cs="Arial"/>
                <w:sz w:val="22"/>
              </w:rPr>
              <w:t>DDL语句执行有详细的日志记录</w:t>
            </w:r>
          </w:p>
        </w:tc>
      </w:tr>
      <w:tr w:rsidR="003A1EA3" w:rsidRPr="00A1086E" w14:paraId="57C39D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35D2D90" w14:textId="77777777" w:rsidR="003A1EA3" w:rsidRPr="00A1086E" w:rsidRDefault="003A1EA3"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8A9C98D" w14:textId="09326565" w:rsidR="003A1EA3" w:rsidRPr="00A1086E" w:rsidRDefault="003A1E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4A5F0B4" w14:textId="77777777" w:rsidR="003A1EA3" w:rsidRPr="00A1086E" w:rsidRDefault="003A1E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D0FF1FF" w14:textId="18FF0580" w:rsidR="005D3B7A" w:rsidRPr="005D3B7A" w:rsidRDefault="003A1EA3" w:rsidP="00CA0EAD">
            <w:pPr>
              <w:spacing w:line="276" w:lineRule="auto"/>
              <w:ind w:firstLine="0"/>
              <w:rPr>
                <w:rFonts w:ascii="宋体" w:hAnsi="宋体" w:cs="Arial"/>
                <w:i/>
                <w:color w:val="C00000"/>
                <w:sz w:val="22"/>
                <w:rPrChange w:id="69" w:author="shi wei" w:date="2017-03-09T09:58:00Z">
                  <w:rPr>
                    <w:rFonts w:ascii="宋体" w:hAnsi="宋体" w:cs="Arial"/>
                    <w:sz w:val="22"/>
                  </w:rPr>
                </w:rPrChange>
              </w:rPr>
            </w:pPr>
            <w:r w:rsidRPr="00A1086E">
              <w:rPr>
                <w:rFonts w:ascii="宋体" w:hAnsi="宋体" w:cs="Arial"/>
                <w:i/>
                <w:color w:val="C00000"/>
                <w:sz w:val="22"/>
              </w:rPr>
              <w:t>A:较好完成，</w:t>
            </w:r>
            <w:ins w:id="70" w:author="shi wei" w:date="2017-03-09T09:58:00Z">
              <w:r w:rsidR="005D3B7A" w:rsidRPr="00A1086E" w:rsidDel="005D3B7A">
                <w:rPr>
                  <w:rFonts w:ascii="宋体" w:hAnsi="宋体" w:cs="Arial"/>
                  <w:i/>
                  <w:color w:val="C00000"/>
                  <w:sz w:val="22"/>
                </w:rPr>
                <w:t xml:space="preserve"> </w:t>
              </w:r>
            </w:ins>
            <w:del w:id="71" w:author="shi wei" w:date="2017-03-09T09:58:00Z">
              <w:r w:rsidRPr="00A1086E" w:rsidDel="005D3B7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A1EA3" w:rsidRPr="00A1086E" w14:paraId="78C82A24"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68B8259" w14:textId="77777777" w:rsidR="003A1EA3" w:rsidRPr="00A1086E" w:rsidRDefault="003A1EA3"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114551E" w14:textId="77777777" w:rsidR="003A1EA3" w:rsidRPr="00A1086E" w:rsidRDefault="003A1EA3" w:rsidP="00CA0EAD">
            <w:pPr>
              <w:spacing w:line="276" w:lineRule="auto"/>
              <w:ind w:firstLine="66"/>
              <w:rPr>
                <w:rFonts w:ascii="宋体" w:hAnsi="宋体" w:cs="Arial"/>
                <w:kern w:val="0"/>
                <w:sz w:val="22"/>
                <w:szCs w:val="21"/>
              </w:rPr>
            </w:pPr>
          </w:p>
          <w:p w14:paraId="74122FFE" w14:textId="77777777" w:rsidR="003A1EA3" w:rsidRPr="00A1086E" w:rsidRDefault="003A1EA3" w:rsidP="00CA0EAD">
            <w:pPr>
              <w:spacing w:line="276" w:lineRule="auto"/>
              <w:ind w:firstLine="66"/>
              <w:rPr>
                <w:rFonts w:ascii="宋体" w:hAnsi="宋体" w:cs="Arial"/>
                <w:kern w:val="0"/>
                <w:sz w:val="22"/>
                <w:szCs w:val="21"/>
              </w:rPr>
            </w:pPr>
          </w:p>
        </w:tc>
      </w:tr>
      <w:tr w:rsidR="003A1EA3" w:rsidRPr="00A1086E" w14:paraId="6E77F7D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205A57C" w14:textId="77777777" w:rsidR="003A1EA3" w:rsidRPr="00A1086E" w:rsidRDefault="003A1E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DAA4A02" w14:textId="77777777" w:rsidR="003A1EA3" w:rsidRPr="00A1086E" w:rsidRDefault="003A1EA3"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8E5FEE7" w14:textId="77777777" w:rsidR="003A1EA3" w:rsidRPr="00A1086E" w:rsidRDefault="003A1E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A70A509" w14:textId="77777777" w:rsidR="003A1EA3" w:rsidRPr="00A1086E" w:rsidRDefault="003A1EA3" w:rsidP="00CA0EAD">
            <w:pPr>
              <w:pStyle w:val="aa"/>
              <w:widowControl w:val="0"/>
              <w:spacing w:before="156" w:line="276" w:lineRule="auto"/>
              <w:ind w:firstLine="66"/>
              <w:outlineLvl w:val="9"/>
              <w:rPr>
                <w:rFonts w:ascii="宋体" w:eastAsia="宋体" w:hAnsi="宋体" w:cs="Arial"/>
                <w:kern w:val="2"/>
                <w:sz w:val="22"/>
                <w:szCs w:val="21"/>
              </w:rPr>
            </w:pPr>
          </w:p>
        </w:tc>
      </w:tr>
    </w:tbl>
    <w:p w14:paraId="43C801E6" w14:textId="2629F2B9" w:rsidR="004E610E" w:rsidRPr="00A1086E" w:rsidRDefault="004E610E" w:rsidP="004E610E">
      <w:pPr>
        <w:pStyle w:val="30"/>
        <w:numPr>
          <w:ilvl w:val="2"/>
          <w:numId w:val="2"/>
        </w:numPr>
        <w:tabs>
          <w:tab w:val="left" w:pos="720"/>
        </w:tabs>
        <w:rPr>
          <w:rFonts w:ascii="宋体" w:hAnsi="宋体"/>
        </w:rPr>
      </w:pPr>
      <w:bookmarkStart w:id="72" w:name="_Toc471846810"/>
      <w:bookmarkStart w:id="73" w:name="_Toc475119122"/>
      <w:r w:rsidRPr="00A1086E">
        <w:rPr>
          <w:rFonts w:ascii="宋体" w:hAnsi="宋体" w:hint="eastAsia"/>
        </w:rPr>
        <w:lastRenderedPageBreak/>
        <w:t>数据分片</w:t>
      </w:r>
      <w:bookmarkEnd w:id="72"/>
      <w:bookmarkEnd w:id="73"/>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DB343D" w:rsidRPr="00A1086E" w14:paraId="7FD6DDD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5007EA4"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F072301" w14:textId="04084164" w:rsidR="00DB343D" w:rsidRPr="00A1086E" w:rsidRDefault="00764170" w:rsidP="00CA0EAD">
            <w:pPr>
              <w:spacing w:line="276" w:lineRule="auto"/>
              <w:ind w:firstLine="0"/>
              <w:rPr>
                <w:rFonts w:ascii="宋体" w:hAnsi="宋体" w:cs="Arial"/>
                <w:sz w:val="22"/>
                <w:szCs w:val="21"/>
              </w:rPr>
            </w:pPr>
            <w:r w:rsidRPr="00A1086E">
              <w:rPr>
                <w:rFonts w:ascii="宋体" w:hAnsi="宋体" w:cs="Arial"/>
                <w:sz w:val="22"/>
                <w:szCs w:val="21"/>
              </w:rPr>
              <w:t>数据分片</w:t>
            </w:r>
          </w:p>
        </w:tc>
      </w:tr>
      <w:tr w:rsidR="00DB343D" w:rsidRPr="00A1086E" w14:paraId="18766215"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10A54E7" w14:textId="77777777" w:rsidR="00DB343D" w:rsidRPr="00A1086E" w:rsidRDefault="00DB343D"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468183B" w14:textId="5F887A9B" w:rsidR="00DB343D" w:rsidRPr="00A1086E" w:rsidRDefault="00971C2A"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764170" w:rsidRPr="00A1086E" w14:paraId="22CFE68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09D8085"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5582D56" w14:textId="4FBC49BD" w:rsidR="00764170" w:rsidRPr="00CA0052" w:rsidRDefault="008F3909" w:rsidP="00CA0052">
            <w:pPr>
              <w:spacing w:line="276" w:lineRule="auto"/>
              <w:ind w:firstLine="0"/>
              <w:rPr>
                <w:rFonts w:ascii="宋体" w:hAnsi="宋体"/>
                <w:sz w:val="22"/>
              </w:rPr>
            </w:pPr>
            <w:r w:rsidRPr="00BE2B5F">
              <w:rPr>
                <w:rFonts w:ascii="宋体" w:hAnsi="宋体" w:hint="eastAsia"/>
                <w:color w:val="FF0000"/>
                <w:sz w:val="22"/>
              </w:rPr>
              <w:t>测试</w:t>
            </w:r>
            <w:r w:rsidR="0024568B">
              <w:rPr>
                <w:rFonts w:ascii="宋体" w:hAnsi="宋体" w:hint="eastAsia"/>
                <w:color w:val="FF0000"/>
                <w:sz w:val="22"/>
              </w:rPr>
              <w:t>分片算法的完备性，</w:t>
            </w:r>
            <w:r w:rsidR="00116D71" w:rsidRPr="00BE2B5F">
              <w:rPr>
                <w:rFonts w:ascii="宋体" w:hAnsi="宋体" w:hint="eastAsia"/>
                <w:color w:val="FF0000"/>
                <w:sz w:val="22"/>
              </w:rPr>
              <w:t>是否</w:t>
            </w:r>
            <w:r w:rsidRPr="00BE2B5F">
              <w:rPr>
                <w:rFonts w:ascii="宋体" w:hAnsi="宋体" w:hint="eastAsia"/>
                <w:color w:val="FF0000"/>
                <w:sz w:val="22"/>
              </w:rPr>
              <w:t>支持字符串，数字，日期等多种拆分纬度</w:t>
            </w:r>
            <w:r w:rsidR="00116D71" w:rsidRPr="00BE2B5F">
              <w:rPr>
                <w:rFonts w:ascii="宋体" w:hAnsi="宋体" w:hint="eastAsia"/>
                <w:color w:val="FF0000"/>
                <w:sz w:val="22"/>
              </w:rPr>
              <w:t>；</w:t>
            </w:r>
          </w:p>
        </w:tc>
      </w:tr>
      <w:tr w:rsidR="00764170" w:rsidRPr="00A1086E" w14:paraId="1682214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CCAA76D"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EFF5865" w14:textId="7967520A" w:rsidR="0071511F" w:rsidRDefault="00326C71">
            <w:pPr>
              <w:numPr>
                <w:ilvl w:val="0"/>
                <w:numId w:val="15"/>
              </w:numPr>
              <w:tabs>
                <w:tab w:val="left" w:pos="360"/>
              </w:tabs>
              <w:snapToGrid w:val="0"/>
              <w:spacing w:line="160" w:lineRule="atLeast"/>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3D023A">
              <w:rPr>
                <w:rFonts w:ascii="宋体" w:hAnsi="宋体" w:cs="Arial"/>
                <w:color w:val="FF0000"/>
                <w:sz w:val="22"/>
              </w:rPr>
              <w:t>3</w:t>
            </w:r>
            <w:r w:rsidR="001D1F5F">
              <w:rPr>
                <w:rFonts w:ascii="宋体" w:hAnsi="宋体" w:cs="Arial"/>
                <w:color w:val="FF0000"/>
                <w:sz w:val="22"/>
              </w:rPr>
              <w:t>执行成功</w:t>
            </w:r>
            <w:r w:rsidR="001D1F5F" w:rsidRPr="00326C71" w:rsidDel="00326C71">
              <w:rPr>
                <w:rFonts w:ascii="宋体" w:hAnsi="宋体" w:cs="Arial"/>
                <w:color w:val="FF0000"/>
                <w:sz w:val="22"/>
              </w:rPr>
              <w:t xml:space="preserve"> </w:t>
            </w:r>
          </w:p>
          <w:p w14:paraId="576D425E" w14:textId="77777777" w:rsidR="00764170" w:rsidRDefault="001C71EB">
            <w:pPr>
              <w:numPr>
                <w:ilvl w:val="0"/>
                <w:numId w:val="15"/>
              </w:numPr>
              <w:tabs>
                <w:tab w:val="left" w:pos="360"/>
              </w:tabs>
              <w:snapToGrid w:val="0"/>
              <w:spacing w:line="160" w:lineRule="atLeast"/>
              <w:rPr>
                <w:rFonts w:ascii="宋体" w:hAnsi="宋体" w:cs="Arial"/>
                <w:sz w:val="22"/>
              </w:rPr>
            </w:pPr>
            <w:r>
              <w:rPr>
                <w:rFonts w:ascii="宋体" w:hAnsi="宋体" w:cs="Arial"/>
                <w:sz w:val="22"/>
              </w:rPr>
              <w:t>逻辑库</w:t>
            </w:r>
            <w:r>
              <w:rPr>
                <w:rFonts w:ascii="宋体" w:hAnsi="宋体" w:cs="Arial" w:hint="eastAsia"/>
                <w:sz w:val="22"/>
              </w:rPr>
              <w:t>test</w:t>
            </w:r>
            <w:r>
              <w:rPr>
                <w:rFonts w:ascii="宋体" w:hAnsi="宋体" w:cs="Arial"/>
                <w:sz w:val="22"/>
              </w:rPr>
              <w:t>_ddl中不存在任何表</w:t>
            </w:r>
            <w:r w:rsidR="006664AE">
              <w:rPr>
                <w:rFonts w:ascii="宋体" w:hAnsi="宋体" w:cs="Arial" w:hint="eastAsia"/>
                <w:sz w:val="22"/>
              </w:rPr>
              <w:t xml:space="preserve"> </w:t>
            </w:r>
          </w:p>
          <w:p w14:paraId="2585BBCB" w14:textId="28407E33" w:rsidR="00433394" w:rsidRPr="001D1F5F" w:rsidRDefault="00433394">
            <w:pPr>
              <w:numPr>
                <w:ilvl w:val="0"/>
                <w:numId w:val="15"/>
              </w:numPr>
              <w:tabs>
                <w:tab w:val="left" w:pos="360"/>
              </w:tabs>
              <w:snapToGrid w:val="0"/>
              <w:spacing w:line="160" w:lineRule="atLeast"/>
              <w:rPr>
                <w:rFonts w:ascii="宋体" w:hAnsi="宋体" w:cs="Arial"/>
                <w:sz w:val="22"/>
              </w:rPr>
            </w:pPr>
            <w:r>
              <w:rPr>
                <w:rFonts w:ascii="宋体" w:hAnsi="宋体" w:cs="Arial"/>
                <w:sz w:val="22"/>
              </w:rPr>
              <w:t>分片数量为</w:t>
            </w:r>
            <w:r>
              <w:rPr>
                <w:rFonts w:ascii="宋体" w:hAnsi="宋体" w:cs="Arial" w:hint="eastAsia"/>
                <w:sz w:val="22"/>
              </w:rPr>
              <w:t>20</w:t>
            </w:r>
          </w:p>
        </w:tc>
      </w:tr>
      <w:tr w:rsidR="00764170" w:rsidRPr="00A1086E" w14:paraId="0C869E3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9429188"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EA0B262" w14:textId="7D208D00" w:rsidR="00433394" w:rsidRPr="00433394" w:rsidRDefault="00433394" w:rsidP="00433394">
            <w:pPr>
              <w:pStyle w:val="ab"/>
              <w:numPr>
                <w:ilvl w:val="0"/>
                <w:numId w:val="140"/>
              </w:numPr>
              <w:spacing w:line="240" w:lineRule="auto"/>
              <w:ind w:firstLineChars="0"/>
              <w:rPr>
                <w:rFonts w:ascii="宋体" w:hAnsi="宋体" w:cs="Arial"/>
                <w:color w:val="FF0000"/>
                <w:sz w:val="22"/>
              </w:rPr>
            </w:pPr>
            <w:r w:rsidRPr="00433394">
              <w:rPr>
                <w:rFonts w:ascii="宋体" w:hAnsi="宋体" w:cs="Arial" w:hint="eastAsia"/>
                <w:color w:val="FF0000"/>
                <w:sz w:val="22"/>
              </w:rPr>
              <w:t>创建</w:t>
            </w:r>
            <w:r w:rsidRPr="00433394">
              <w:rPr>
                <w:rFonts w:ascii="宋体" w:hAnsi="宋体" w:cs="Arial"/>
                <w:color w:val="FF0000"/>
                <w:sz w:val="22"/>
              </w:rPr>
              <w:t>test_ddl_prod_inst表</w:t>
            </w:r>
          </w:p>
          <w:p w14:paraId="25E27EA0" w14:textId="2D524F9B" w:rsidR="00433394" w:rsidRDefault="00433394" w:rsidP="00A172EC">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以cust_id为分片键</w:t>
            </w:r>
            <w:r>
              <w:rPr>
                <w:rFonts w:ascii="宋体" w:hAnsi="宋体" w:cs="Arial" w:hint="eastAsia"/>
                <w:color w:val="FF0000"/>
                <w:sz w:val="22"/>
              </w:rPr>
              <w:t>，选择一种分片算法</w:t>
            </w:r>
            <w:ins w:id="74" w:author="shi wei" w:date="2017-03-09T10:01:00Z">
              <w:r w:rsidR="00A172EC">
                <w:rPr>
                  <w:rFonts w:ascii="宋体" w:hAnsi="宋体" w:cs="Arial" w:hint="eastAsia"/>
                  <w:color w:val="FF0000"/>
                  <w:sz w:val="22"/>
                </w:rPr>
                <w:t>（</w:t>
              </w:r>
              <w:r w:rsidR="00A172EC" w:rsidRPr="00A172EC">
                <w:rPr>
                  <w:rFonts w:ascii="宋体" w:hAnsi="宋体" w:cs="Arial" w:hint="eastAsia"/>
                  <w:color w:val="FF0000"/>
                  <w:sz w:val="22"/>
                </w:rPr>
                <w:t>分片键的类型支持字符串，数字，日期型</w:t>
              </w:r>
              <w:r w:rsidR="00A172EC">
                <w:rPr>
                  <w:rFonts w:ascii="宋体" w:hAnsi="宋体" w:cs="Arial" w:hint="eastAsia"/>
                  <w:color w:val="FF0000"/>
                  <w:sz w:val="22"/>
                </w:rPr>
                <w:t>）</w:t>
              </w:r>
            </w:ins>
          </w:p>
          <w:p w14:paraId="48D7F82B" w14:textId="0EF20BA2" w:rsidR="00433394" w:rsidRDefault="00433394">
            <w:pPr>
              <w:pStyle w:val="ab"/>
              <w:spacing w:line="240" w:lineRule="auto"/>
              <w:ind w:left="360" w:firstLineChars="0" w:firstLine="0"/>
              <w:rPr>
                <w:rFonts w:ascii="宋体" w:hAnsi="宋体" w:cs="Arial"/>
                <w:color w:val="FF0000"/>
                <w:sz w:val="22"/>
              </w:rPr>
              <w:pPrChange w:id="75" w:author="shi wei" w:date="2017-03-09T10:03:00Z">
                <w:pPr>
                  <w:pStyle w:val="ab"/>
                  <w:numPr>
                    <w:numId w:val="140"/>
                  </w:numPr>
                  <w:spacing w:line="240" w:lineRule="auto"/>
                  <w:ind w:left="360" w:firstLineChars="0" w:hanging="360"/>
                </w:pPr>
              </w:pPrChange>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6"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0BC31981" w14:textId="1DB806F4" w:rsidR="00433394" w:rsidRDefault="00433394" w:rsidP="00433394">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以acc_nbr为分片键</w:t>
            </w:r>
            <w:r>
              <w:rPr>
                <w:rFonts w:ascii="宋体" w:hAnsi="宋体" w:cs="Arial" w:hint="eastAsia"/>
                <w:color w:val="FF0000"/>
                <w:sz w:val="22"/>
              </w:rPr>
              <w:t>，选择一种分片算法</w:t>
            </w:r>
          </w:p>
          <w:p w14:paraId="02E64838" w14:textId="76B4F1FB" w:rsidR="00433394" w:rsidRDefault="00433394" w:rsidP="00433394">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7"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5E2D175E" w14:textId="7969AA03" w:rsidR="00433394" w:rsidRDefault="002B5015" w:rsidP="00433394">
            <w:pPr>
              <w:pStyle w:val="ab"/>
              <w:numPr>
                <w:ilvl w:val="0"/>
                <w:numId w:val="140"/>
              </w:numPr>
              <w:spacing w:line="240" w:lineRule="auto"/>
              <w:ind w:firstLineChars="0"/>
              <w:rPr>
                <w:rFonts w:ascii="宋体" w:hAnsi="宋体" w:cs="Arial"/>
                <w:color w:val="FF0000"/>
                <w:sz w:val="22"/>
              </w:rPr>
            </w:pPr>
            <w:r>
              <w:rPr>
                <w:rFonts w:ascii="宋体" w:hAnsi="宋体" w:cs="Arial" w:hint="eastAsia"/>
                <w:color w:val="FF0000"/>
                <w:sz w:val="22"/>
              </w:rPr>
              <w:t>以create</w:t>
            </w:r>
            <w:r>
              <w:rPr>
                <w:rFonts w:ascii="宋体" w:hAnsi="宋体" w:cs="Arial"/>
                <w:color w:val="FF0000"/>
                <w:sz w:val="22"/>
              </w:rPr>
              <w:t>_date为分片键</w:t>
            </w:r>
            <w:r>
              <w:rPr>
                <w:rFonts w:ascii="宋体" w:hAnsi="宋体" w:cs="Arial" w:hint="eastAsia"/>
                <w:color w:val="FF0000"/>
                <w:sz w:val="22"/>
              </w:rPr>
              <w:t>，选择一种分片算法</w:t>
            </w:r>
          </w:p>
          <w:p w14:paraId="6634A06D" w14:textId="16B429DD" w:rsidR="004C2967" w:rsidRDefault="004C2967" w:rsidP="004C2967">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8"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310D4C4B" w14:textId="08D977CF" w:rsidR="004C2967" w:rsidRDefault="004C2967" w:rsidP="00433394">
            <w:pPr>
              <w:pStyle w:val="ab"/>
              <w:numPr>
                <w:ilvl w:val="0"/>
                <w:numId w:val="140"/>
              </w:numPr>
              <w:spacing w:line="240" w:lineRule="auto"/>
              <w:ind w:firstLineChars="0"/>
              <w:rPr>
                <w:rFonts w:ascii="宋体" w:hAnsi="宋体" w:cs="Arial"/>
                <w:color w:val="FF0000"/>
                <w:sz w:val="22"/>
              </w:rPr>
            </w:pPr>
            <w:r>
              <w:rPr>
                <w:rFonts w:ascii="宋体" w:hAnsi="宋体" w:cs="Arial" w:hint="eastAsia"/>
                <w:color w:val="FF0000"/>
                <w:sz w:val="22"/>
              </w:rPr>
              <w:t>以area</w:t>
            </w:r>
            <w:r>
              <w:rPr>
                <w:rFonts w:ascii="宋体" w:hAnsi="宋体" w:cs="Arial"/>
                <w:color w:val="FF0000"/>
                <w:sz w:val="22"/>
              </w:rPr>
              <w:t xml:space="preserve">_id </w:t>
            </w:r>
            <w:r>
              <w:rPr>
                <w:rFonts w:ascii="宋体" w:hAnsi="宋体" w:cs="Arial" w:hint="eastAsia"/>
                <w:color w:val="FF0000"/>
                <w:sz w:val="22"/>
              </w:rPr>
              <w:t>+</w:t>
            </w:r>
            <w:r>
              <w:rPr>
                <w:rFonts w:ascii="宋体" w:hAnsi="宋体" w:cs="Arial"/>
                <w:color w:val="FF0000"/>
                <w:sz w:val="22"/>
              </w:rPr>
              <w:t xml:space="preserve"> cust_id</w:t>
            </w:r>
            <w:r w:rsidR="00C70705">
              <w:rPr>
                <w:rFonts w:ascii="宋体" w:hAnsi="宋体" w:cs="Arial"/>
                <w:color w:val="FF0000"/>
                <w:sz w:val="22"/>
              </w:rPr>
              <w:t>为分片键</w:t>
            </w:r>
            <w:r w:rsidR="00C70705">
              <w:rPr>
                <w:rFonts w:ascii="宋体" w:hAnsi="宋体" w:cs="Arial" w:hint="eastAsia"/>
                <w:color w:val="FF0000"/>
                <w:sz w:val="22"/>
              </w:rPr>
              <w:t>，选择一种分片算法</w:t>
            </w:r>
          </w:p>
          <w:p w14:paraId="079BE6D5" w14:textId="18B6CA8B" w:rsidR="00C70705" w:rsidRDefault="00C70705" w:rsidP="00C70705">
            <w:pPr>
              <w:pStyle w:val="ab"/>
              <w:numPr>
                <w:ilvl w:val="0"/>
                <w:numId w:val="140"/>
              </w:numPr>
              <w:spacing w:line="240" w:lineRule="auto"/>
              <w:ind w:firstLineChars="0"/>
              <w:rPr>
                <w:rFonts w:ascii="宋体" w:hAnsi="宋体" w:cs="Arial"/>
                <w:color w:val="FF0000"/>
                <w:sz w:val="22"/>
              </w:rPr>
            </w:pPr>
            <w:r>
              <w:rPr>
                <w:rFonts w:ascii="宋体" w:hAnsi="宋体" w:cs="Arial"/>
                <w:color w:val="FF0000"/>
                <w:sz w:val="22"/>
              </w:rPr>
              <w:t>插入数据</w:t>
            </w:r>
            <w:r>
              <w:rPr>
                <w:rFonts w:ascii="宋体" w:hAnsi="宋体" w:cs="Arial" w:hint="eastAsia"/>
                <w:color w:val="FF0000"/>
                <w:sz w:val="22"/>
              </w:rPr>
              <w:t>，</w:t>
            </w:r>
            <w:r>
              <w:rPr>
                <w:rFonts w:ascii="宋体" w:hAnsi="宋体" w:cs="Arial"/>
                <w:color w:val="FF0000"/>
                <w:sz w:val="22"/>
              </w:rPr>
              <w:t>检查数据是否正确存储到</w:t>
            </w:r>
            <w:del w:id="79" w:author="shi wei" w:date="2017-03-09T10:03:00Z">
              <w:r w:rsidDel="008F09AB">
                <w:rPr>
                  <w:rFonts w:ascii="宋体" w:hAnsi="宋体" w:cs="Arial"/>
                  <w:color w:val="FF0000"/>
                  <w:sz w:val="22"/>
                </w:rPr>
                <w:delText>物理数据库</w:delText>
              </w:r>
            </w:del>
            <w:r>
              <w:rPr>
                <w:rFonts w:ascii="宋体" w:hAnsi="宋体" w:cs="Arial"/>
                <w:color w:val="FF0000"/>
                <w:sz w:val="22"/>
              </w:rPr>
              <w:t>分片上</w:t>
            </w:r>
          </w:p>
          <w:p w14:paraId="0B599AFF" w14:textId="77777777" w:rsidR="00C70705" w:rsidRPr="00C70705" w:rsidRDefault="00C70705" w:rsidP="00C70705">
            <w:pPr>
              <w:spacing w:line="240" w:lineRule="auto"/>
              <w:ind w:firstLine="0"/>
              <w:rPr>
                <w:rFonts w:ascii="宋体" w:hAnsi="宋体" w:cs="Arial"/>
                <w:color w:val="FF0000"/>
                <w:sz w:val="22"/>
              </w:rPr>
            </w:pPr>
          </w:p>
          <w:p w14:paraId="4DA639CD" w14:textId="4D6D6722" w:rsidR="00433394" w:rsidRDefault="00CF524F" w:rsidP="00433394">
            <w:pPr>
              <w:spacing w:line="240" w:lineRule="auto"/>
              <w:ind w:firstLine="0"/>
              <w:rPr>
                <w:rFonts w:ascii="宋体" w:hAnsi="宋体" w:cs="Arial"/>
                <w:color w:val="FF0000"/>
                <w:sz w:val="22"/>
              </w:rPr>
            </w:pPr>
            <w:r>
              <w:rPr>
                <w:rFonts w:ascii="宋体" w:hAnsi="宋体" w:cs="Arial" w:hint="eastAsia"/>
                <w:color w:val="FF0000"/>
                <w:sz w:val="22"/>
              </w:rPr>
              <w:t>以</w:t>
            </w:r>
            <w:r w:rsidR="003C4C98">
              <w:rPr>
                <w:rFonts w:ascii="宋体" w:hAnsi="宋体" w:cs="Arial" w:hint="eastAsia"/>
                <w:color w:val="FF0000"/>
                <w:sz w:val="22"/>
              </w:rPr>
              <w:t>cust</w:t>
            </w:r>
            <w:r w:rsidR="003C4C98">
              <w:rPr>
                <w:rFonts w:ascii="宋体" w:hAnsi="宋体" w:cs="Arial"/>
                <w:color w:val="FF0000"/>
                <w:sz w:val="22"/>
              </w:rPr>
              <w:t>_id为分片键</w:t>
            </w:r>
            <w:r>
              <w:rPr>
                <w:rFonts w:ascii="宋体" w:hAnsi="宋体" w:cs="Arial" w:hint="eastAsia"/>
                <w:color w:val="FF0000"/>
                <w:sz w:val="22"/>
              </w:rPr>
              <w:t>按整数取模构造测试数据如下：</w:t>
            </w:r>
            <w:r w:rsidR="003C4C98">
              <w:rPr>
                <w:rFonts w:ascii="宋体" w:hAnsi="宋体" w:cs="Arial" w:hint="eastAsia"/>
                <w:color w:val="FF0000"/>
                <w:sz w:val="22"/>
              </w:rPr>
              <w:t>（其他分片键和分片算法自行构造测试数据）</w:t>
            </w:r>
          </w:p>
          <w:p w14:paraId="66448D32"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6EE999B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 1, 111, '1111', '1111',now(), 1);</w:t>
            </w:r>
          </w:p>
          <w:p w14:paraId="12BA160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7EC1F2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values(2, 1, 222, '1111', '1111',now(), 1);</w:t>
            </w:r>
          </w:p>
          <w:p w14:paraId="0872EFE3"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C69821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values(3, 1, 333, '1111', '1111',now(), 1);</w:t>
            </w:r>
          </w:p>
          <w:p w14:paraId="36B0E07C"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AA0C200"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values(4, 1, 444, '1111', '1111',now(), 1);</w:t>
            </w:r>
          </w:p>
          <w:p w14:paraId="443F426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49E26EE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values(5, 1, 555, '1111', '1111',now(), 1);</w:t>
            </w:r>
          </w:p>
          <w:p w14:paraId="0EC5BB2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52A9D78E"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values(6, 1, 666, '1111', '1111',now(), 1);</w:t>
            </w:r>
          </w:p>
          <w:p w14:paraId="58BF3D3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B9D91D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values(7, 1, 777, '1111', '1111',now(), 1);</w:t>
            </w:r>
          </w:p>
          <w:p w14:paraId="26F1044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73D03F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values(8, 1, 888, '1111', '1111',now(), 1);</w:t>
            </w:r>
          </w:p>
          <w:p w14:paraId="4ACDBFB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5241D1E3"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values(9, 1, 999, '1111', '1111',now(), 1);</w:t>
            </w:r>
          </w:p>
          <w:p w14:paraId="421DC09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A72338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values(10, 1, 1010, '1111', '1111',now(), 1);</w:t>
            </w:r>
          </w:p>
          <w:p w14:paraId="5A2E9CC0"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 xml:space="preserve">insert into test_ddl_prod_inst(cust_id, product_id, </w:t>
            </w:r>
            <w:r w:rsidRPr="00A96B9C">
              <w:rPr>
                <w:rFonts w:ascii="宋体" w:hAnsi="宋体" w:cs="Arial"/>
                <w:color w:val="FF0000"/>
                <w:sz w:val="22"/>
              </w:rPr>
              <w:lastRenderedPageBreak/>
              <w:t>prod_inst_id,prod_inst_nbr,acc_nbr,create_date, area_id)</w:t>
            </w:r>
          </w:p>
          <w:p w14:paraId="4940572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values(11, 1, 1111, '1111', '1111',now(), 1);</w:t>
            </w:r>
          </w:p>
          <w:p w14:paraId="445B5D9C"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0023149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values(12, 1, 1212, '1111', '1111',now(), 1);</w:t>
            </w:r>
          </w:p>
          <w:p w14:paraId="5CD9ECC6"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2F5D54CE"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values(13, 1, 1313, '1111', '1111',now(), 1);</w:t>
            </w:r>
          </w:p>
          <w:p w14:paraId="2A8B21C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369B98F3"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values(14, 1, 1414, '1111', '1111',now(), 1);</w:t>
            </w:r>
          </w:p>
          <w:p w14:paraId="0A476AF6"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70DF1A2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values(15, 1, 1515, '1111', '1111',now(), 1);</w:t>
            </w:r>
          </w:p>
          <w:p w14:paraId="39FC6D78"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240059C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values(16, 1, 1616, '1111', '1111',now(), 1);</w:t>
            </w:r>
          </w:p>
          <w:p w14:paraId="3C800DB1"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179A0B35"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values(17, 1, 1717, '1111', '1111',now(), 1);</w:t>
            </w:r>
          </w:p>
          <w:p w14:paraId="0BACA3CF"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7914EE79"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values(18, 1, 1818, '1111', '1111',now(), 1);</w:t>
            </w:r>
          </w:p>
          <w:p w14:paraId="330D9397"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2AE3D69B"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values(19, 1, 1919, '1111', '1111',now(), 1);</w:t>
            </w:r>
          </w:p>
          <w:p w14:paraId="01ACCE7B" w14:textId="77777777" w:rsidR="00A96B9C" w:rsidRPr="00A96B9C"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insert into test_ddl_prod_inst(cust_id, product_id, prod_inst_id,prod_inst_nbr,acc_nbr,create_date, area_id)</w:t>
            </w:r>
          </w:p>
          <w:p w14:paraId="791A69C6" w14:textId="5D79F3D0" w:rsidR="003C4C98" w:rsidRDefault="00A96B9C" w:rsidP="00A96B9C">
            <w:pPr>
              <w:spacing w:line="240" w:lineRule="auto"/>
              <w:ind w:firstLine="0"/>
              <w:rPr>
                <w:rFonts w:ascii="宋体" w:hAnsi="宋体" w:cs="Arial"/>
                <w:color w:val="FF0000"/>
                <w:sz w:val="22"/>
              </w:rPr>
            </w:pPr>
            <w:r w:rsidRPr="00A96B9C">
              <w:rPr>
                <w:rFonts w:ascii="宋体" w:hAnsi="宋体" w:cs="Arial"/>
                <w:color w:val="FF0000"/>
                <w:sz w:val="22"/>
              </w:rPr>
              <w:t>values(20, 1, 2020, '1111', '1111',now(), 1);</w:t>
            </w:r>
          </w:p>
          <w:p w14:paraId="6B3DC95C" w14:textId="77777777" w:rsidR="0096541C" w:rsidRDefault="0096541C" w:rsidP="00433394">
            <w:pPr>
              <w:spacing w:line="240" w:lineRule="auto"/>
              <w:ind w:firstLine="0"/>
              <w:rPr>
                <w:rFonts w:ascii="宋体" w:hAnsi="宋体" w:cs="Arial"/>
                <w:color w:val="FF0000"/>
                <w:sz w:val="22"/>
              </w:rPr>
            </w:pPr>
          </w:p>
          <w:p w14:paraId="29D5DCDC" w14:textId="0573E8E9" w:rsidR="00764170" w:rsidRPr="0096541C" w:rsidRDefault="0096541C" w:rsidP="0096541C">
            <w:pPr>
              <w:spacing w:line="240" w:lineRule="auto"/>
              <w:ind w:firstLine="0"/>
              <w:rPr>
                <w:rFonts w:ascii="宋体" w:hAnsi="宋体" w:cs="Arial"/>
                <w:sz w:val="22"/>
              </w:rPr>
            </w:pPr>
            <w:r>
              <w:rPr>
                <w:rFonts w:ascii="宋体" w:hAnsi="宋体" w:cs="Arial" w:hint="eastAsia"/>
                <w:color w:val="FF0000"/>
                <w:sz w:val="22"/>
              </w:rPr>
              <w:t>20条数据按照cust</w:t>
            </w:r>
            <w:r>
              <w:rPr>
                <w:rFonts w:ascii="宋体" w:hAnsi="宋体" w:cs="Arial"/>
                <w:color w:val="FF0000"/>
                <w:sz w:val="22"/>
              </w:rPr>
              <w:t>_id取模结果分别存储在</w:t>
            </w:r>
            <w:r>
              <w:rPr>
                <w:rFonts w:ascii="宋体" w:hAnsi="宋体" w:cs="Arial" w:hint="eastAsia"/>
                <w:color w:val="FF0000"/>
                <w:sz w:val="22"/>
              </w:rPr>
              <w:t>20个</w:t>
            </w:r>
            <w:del w:id="80" w:author="shi wei" w:date="2017-03-09T10:03:00Z">
              <w:r w:rsidDel="00956077">
                <w:rPr>
                  <w:rFonts w:ascii="宋体" w:hAnsi="宋体" w:cs="Arial" w:hint="eastAsia"/>
                  <w:color w:val="FF0000"/>
                  <w:sz w:val="22"/>
                </w:rPr>
                <w:delText>物理数据库</w:delText>
              </w:r>
            </w:del>
            <w:r>
              <w:rPr>
                <w:rFonts w:ascii="宋体" w:hAnsi="宋体" w:cs="Arial" w:hint="eastAsia"/>
                <w:color w:val="FF0000"/>
                <w:sz w:val="22"/>
              </w:rPr>
              <w:t>分片上</w:t>
            </w:r>
          </w:p>
        </w:tc>
      </w:tr>
      <w:tr w:rsidR="00764170" w:rsidRPr="00A1086E" w14:paraId="7848630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37089F6"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24A8F97" w14:textId="77777777" w:rsidR="00D234F8" w:rsidRPr="00CB5FCF" w:rsidRDefault="00D234F8" w:rsidP="00CB5FCF">
            <w:pPr>
              <w:pStyle w:val="ab"/>
              <w:numPr>
                <w:ilvl w:val="3"/>
                <w:numId w:val="16"/>
              </w:numPr>
              <w:tabs>
                <w:tab w:val="clear" w:pos="1680"/>
                <w:tab w:val="num" w:pos="1918"/>
              </w:tabs>
              <w:spacing w:line="276" w:lineRule="auto"/>
              <w:ind w:left="359" w:firstLineChars="0"/>
              <w:rPr>
                <w:rFonts w:ascii="宋体" w:hAnsi="宋体" w:cs="Arial"/>
                <w:color w:val="FF0000"/>
                <w:sz w:val="22"/>
              </w:rPr>
            </w:pPr>
            <w:r w:rsidRPr="00CB5FCF">
              <w:rPr>
                <w:rFonts w:ascii="宋体" w:hAnsi="宋体" w:cs="Arial" w:hint="eastAsia"/>
                <w:color w:val="FF0000"/>
                <w:sz w:val="22"/>
              </w:rPr>
              <w:t>创建分片算法成功；</w:t>
            </w:r>
          </w:p>
          <w:p w14:paraId="3544ABEB" w14:textId="77777777" w:rsidR="00D234F8" w:rsidRPr="00CB5FCF" w:rsidRDefault="00D234F8" w:rsidP="00CB5FCF">
            <w:pPr>
              <w:pStyle w:val="ab"/>
              <w:numPr>
                <w:ilvl w:val="3"/>
                <w:numId w:val="16"/>
              </w:numPr>
              <w:tabs>
                <w:tab w:val="clear" w:pos="1680"/>
                <w:tab w:val="num" w:pos="1918"/>
              </w:tabs>
              <w:spacing w:line="276" w:lineRule="auto"/>
              <w:ind w:left="359" w:firstLineChars="0"/>
              <w:rPr>
                <w:rFonts w:ascii="宋体" w:hAnsi="宋体" w:cs="Arial"/>
                <w:color w:val="FF0000"/>
                <w:sz w:val="22"/>
              </w:rPr>
            </w:pPr>
            <w:r w:rsidRPr="00CB5FCF">
              <w:rPr>
                <w:rFonts w:ascii="宋体" w:hAnsi="宋体" w:cs="Arial" w:hint="eastAsia"/>
                <w:color w:val="FF0000"/>
                <w:sz w:val="22"/>
              </w:rPr>
              <w:t>成功访问数据库中间件，并且执行语句成功；</w:t>
            </w:r>
          </w:p>
          <w:p w14:paraId="47FE423C" w14:textId="71860A2F" w:rsidR="00764170" w:rsidRPr="00F71596" w:rsidRDefault="00A87684" w:rsidP="00CB5FCF">
            <w:pPr>
              <w:pStyle w:val="ab"/>
              <w:numPr>
                <w:ilvl w:val="3"/>
                <w:numId w:val="16"/>
              </w:numPr>
              <w:tabs>
                <w:tab w:val="clear" w:pos="1680"/>
              </w:tabs>
              <w:spacing w:line="276" w:lineRule="auto"/>
              <w:ind w:left="359" w:firstLineChars="0"/>
              <w:rPr>
                <w:rFonts w:ascii="宋体" w:hAnsi="宋体" w:cs="Arial"/>
                <w:sz w:val="22"/>
              </w:rPr>
            </w:pPr>
            <w:r>
              <w:rPr>
                <w:rFonts w:ascii="宋体" w:hAnsi="宋体" w:cs="Arial"/>
                <w:sz w:val="22"/>
              </w:rPr>
              <w:t>数据能按分片规则存储到正确的</w:t>
            </w:r>
            <w:del w:id="81" w:author="shi wei" w:date="2017-03-09T10:00:00Z">
              <w:r w:rsidDel="00413B4B">
                <w:rPr>
                  <w:rFonts w:ascii="宋体" w:hAnsi="宋体" w:cs="Arial" w:hint="eastAsia"/>
                  <w:color w:val="FF0000"/>
                  <w:sz w:val="22"/>
                </w:rPr>
                <w:delText>物理数据库</w:delText>
              </w:r>
            </w:del>
            <w:r>
              <w:rPr>
                <w:rFonts w:ascii="宋体" w:hAnsi="宋体" w:cs="Arial" w:hint="eastAsia"/>
                <w:color w:val="FF0000"/>
                <w:sz w:val="22"/>
              </w:rPr>
              <w:t>分片上</w:t>
            </w:r>
          </w:p>
          <w:p w14:paraId="1586E8D9" w14:textId="77777777" w:rsidR="00F71596" w:rsidRPr="00F71596" w:rsidRDefault="00F71596" w:rsidP="00CB5FCF">
            <w:pPr>
              <w:pStyle w:val="ab"/>
              <w:numPr>
                <w:ilvl w:val="3"/>
                <w:numId w:val="16"/>
              </w:numPr>
              <w:tabs>
                <w:tab w:val="clear" w:pos="1680"/>
              </w:tabs>
              <w:spacing w:line="276" w:lineRule="auto"/>
              <w:ind w:left="359" w:firstLineChars="0"/>
              <w:rPr>
                <w:rFonts w:ascii="宋体" w:hAnsi="宋体" w:cs="Arial"/>
                <w:sz w:val="22"/>
              </w:rPr>
            </w:pPr>
            <w:r>
              <w:rPr>
                <w:rFonts w:ascii="宋体" w:hAnsi="宋体" w:cs="Arial" w:hint="eastAsia"/>
                <w:sz w:val="22"/>
              </w:rPr>
              <w:t>分片</w:t>
            </w:r>
            <w:r>
              <w:rPr>
                <w:rFonts w:ascii="宋体" w:hAnsi="宋体" w:cs="Arial"/>
                <w:sz w:val="22"/>
              </w:rPr>
              <w:t>键的类型支持</w:t>
            </w:r>
            <w:r w:rsidRPr="00BE2B5F">
              <w:rPr>
                <w:rFonts w:ascii="宋体" w:hAnsi="宋体" w:hint="eastAsia"/>
                <w:color w:val="FF0000"/>
                <w:sz w:val="22"/>
              </w:rPr>
              <w:t>字符串，数字，日期</w:t>
            </w:r>
            <w:r>
              <w:rPr>
                <w:rFonts w:ascii="宋体" w:hAnsi="宋体" w:hint="eastAsia"/>
                <w:color w:val="FF0000"/>
                <w:sz w:val="22"/>
              </w:rPr>
              <w:t>型</w:t>
            </w:r>
          </w:p>
          <w:p w14:paraId="2F695E03" w14:textId="2834B124" w:rsidR="00F71596" w:rsidRPr="00CB5FCF" w:rsidRDefault="00F71596" w:rsidP="00CB5FCF">
            <w:pPr>
              <w:pStyle w:val="ab"/>
              <w:numPr>
                <w:ilvl w:val="3"/>
                <w:numId w:val="16"/>
              </w:numPr>
              <w:tabs>
                <w:tab w:val="clear" w:pos="1680"/>
              </w:tabs>
              <w:spacing w:line="276" w:lineRule="auto"/>
              <w:ind w:left="359" w:firstLineChars="0"/>
              <w:rPr>
                <w:rFonts w:ascii="宋体" w:hAnsi="宋体" w:cs="Arial"/>
                <w:sz w:val="22"/>
              </w:rPr>
            </w:pPr>
            <w:r>
              <w:rPr>
                <w:rFonts w:ascii="宋体" w:hAnsi="宋体" w:hint="eastAsia"/>
                <w:color w:val="FF0000"/>
                <w:sz w:val="22"/>
              </w:rPr>
              <w:t>至少</w:t>
            </w:r>
            <w:r>
              <w:rPr>
                <w:rFonts w:ascii="宋体" w:hAnsi="宋体"/>
                <w:color w:val="FF0000"/>
                <w:sz w:val="22"/>
              </w:rPr>
              <w:t>支持一种两个或两个以上字段作为分片键的算法</w:t>
            </w:r>
            <w:r>
              <w:rPr>
                <w:rFonts w:ascii="宋体" w:hAnsi="宋体" w:hint="eastAsia"/>
                <w:color w:val="FF0000"/>
                <w:sz w:val="22"/>
              </w:rPr>
              <w:t>，</w:t>
            </w:r>
            <w:r>
              <w:rPr>
                <w:rFonts w:ascii="宋体" w:hAnsi="宋体"/>
                <w:color w:val="FF0000"/>
                <w:sz w:val="22"/>
              </w:rPr>
              <w:t>如</w:t>
            </w:r>
            <w:r>
              <w:rPr>
                <w:rFonts w:ascii="宋体" w:hAnsi="宋体" w:hint="eastAsia"/>
                <w:color w:val="FF0000"/>
                <w:sz w:val="22"/>
              </w:rPr>
              <w:t>：区域+客户标识</w:t>
            </w:r>
            <w:r w:rsidR="00A777CD">
              <w:rPr>
                <w:rFonts w:ascii="宋体" w:hAnsi="宋体" w:hint="eastAsia"/>
                <w:color w:val="FF0000"/>
                <w:sz w:val="22"/>
              </w:rPr>
              <w:t>，先通过区域进行分片，相同的区域内再通过cust</w:t>
            </w:r>
            <w:r w:rsidR="00A777CD">
              <w:rPr>
                <w:rFonts w:ascii="宋体" w:hAnsi="宋体"/>
                <w:color w:val="FF0000"/>
                <w:sz w:val="22"/>
              </w:rPr>
              <w:t>_id进行分片</w:t>
            </w:r>
          </w:p>
        </w:tc>
      </w:tr>
      <w:tr w:rsidR="00764170" w:rsidRPr="00A1086E" w14:paraId="0A825BA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0C818E" w14:textId="77777777" w:rsidR="00764170" w:rsidRPr="00A1086E" w:rsidRDefault="0076417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6D2CF12" w14:textId="68EE4C15" w:rsidR="00764170" w:rsidRPr="00A1086E" w:rsidRDefault="007641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05EBF00" w14:textId="77777777" w:rsidR="00764170" w:rsidRPr="00A1086E" w:rsidRDefault="007641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DD25E8E" w14:textId="77777777" w:rsidR="00764170" w:rsidRPr="00A1086E" w:rsidRDefault="00764170" w:rsidP="00CA0EAD">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764170" w:rsidRPr="00A1086E" w14:paraId="7C7CEF97"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6030F6D" w14:textId="77777777" w:rsidR="00764170" w:rsidRPr="00A1086E" w:rsidRDefault="00764170"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E73A8CD" w14:textId="77777777" w:rsidR="00764170" w:rsidRPr="00A1086E" w:rsidRDefault="00764170" w:rsidP="00CA0EAD">
            <w:pPr>
              <w:spacing w:line="276" w:lineRule="auto"/>
              <w:ind w:firstLine="66"/>
              <w:rPr>
                <w:rFonts w:ascii="宋体" w:hAnsi="宋体" w:cs="Arial"/>
                <w:kern w:val="0"/>
                <w:sz w:val="22"/>
                <w:szCs w:val="21"/>
              </w:rPr>
            </w:pPr>
          </w:p>
          <w:p w14:paraId="361FC95E" w14:textId="77777777" w:rsidR="00764170" w:rsidRPr="00A1086E" w:rsidRDefault="00764170" w:rsidP="00CA0EAD">
            <w:pPr>
              <w:spacing w:line="276" w:lineRule="auto"/>
              <w:ind w:firstLine="66"/>
              <w:rPr>
                <w:rFonts w:ascii="宋体" w:hAnsi="宋体" w:cs="Arial"/>
                <w:kern w:val="0"/>
                <w:sz w:val="22"/>
                <w:szCs w:val="21"/>
              </w:rPr>
            </w:pPr>
          </w:p>
        </w:tc>
      </w:tr>
      <w:tr w:rsidR="00764170" w:rsidRPr="00A1086E" w14:paraId="4BC05E5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0068E4" w14:textId="77777777" w:rsidR="00764170" w:rsidRPr="00A1086E" w:rsidRDefault="007641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0AC4E88B" w14:textId="77777777" w:rsidR="00764170" w:rsidRPr="00A1086E" w:rsidRDefault="0076417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F19DDAF" w14:textId="77777777" w:rsidR="00764170" w:rsidRPr="00A1086E" w:rsidRDefault="007641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E5A5D76" w14:textId="77777777" w:rsidR="00764170" w:rsidRPr="00A1086E" w:rsidRDefault="00764170" w:rsidP="00CA0EAD">
            <w:pPr>
              <w:pStyle w:val="aa"/>
              <w:widowControl w:val="0"/>
              <w:spacing w:before="156" w:line="276" w:lineRule="auto"/>
              <w:ind w:firstLine="66"/>
              <w:outlineLvl w:val="9"/>
              <w:rPr>
                <w:rFonts w:ascii="宋体" w:eastAsia="宋体" w:hAnsi="宋体" w:cs="Arial"/>
                <w:kern w:val="2"/>
                <w:sz w:val="22"/>
                <w:szCs w:val="21"/>
              </w:rPr>
            </w:pPr>
          </w:p>
        </w:tc>
      </w:tr>
    </w:tbl>
    <w:p w14:paraId="784CD8C0" w14:textId="77777777" w:rsidR="004E610E" w:rsidRPr="00A1086E" w:rsidRDefault="004E610E" w:rsidP="004E610E">
      <w:pPr>
        <w:pStyle w:val="30"/>
        <w:numPr>
          <w:ilvl w:val="2"/>
          <w:numId w:val="2"/>
        </w:numPr>
        <w:tabs>
          <w:tab w:val="left" w:pos="720"/>
        </w:tabs>
        <w:rPr>
          <w:rFonts w:ascii="宋体" w:hAnsi="宋体"/>
        </w:rPr>
      </w:pPr>
      <w:bookmarkStart w:id="82" w:name="_Toc471846811"/>
      <w:bookmarkStart w:id="83" w:name="_Toc475119123"/>
      <w:r w:rsidRPr="00A1086E">
        <w:rPr>
          <w:rFonts w:ascii="宋体" w:hAnsi="宋体" w:hint="eastAsia"/>
        </w:rPr>
        <w:t>数据访问</w:t>
      </w:r>
      <w:bookmarkEnd w:id="82"/>
      <w:bookmarkEnd w:id="83"/>
    </w:p>
    <w:p w14:paraId="372441C6"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使用JDBC测试链接分布式数据库服务</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E61460" w:rsidRPr="00A1086E" w14:paraId="54C0D2C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256CF8D" w14:textId="77777777" w:rsidR="00E61460" w:rsidRPr="00A1086E" w:rsidRDefault="00E6146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7655028" w14:textId="652E5C10" w:rsidR="00E61460" w:rsidRPr="00A1086E" w:rsidRDefault="00BB00A3" w:rsidP="00CA0EAD">
            <w:pPr>
              <w:spacing w:line="276" w:lineRule="auto"/>
              <w:ind w:firstLine="0"/>
              <w:rPr>
                <w:rFonts w:ascii="宋体" w:hAnsi="宋体" w:cs="Arial"/>
                <w:sz w:val="22"/>
                <w:szCs w:val="21"/>
              </w:rPr>
            </w:pPr>
            <w:r w:rsidRPr="00A1086E">
              <w:rPr>
                <w:rFonts w:ascii="宋体" w:hAnsi="宋体" w:cs="Arial" w:hint="eastAsia"/>
                <w:sz w:val="22"/>
              </w:rPr>
              <w:t>数据访问</w:t>
            </w:r>
          </w:p>
        </w:tc>
      </w:tr>
      <w:tr w:rsidR="00E61460" w:rsidRPr="00A1086E" w14:paraId="77EEC30E"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4637B6F" w14:textId="77777777" w:rsidR="00E61460" w:rsidRPr="00A1086E" w:rsidRDefault="00E6146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78301F3" w14:textId="41DFFC2D" w:rsidR="00E61460" w:rsidRPr="00A1086E" w:rsidRDefault="00BB00A3"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BB00A3" w:rsidRPr="00A1086E" w14:paraId="257C9CE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DBDF2FD"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B1F93FA" w14:textId="121C6182" w:rsidR="00BB00A3" w:rsidRPr="00A1086E" w:rsidRDefault="00BB00A3" w:rsidP="00CA0EAD">
            <w:pPr>
              <w:spacing w:line="276" w:lineRule="auto"/>
              <w:ind w:firstLine="0"/>
              <w:rPr>
                <w:rFonts w:ascii="宋体" w:hAnsi="宋体" w:cs="Arial"/>
                <w:sz w:val="22"/>
                <w:szCs w:val="21"/>
              </w:rPr>
            </w:pPr>
            <w:r w:rsidRPr="00A1086E">
              <w:rPr>
                <w:rFonts w:ascii="宋体" w:hAnsi="宋体" w:hint="eastAsia"/>
                <w:sz w:val="22"/>
              </w:rPr>
              <w:t>测试是否支持使用jdbc连接访问</w:t>
            </w:r>
          </w:p>
        </w:tc>
      </w:tr>
      <w:tr w:rsidR="00BB00A3" w:rsidRPr="00A1086E" w14:paraId="33F8018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89C6E3D"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59C5A1A" w14:textId="49EA8062" w:rsidR="0060722B" w:rsidRDefault="0060722B" w:rsidP="00CB5FCF">
            <w:pPr>
              <w:pStyle w:val="ab"/>
              <w:numPr>
                <w:ilvl w:val="0"/>
                <w:numId w:val="122"/>
              </w:numPr>
              <w:spacing w:line="276" w:lineRule="auto"/>
              <w:ind w:firstLineChars="0"/>
              <w:rPr>
                <w:rFonts w:ascii="宋体" w:hAnsi="宋体" w:cs="Arial"/>
                <w:sz w:val="22"/>
              </w:rPr>
            </w:pPr>
            <w:r>
              <w:rPr>
                <w:rFonts w:ascii="宋体" w:hAnsi="宋体" w:cs="Arial" w:hint="eastAsia"/>
                <w:sz w:val="22"/>
              </w:rPr>
              <w:t>启动中间件服务</w:t>
            </w:r>
            <w:r w:rsidR="0070035F">
              <w:rPr>
                <w:rFonts w:ascii="宋体" w:hAnsi="宋体" w:cs="Arial" w:hint="eastAsia"/>
                <w:sz w:val="22"/>
              </w:rPr>
              <w:t>；</w:t>
            </w:r>
          </w:p>
          <w:p w14:paraId="6F65FDCF" w14:textId="0E32B69D" w:rsidR="0070035F" w:rsidRPr="00CB5FCF" w:rsidRDefault="00122E9D" w:rsidP="00CB5FCF">
            <w:pPr>
              <w:pStyle w:val="ab"/>
              <w:numPr>
                <w:ilvl w:val="0"/>
                <w:numId w:val="122"/>
              </w:numPr>
              <w:spacing w:line="276" w:lineRule="auto"/>
              <w:ind w:firstLineChars="0"/>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991B75" w:rsidRPr="00991B75">
              <w:rPr>
                <w:rFonts w:ascii="宋体" w:hAnsi="宋体" w:cs="Arial"/>
                <w:color w:val="00B0F0"/>
                <w:sz w:val="22"/>
              </w:rPr>
              <w:t>2</w:t>
            </w:r>
            <w:ins w:id="84" w:author="shi wei" w:date="2017-03-09T10:07:00Z">
              <w:r w:rsidR="0009557D" w:rsidRPr="00CB5FCF" w:rsidDel="0009557D">
                <w:rPr>
                  <w:rFonts w:ascii="宋体" w:hAnsi="宋体" w:cs="Arial" w:hint="eastAsia"/>
                  <w:color w:val="FF0000"/>
                  <w:sz w:val="22"/>
                </w:rPr>
                <w:t xml:space="preserve"> </w:t>
              </w:r>
            </w:ins>
            <w:del w:id="85" w:author="shi wei" w:date="2017-03-09T10:07:00Z">
              <w:r w:rsidRPr="00CB5FCF" w:rsidDel="0009557D">
                <w:rPr>
                  <w:rFonts w:ascii="宋体" w:hAnsi="宋体" w:cs="Arial" w:hint="eastAsia"/>
                  <w:color w:val="FF0000"/>
                  <w:sz w:val="22"/>
                </w:rPr>
                <w:delText>已成功执行</w:delText>
              </w:r>
              <w:r w:rsidR="0070035F" w:rsidDel="0009557D">
                <w:rPr>
                  <w:rFonts w:ascii="宋体" w:hAnsi="宋体" w:cs="Arial" w:hint="eastAsia"/>
                  <w:color w:val="FF0000"/>
                  <w:sz w:val="22"/>
                </w:rPr>
                <w:delText>；</w:delText>
              </w:r>
            </w:del>
            <w:ins w:id="86" w:author="shi wei" w:date="2017-03-09T10:07:00Z">
              <w:r w:rsidR="006F0659">
                <w:rPr>
                  <w:rFonts w:ascii="宋体" w:hAnsi="宋体" w:cs="Arial" w:hint="eastAsia"/>
                  <w:color w:val="FF0000"/>
                  <w:sz w:val="22"/>
                </w:rPr>
                <w:t>中的</w:t>
              </w:r>
              <w:r w:rsidR="0009557D">
                <w:rPr>
                  <w:rFonts w:ascii="宋体" w:hAnsi="宋体" w:cs="Arial" w:hint="eastAsia"/>
                  <w:color w:val="FF0000"/>
                  <w:sz w:val="22"/>
                </w:rPr>
                <w:t>库表已存在</w:t>
              </w:r>
            </w:ins>
          </w:p>
          <w:p w14:paraId="643DDA99" w14:textId="02D900A8" w:rsidR="00BB00A3" w:rsidRPr="00CB5FCF" w:rsidRDefault="0070035F" w:rsidP="00CB5FCF">
            <w:pPr>
              <w:pStyle w:val="ab"/>
              <w:numPr>
                <w:ilvl w:val="0"/>
                <w:numId w:val="122"/>
              </w:numPr>
              <w:spacing w:line="276" w:lineRule="auto"/>
              <w:ind w:firstLineChars="0"/>
              <w:rPr>
                <w:rFonts w:ascii="宋体" w:hAnsi="宋体" w:cs="Arial"/>
                <w:sz w:val="22"/>
              </w:rPr>
            </w:pPr>
            <w:r>
              <w:rPr>
                <w:rFonts w:ascii="宋体" w:hAnsi="宋体" w:cs="Arial" w:hint="eastAsia"/>
                <w:color w:val="FF0000"/>
                <w:sz w:val="22"/>
              </w:rPr>
              <w:t>测试中使用到的表都为空表；</w:t>
            </w:r>
          </w:p>
        </w:tc>
      </w:tr>
      <w:tr w:rsidR="00BB00A3" w:rsidRPr="00A1086E" w14:paraId="1D17509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5EE7F0"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61BFAE0" w14:textId="74281143" w:rsidR="00BB00A3" w:rsidRPr="00A1086E" w:rsidRDefault="00BB00A3" w:rsidP="00D33F25">
            <w:pPr>
              <w:ind w:firstLine="0"/>
              <w:rPr>
                <w:rFonts w:ascii="宋体" w:hAnsi="宋体" w:cs="Arial"/>
                <w:sz w:val="22"/>
              </w:rPr>
            </w:pPr>
            <w:r w:rsidRPr="00A1086E">
              <w:rPr>
                <w:rFonts w:ascii="宋体" w:hAnsi="宋体" w:cs="Arial" w:hint="eastAsia"/>
                <w:sz w:val="22"/>
              </w:rPr>
              <w:t>编写程序使用jdbc</w:t>
            </w:r>
            <w:r w:rsidR="00991B75">
              <w:rPr>
                <w:rFonts w:ascii="宋体" w:hAnsi="宋体" w:cs="Arial" w:hint="eastAsia"/>
                <w:sz w:val="22"/>
              </w:rPr>
              <w:t>连接到</w:t>
            </w:r>
            <w:r w:rsidR="00991B75" w:rsidRPr="00991B75">
              <w:rPr>
                <w:rFonts w:ascii="宋体" w:hAnsi="宋体" w:cs="Arial" w:hint="eastAsia"/>
                <w:color w:val="00B0F0"/>
                <w:sz w:val="22"/>
              </w:rPr>
              <w:t>中间件</w:t>
            </w:r>
            <w:r w:rsidRPr="00A1086E">
              <w:rPr>
                <w:rFonts w:ascii="宋体" w:hAnsi="宋体" w:cs="Arial" w:hint="eastAsia"/>
                <w:sz w:val="22"/>
              </w:rPr>
              <w:t>，并在程序中执行一些select</w:t>
            </w:r>
            <w:r w:rsidRPr="00A1086E">
              <w:rPr>
                <w:rFonts w:ascii="宋体" w:hAnsi="宋体" w:cs="Arial"/>
                <w:sz w:val="22"/>
              </w:rPr>
              <w:t>,insert</w:t>
            </w:r>
            <w:r w:rsidRPr="00A1086E">
              <w:rPr>
                <w:rFonts w:ascii="宋体" w:hAnsi="宋体" w:cs="Arial" w:hint="eastAsia"/>
                <w:sz w:val="22"/>
              </w:rPr>
              <w:t>语句</w:t>
            </w:r>
          </w:p>
          <w:p w14:paraId="3A743B6B" w14:textId="77777777" w:rsidR="00BB00A3" w:rsidRPr="00A1086E" w:rsidRDefault="00BB00A3" w:rsidP="00D33F25">
            <w:pPr>
              <w:ind w:firstLine="0"/>
              <w:rPr>
                <w:rFonts w:ascii="宋体" w:hAnsi="宋体" w:cs="Arial"/>
                <w:b/>
                <w:sz w:val="22"/>
              </w:rPr>
            </w:pPr>
            <w:r w:rsidRPr="00A1086E">
              <w:rPr>
                <w:rFonts w:ascii="宋体" w:hAnsi="宋体" w:cs="Arial" w:hint="eastAsia"/>
                <w:b/>
                <w:sz w:val="22"/>
              </w:rPr>
              <w:t>测试分片表：</w:t>
            </w:r>
          </w:p>
          <w:p w14:paraId="18183BC2" w14:textId="77777777" w:rsidR="00BB00A3" w:rsidRPr="00A1086E" w:rsidRDefault="00BB00A3" w:rsidP="00D33F25">
            <w:pPr>
              <w:ind w:firstLine="0"/>
              <w:rPr>
                <w:rFonts w:ascii="宋体" w:hAnsi="宋体" w:cs="Arial"/>
                <w:sz w:val="22"/>
              </w:rPr>
            </w:pPr>
            <w:r w:rsidRPr="00A1086E">
              <w:rPr>
                <w:rFonts w:ascii="宋体" w:hAnsi="宋体" w:cs="Arial" w:hint="eastAsia"/>
                <w:sz w:val="22"/>
              </w:rPr>
              <w:t>编写程序测试以下SQL语句：</w:t>
            </w:r>
          </w:p>
          <w:p w14:paraId="74B94AAE" w14:textId="77777777" w:rsidR="00BB00A3" w:rsidRPr="00A1086E" w:rsidRDefault="00BB00A3" w:rsidP="00D33F25">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 200, 101, 10011);</w:t>
            </w:r>
          </w:p>
          <w:p w14:paraId="0372E0D0" w14:textId="77777777" w:rsidR="00BB00A3" w:rsidRPr="00A1086E" w:rsidRDefault="00BB00A3" w:rsidP="00D33F25">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 200, 101, 10011);</w:t>
            </w:r>
          </w:p>
          <w:p w14:paraId="692738BE" w14:textId="77777777" w:rsidR="00BB00A3" w:rsidRPr="00A1086E" w:rsidRDefault="00BB00A3" w:rsidP="00D33F25">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 200, 101, 10011);</w:t>
            </w:r>
          </w:p>
          <w:p w14:paraId="20B8BF2C" w14:textId="77777777" w:rsidR="00BB00A3" w:rsidRPr="00A1086E" w:rsidRDefault="00BB00A3" w:rsidP="00126C0C">
            <w:pPr>
              <w:rPr>
                <w:rFonts w:ascii="宋体" w:hAnsi="宋体" w:cs="Arial"/>
                <w:sz w:val="22"/>
              </w:rPr>
            </w:pPr>
          </w:p>
          <w:p w14:paraId="6A8AAEE8" w14:textId="77777777" w:rsidR="00BB00A3" w:rsidRPr="00A1086E" w:rsidRDefault="00BB00A3" w:rsidP="00D33F25">
            <w:pPr>
              <w:ind w:firstLine="0"/>
              <w:rPr>
                <w:rFonts w:ascii="宋体" w:hAnsi="宋体" w:cs="Arial"/>
                <w:sz w:val="22"/>
              </w:rPr>
            </w:pPr>
            <w:r w:rsidRPr="00A1086E">
              <w:rPr>
                <w:rFonts w:ascii="宋体" w:hAnsi="宋体" w:cs="Arial"/>
                <w:sz w:val="22"/>
              </w:rPr>
              <w:t>SELECT * FROM customer;</w:t>
            </w:r>
          </w:p>
          <w:p w14:paraId="6564F5C3" w14:textId="77777777" w:rsidR="00BB00A3" w:rsidRPr="00A1086E" w:rsidRDefault="00BB00A3" w:rsidP="00D33F25">
            <w:pPr>
              <w:ind w:firstLine="0"/>
              <w:rPr>
                <w:rFonts w:ascii="宋体" w:hAnsi="宋体" w:cs="Arial"/>
                <w:sz w:val="22"/>
              </w:rPr>
            </w:pPr>
            <w:r w:rsidRPr="00A1086E">
              <w:rPr>
                <w:rFonts w:ascii="宋体" w:hAnsi="宋体" w:cs="Arial"/>
                <w:sz w:val="22"/>
              </w:rPr>
              <w:t>SELECT * FROM customer WHERE cust_id = 200124355;</w:t>
            </w:r>
          </w:p>
          <w:p w14:paraId="6D3520DD" w14:textId="77777777" w:rsidR="00BB00A3" w:rsidRPr="00A1086E" w:rsidRDefault="00BB00A3" w:rsidP="00D33F25">
            <w:pPr>
              <w:ind w:firstLine="0"/>
              <w:rPr>
                <w:rFonts w:ascii="宋体" w:hAnsi="宋体" w:cs="Arial"/>
                <w:sz w:val="22"/>
              </w:rPr>
            </w:pPr>
            <w:r w:rsidRPr="00A1086E">
              <w:rPr>
                <w:rFonts w:ascii="宋体" w:hAnsi="宋体" w:cs="Arial"/>
                <w:sz w:val="22"/>
              </w:rPr>
              <w:t>DELETE FROM customer;</w:t>
            </w:r>
          </w:p>
          <w:p w14:paraId="2A3AB520" w14:textId="77777777" w:rsidR="00BB00A3" w:rsidRPr="00A1086E" w:rsidRDefault="00BB00A3" w:rsidP="00126C0C">
            <w:pPr>
              <w:rPr>
                <w:rFonts w:ascii="宋体" w:hAnsi="宋体" w:cs="Arial"/>
                <w:sz w:val="22"/>
              </w:rPr>
            </w:pPr>
          </w:p>
          <w:p w14:paraId="29434366" w14:textId="77777777" w:rsidR="00BB00A3" w:rsidRPr="00A1086E" w:rsidRDefault="00BB00A3" w:rsidP="00D33F25">
            <w:pPr>
              <w:ind w:firstLine="0"/>
              <w:rPr>
                <w:rFonts w:ascii="宋体" w:hAnsi="宋体" w:cs="Arial"/>
                <w:b/>
                <w:sz w:val="22"/>
              </w:rPr>
            </w:pPr>
            <w:r w:rsidRPr="00A1086E">
              <w:rPr>
                <w:rFonts w:ascii="宋体" w:hAnsi="宋体" w:cs="Arial" w:hint="eastAsia"/>
                <w:b/>
                <w:sz w:val="22"/>
              </w:rPr>
              <w:t>测试全局表：</w:t>
            </w:r>
          </w:p>
          <w:p w14:paraId="147D716E" w14:textId="77777777" w:rsidR="00BB00A3" w:rsidRPr="00A1086E" w:rsidRDefault="00BB00A3" w:rsidP="00D33F25">
            <w:pPr>
              <w:ind w:firstLine="0"/>
              <w:rPr>
                <w:rFonts w:ascii="宋体" w:hAnsi="宋体" w:cs="Arial"/>
                <w:sz w:val="22"/>
              </w:rPr>
            </w:pPr>
            <w:r w:rsidRPr="00A1086E">
              <w:rPr>
                <w:rFonts w:ascii="宋体" w:hAnsi="宋体" w:cs="Arial" w:hint="eastAsia"/>
                <w:sz w:val="22"/>
              </w:rPr>
              <w:t>编写程序测试以下SQL语句：</w:t>
            </w:r>
          </w:p>
          <w:p w14:paraId="2B75467B" w14:textId="77777777" w:rsidR="00BB00A3" w:rsidRPr="00A1086E" w:rsidRDefault="00BB00A3" w:rsidP="00D33F25">
            <w:pPr>
              <w:ind w:firstLine="0"/>
              <w:rPr>
                <w:rFonts w:ascii="宋体" w:hAnsi="宋体" w:cs="Arial"/>
                <w:sz w:val="22"/>
              </w:rPr>
            </w:pPr>
            <w:r w:rsidRPr="00A1086E">
              <w:rPr>
                <w:rFonts w:ascii="宋体" w:hAnsi="宋体" w:cs="Arial"/>
                <w:sz w:val="22"/>
              </w:rPr>
              <w:t>INSERT INTO product(prod_id, prod_nbr, prod_name, base_offer_id) VALUES(1001010, 9934, '固定电话', 1200);</w:t>
            </w:r>
          </w:p>
          <w:p w14:paraId="4D1D9507" w14:textId="77777777" w:rsidR="00BB00A3" w:rsidRPr="00A1086E" w:rsidRDefault="00BB00A3" w:rsidP="00D33F25">
            <w:pPr>
              <w:ind w:firstLine="0"/>
              <w:rPr>
                <w:rFonts w:ascii="宋体" w:hAnsi="宋体" w:cs="Arial"/>
                <w:sz w:val="22"/>
              </w:rPr>
            </w:pPr>
            <w:r w:rsidRPr="00A1086E">
              <w:rPr>
                <w:rFonts w:ascii="宋体" w:hAnsi="宋体" w:cs="Arial"/>
                <w:sz w:val="22"/>
              </w:rPr>
              <w:t>INSERT INTO product(prod_id, prod_nbr, prod_name, base_offer_id) VALUES(1001011, 9935, '移动电话', 1200);</w:t>
            </w:r>
          </w:p>
          <w:p w14:paraId="02EB1E2A" w14:textId="77777777" w:rsidR="00BB00A3" w:rsidRPr="00A1086E" w:rsidRDefault="00BB00A3" w:rsidP="00D33F25">
            <w:pPr>
              <w:ind w:firstLine="0"/>
              <w:rPr>
                <w:rFonts w:ascii="宋体" w:hAnsi="宋体" w:cs="Arial"/>
                <w:sz w:val="22"/>
              </w:rPr>
            </w:pPr>
            <w:r w:rsidRPr="00A1086E">
              <w:rPr>
                <w:rFonts w:ascii="宋体" w:hAnsi="宋体" w:cs="Arial"/>
                <w:sz w:val="22"/>
              </w:rPr>
              <w:t>INSERT INTO product(prod_id, prod_nbr, prod_name, base_offer_id) VALUES(1001012, 9936, 'PSTN 电话', 1200);</w:t>
            </w:r>
          </w:p>
          <w:p w14:paraId="10F0E4F6" w14:textId="77777777" w:rsidR="00BB00A3" w:rsidRPr="00A1086E" w:rsidRDefault="00BB00A3" w:rsidP="00D33F25">
            <w:pPr>
              <w:ind w:firstLine="0"/>
              <w:rPr>
                <w:rFonts w:ascii="宋体" w:hAnsi="宋体" w:cs="Arial"/>
                <w:sz w:val="22"/>
              </w:rPr>
            </w:pPr>
            <w:r w:rsidRPr="00A1086E">
              <w:rPr>
                <w:rFonts w:ascii="宋体" w:hAnsi="宋体" w:cs="Arial" w:hint="eastAsia"/>
                <w:sz w:val="22"/>
              </w:rPr>
              <w:lastRenderedPageBreak/>
              <w:t>SELECT * FROM product;</w:t>
            </w:r>
          </w:p>
          <w:p w14:paraId="6FF4CADC" w14:textId="048C7196" w:rsidR="00BB00A3" w:rsidRPr="00A1086E" w:rsidRDefault="00BB00A3" w:rsidP="00CA0EAD">
            <w:pPr>
              <w:spacing w:line="276" w:lineRule="auto"/>
              <w:ind w:firstLine="0"/>
              <w:rPr>
                <w:rFonts w:ascii="宋体" w:hAnsi="宋体" w:cs="Arial"/>
                <w:sz w:val="22"/>
                <w:szCs w:val="21"/>
              </w:rPr>
            </w:pPr>
            <w:r w:rsidRPr="00A1086E">
              <w:rPr>
                <w:rFonts w:ascii="宋体" w:hAnsi="宋体" w:cs="Arial"/>
                <w:sz w:val="22"/>
              </w:rPr>
              <w:t>DELETE FROM product;</w:t>
            </w:r>
          </w:p>
        </w:tc>
      </w:tr>
      <w:tr w:rsidR="00BB00A3" w:rsidRPr="00A1086E" w14:paraId="4B8F347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27C3FB9"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3A567E3" w14:textId="1AEE4529" w:rsidR="00BB00A3" w:rsidRPr="00A1086E" w:rsidRDefault="00BB00A3" w:rsidP="00CA0EAD">
            <w:pPr>
              <w:spacing w:line="276" w:lineRule="auto"/>
              <w:ind w:firstLine="0"/>
              <w:rPr>
                <w:rFonts w:ascii="宋体" w:hAnsi="宋体" w:cs="Arial"/>
                <w:sz w:val="22"/>
                <w:szCs w:val="21"/>
              </w:rPr>
            </w:pPr>
            <w:r w:rsidRPr="00A1086E">
              <w:rPr>
                <w:rFonts w:ascii="宋体" w:hAnsi="宋体" w:cs="Arial" w:hint="eastAsia"/>
                <w:sz w:val="22"/>
              </w:rPr>
              <w:t>能正常访问组件，并可以返回正确的结果</w:t>
            </w:r>
          </w:p>
        </w:tc>
      </w:tr>
      <w:tr w:rsidR="00BB00A3" w:rsidRPr="00A1086E" w14:paraId="0CCF723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DCEAF6" w14:textId="77777777" w:rsidR="00BB00A3" w:rsidRPr="00A1086E" w:rsidRDefault="00BB00A3"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92EB382" w14:textId="18E9A151" w:rsidR="00BB00A3" w:rsidRPr="00A1086E" w:rsidRDefault="00BB00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FA981C1" w14:textId="77777777" w:rsidR="00BB00A3" w:rsidRPr="00A1086E" w:rsidRDefault="00BB00A3"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4E3A8CB" w14:textId="32D0D1C7" w:rsidR="00BB00A3" w:rsidRPr="00A1086E" w:rsidRDefault="00BB00A3" w:rsidP="00CA0EAD">
            <w:pPr>
              <w:spacing w:line="276" w:lineRule="auto"/>
              <w:ind w:firstLine="0"/>
              <w:rPr>
                <w:rFonts w:ascii="宋体" w:hAnsi="宋体" w:cs="Arial"/>
                <w:sz w:val="22"/>
              </w:rPr>
            </w:pPr>
            <w:r w:rsidRPr="00A1086E">
              <w:rPr>
                <w:rFonts w:ascii="宋体" w:hAnsi="宋体" w:cs="Arial"/>
                <w:i/>
                <w:color w:val="C00000"/>
                <w:sz w:val="22"/>
              </w:rPr>
              <w:t>A:较好完成</w:t>
            </w:r>
            <w:del w:id="87" w:author="shi wei" w:date="2017-03-09T10:08:00Z">
              <w:r w:rsidRPr="00A1086E" w:rsidDel="002C295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BB00A3" w:rsidRPr="00A1086E" w14:paraId="34C56399"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D5DE5ED" w14:textId="77777777" w:rsidR="00BB00A3" w:rsidRPr="00A1086E" w:rsidRDefault="00BB00A3"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64A7A2E" w14:textId="77777777" w:rsidR="00BB00A3" w:rsidRPr="00A1086E" w:rsidRDefault="00BB00A3" w:rsidP="00CA0EAD">
            <w:pPr>
              <w:spacing w:line="276" w:lineRule="auto"/>
              <w:ind w:firstLine="66"/>
              <w:rPr>
                <w:rFonts w:ascii="宋体" w:hAnsi="宋体" w:cs="Arial"/>
                <w:kern w:val="0"/>
                <w:sz w:val="22"/>
                <w:szCs w:val="21"/>
              </w:rPr>
            </w:pPr>
          </w:p>
          <w:p w14:paraId="523E22AF" w14:textId="77777777" w:rsidR="00BB00A3" w:rsidRPr="00A1086E" w:rsidRDefault="00BB00A3" w:rsidP="00CA0EAD">
            <w:pPr>
              <w:spacing w:line="276" w:lineRule="auto"/>
              <w:ind w:firstLine="66"/>
              <w:rPr>
                <w:rFonts w:ascii="宋体" w:hAnsi="宋体" w:cs="Arial"/>
                <w:kern w:val="0"/>
                <w:sz w:val="22"/>
                <w:szCs w:val="21"/>
              </w:rPr>
            </w:pPr>
          </w:p>
        </w:tc>
      </w:tr>
      <w:tr w:rsidR="00BB00A3" w:rsidRPr="00A1086E" w14:paraId="7033DB6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38ABE20" w14:textId="77777777" w:rsidR="00BB00A3" w:rsidRPr="00A1086E" w:rsidRDefault="00BB00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CAC876C" w14:textId="77777777" w:rsidR="00BB00A3" w:rsidRPr="00A1086E" w:rsidRDefault="00BB00A3"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1D4241C" w14:textId="77777777" w:rsidR="00BB00A3" w:rsidRPr="00A1086E" w:rsidRDefault="00BB00A3"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27A12E7" w14:textId="77777777" w:rsidR="00BB00A3" w:rsidRPr="00A1086E" w:rsidRDefault="00BB00A3" w:rsidP="00CA0EAD">
            <w:pPr>
              <w:pStyle w:val="aa"/>
              <w:widowControl w:val="0"/>
              <w:spacing w:before="156" w:line="276" w:lineRule="auto"/>
              <w:ind w:firstLine="66"/>
              <w:outlineLvl w:val="9"/>
              <w:rPr>
                <w:rFonts w:ascii="宋体" w:eastAsia="宋体" w:hAnsi="宋体" w:cs="Arial"/>
                <w:kern w:val="2"/>
                <w:sz w:val="22"/>
                <w:szCs w:val="21"/>
              </w:rPr>
            </w:pPr>
          </w:p>
        </w:tc>
      </w:tr>
    </w:tbl>
    <w:p w14:paraId="1EE35F1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使用客户端测试链接分布式数据库服务</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2412F4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A7EF61A"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3B42D79" w14:textId="7F8DCB83" w:rsidR="00A04E87" w:rsidRPr="00A1086E" w:rsidRDefault="00092D9C" w:rsidP="00CA0EAD">
            <w:pPr>
              <w:spacing w:line="276" w:lineRule="auto"/>
              <w:ind w:firstLine="0"/>
              <w:rPr>
                <w:rFonts w:ascii="宋体" w:hAnsi="宋体" w:cs="Arial"/>
                <w:sz w:val="22"/>
                <w:szCs w:val="21"/>
              </w:rPr>
            </w:pPr>
            <w:r w:rsidRPr="00A1086E">
              <w:rPr>
                <w:rFonts w:ascii="宋体" w:hAnsi="宋体" w:cs="Arial" w:hint="eastAsia"/>
                <w:sz w:val="22"/>
              </w:rPr>
              <w:t>数据访问</w:t>
            </w:r>
          </w:p>
        </w:tc>
      </w:tr>
      <w:tr w:rsidR="00A04E87" w:rsidRPr="00A1086E" w14:paraId="5B7E4DFF"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9BEC894"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72181D2" w14:textId="7541B7ED" w:rsidR="00A04E87" w:rsidRPr="00A1086E" w:rsidRDefault="00092D9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04E87" w:rsidRPr="00A1086E" w14:paraId="55C06CA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783217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CA7359C" w14:textId="4970785C" w:rsidR="00A04E87" w:rsidRPr="00A1086E" w:rsidRDefault="00092D9C" w:rsidP="00CA0EAD">
            <w:pPr>
              <w:spacing w:line="276" w:lineRule="auto"/>
              <w:ind w:firstLine="0"/>
              <w:rPr>
                <w:rFonts w:ascii="宋体" w:hAnsi="宋体" w:cs="Arial"/>
                <w:sz w:val="22"/>
                <w:szCs w:val="21"/>
              </w:rPr>
            </w:pPr>
            <w:r w:rsidRPr="00A1086E">
              <w:rPr>
                <w:rFonts w:ascii="宋体" w:hAnsi="宋体" w:hint="eastAsia"/>
                <w:sz w:val="22"/>
              </w:rPr>
              <w:t>测试是否支持使用</w:t>
            </w:r>
            <w:r w:rsidRPr="00A1086E">
              <w:rPr>
                <w:rFonts w:ascii="宋体" w:hAnsi="宋体"/>
                <w:sz w:val="22"/>
              </w:rPr>
              <w:t>Workbench , Navicat, SQLyog</w:t>
            </w:r>
            <w:r w:rsidR="00EE32C6">
              <w:rPr>
                <w:rFonts w:ascii="宋体" w:hAnsi="宋体"/>
                <w:sz w:val="22"/>
              </w:rPr>
              <w:t>等主流</w:t>
            </w:r>
            <w:r w:rsidRPr="00A1086E">
              <w:rPr>
                <w:rFonts w:ascii="宋体" w:hAnsi="宋体" w:hint="eastAsia"/>
                <w:sz w:val="22"/>
              </w:rPr>
              <w:t>客户端</w:t>
            </w:r>
            <w:r w:rsidR="00EE32C6">
              <w:rPr>
                <w:rFonts w:ascii="宋体" w:hAnsi="宋体" w:hint="eastAsia"/>
                <w:sz w:val="22"/>
              </w:rPr>
              <w:t>的</w:t>
            </w:r>
            <w:r w:rsidRPr="00A1086E">
              <w:rPr>
                <w:rFonts w:ascii="宋体" w:hAnsi="宋体" w:hint="eastAsia"/>
                <w:sz w:val="22"/>
              </w:rPr>
              <w:t>连接访问</w:t>
            </w:r>
          </w:p>
        </w:tc>
      </w:tr>
      <w:tr w:rsidR="00092D9C" w:rsidRPr="00A1086E" w14:paraId="4760F50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215FBDE"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2E30898" w14:textId="0FF36189" w:rsidR="00092D9C" w:rsidRDefault="00092D9C" w:rsidP="00CB5FCF">
            <w:pPr>
              <w:pStyle w:val="ab"/>
              <w:numPr>
                <w:ilvl w:val="3"/>
                <w:numId w:val="15"/>
              </w:numPr>
              <w:tabs>
                <w:tab w:val="clear" w:pos="1680"/>
              </w:tabs>
              <w:spacing w:line="276" w:lineRule="auto"/>
              <w:ind w:left="371" w:firstLineChars="0"/>
              <w:rPr>
                <w:rFonts w:ascii="宋体" w:hAnsi="宋体" w:cs="Arial"/>
                <w:sz w:val="22"/>
              </w:rPr>
            </w:pPr>
            <w:r w:rsidRPr="00CB5FCF">
              <w:rPr>
                <w:rFonts w:ascii="宋体" w:hAnsi="宋体" w:cs="Arial" w:hint="eastAsia"/>
                <w:sz w:val="22"/>
              </w:rPr>
              <w:t>启动组件服务</w:t>
            </w:r>
            <w:r w:rsidR="00746F4F">
              <w:rPr>
                <w:rFonts w:ascii="宋体" w:hAnsi="宋体" w:cs="Arial" w:hint="eastAsia"/>
                <w:sz w:val="22"/>
              </w:rPr>
              <w:t>；</w:t>
            </w:r>
          </w:p>
          <w:p w14:paraId="2EFB9096" w14:textId="44DB7245" w:rsidR="008F6CAC" w:rsidRPr="00CB5FCF" w:rsidRDefault="008F6CAC" w:rsidP="00CB5FCF">
            <w:pPr>
              <w:pStyle w:val="ab"/>
              <w:numPr>
                <w:ilvl w:val="3"/>
                <w:numId w:val="15"/>
              </w:numPr>
              <w:tabs>
                <w:tab w:val="clear" w:pos="1680"/>
              </w:tabs>
              <w:spacing w:line="276" w:lineRule="auto"/>
              <w:ind w:left="371" w:firstLineChars="0"/>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991B75" w:rsidRPr="00E00EC4">
              <w:rPr>
                <w:rFonts w:ascii="宋体" w:hAnsi="宋体" w:cs="Arial"/>
                <w:color w:val="00B0F0"/>
                <w:sz w:val="22"/>
              </w:rPr>
              <w:t>2</w:t>
            </w:r>
            <w:del w:id="88" w:author="shi wei" w:date="2017-03-09T10:10:00Z">
              <w:r w:rsidRPr="00CB5FCF" w:rsidDel="0044588E">
                <w:rPr>
                  <w:rFonts w:ascii="宋体" w:hAnsi="宋体" w:cs="Arial"/>
                  <w:color w:val="FF0000"/>
                  <w:sz w:val="22"/>
                </w:rPr>
                <w:delText>已成功执行</w:delText>
              </w:r>
              <w:r w:rsidR="00746F4F" w:rsidDel="0044588E">
                <w:rPr>
                  <w:rFonts w:ascii="宋体" w:hAnsi="宋体" w:cs="Arial" w:hint="eastAsia"/>
                  <w:color w:val="FF0000"/>
                  <w:sz w:val="22"/>
                </w:rPr>
                <w:delText>；</w:delText>
              </w:r>
            </w:del>
            <w:ins w:id="89" w:author="shi wei" w:date="2017-03-09T10:10:00Z">
              <w:r w:rsidR="0044588E">
                <w:rPr>
                  <w:rFonts w:ascii="宋体" w:hAnsi="宋体" w:cs="Arial" w:hint="eastAsia"/>
                  <w:color w:val="FF0000"/>
                  <w:sz w:val="22"/>
                </w:rPr>
                <w:t>中的库表已存在</w:t>
              </w:r>
            </w:ins>
          </w:p>
          <w:p w14:paraId="306C5761" w14:textId="47DB9790" w:rsidR="00324BC9" w:rsidRPr="00F40D22" w:rsidRDefault="00324BC9" w:rsidP="00CB5FCF">
            <w:pPr>
              <w:pStyle w:val="ab"/>
              <w:numPr>
                <w:ilvl w:val="3"/>
                <w:numId w:val="15"/>
              </w:numPr>
              <w:tabs>
                <w:tab w:val="clear" w:pos="1680"/>
              </w:tabs>
              <w:spacing w:line="276" w:lineRule="auto"/>
              <w:ind w:left="371" w:firstLineChars="0"/>
              <w:rPr>
                <w:rFonts w:ascii="宋体" w:hAnsi="宋体" w:cs="Arial"/>
                <w:sz w:val="22"/>
              </w:rPr>
            </w:pPr>
            <w:r>
              <w:rPr>
                <w:rFonts w:ascii="宋体" w:hAnsi="宋体" w:cs="Arial" w:hint="eastAsia"/>
                <w:color w:val="FF0000"/>
                <w:sz w:val="22"/>
              </w:rPr>
              <w:t>测试中使用的表都为空表</w:t>
            </w:r>
            <w:r w:rsidR="00746F4F">
              <w:rPr>
                <w:rFonts w:ascii="宋体" w:hAnsi="宋体" w:cs="Arial" w:hint="eastAsia"/>
                <w:color w:val="FF0000"/>
                <w:sz w:val="22"/>
              </w:rPr>
              <w:t>；</w:t>
            </w:r>
          </w:p>
        </w:tc>
      </w:tr>
      <w:tr w:rsidR="00092D9C" w:rsidRPr="00A1086E" w14:paraId="4CFBE97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DA44695"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3725281" w14:textId="77777777" w:rsidR="00092D9C" w:rsidRPr="00A1086E" w:rsidRDefault="00092D9C" w:rsidP="00CB5FCF">
            <w:pPr>
              <w:numPr>
                <w:ilvl w:val="0"/>
                <w:numId w:val="13"/>
              </w:numPr>
              <w:tabs>
                <w:tab w:val="clear" w:pos="360"/>
              </w:tabs>
              <w:spacing w:line="240" w:lineRule="auto"/>
              <w:ind w:left="0" w:firstLine="0"/>
              <w:rPr>
                <w:rFonts w:ascii="宋体" w:hAnsi="宋体" w:cs="Arial"/>
                <w:sz w:val="22"/>
              </w:rPr>
            </w:pPr>
            <w:r w:rsidRPr="00A1086E">
              <w:rPr>
                <w:rFonts w:ascii="宋体" w:hAnsi="宋体" w:cs="Arial" w:hint="eastAsia"/>
                <w:sz w:val="22"/>
              </w:rPr>
              <w:t>分别使用</w:t>
            </w:r>
            <w:r w:rsidRPr="00A1086E">
              <w:rPr>
                <w:rFonts w:ascii="宋体" w:hAnsi="宋体" w:cs="Arial"/>
                <w:sz w:val="22"/>
              </w:rPr>
              <w:t>Workbench , Navicat, SQLyog</w:t>
            </w:r>
            <w:r w:rsidRPr="00A1086E">
              <w:rPr>
                <w:rFonts w:ascii="宋体" w:hAnsi="宋体" w:cs="Arial" w:hint="eastAsia"/>
                <w:sz w:val="22"/>
              </w:rPr>
              <w:t>客户端连接组件，执行一些select</w:t>
            </w:r>
            <w:r w:rsidRPr="00A1086E">
              <w:rPr>
                <w:rFonts w:ascii="宋体" w:hAnsi="宋体" w:cs="Arial"/>
                <w:sz w:val="22"/>
              </w:rPr>
              <w:t xml:space="preserve">, insert </w:t>
            </w:r>
            <w:r w:rsidRPr="00A1086E">
              <w:rPr>
                <w:rFonts w:ascii="宋体" w:hAnsi="宋体" w:cs="Arial" w:hint="eastAsia"/>
                <w:sz w:val="22"/>
              </w:rPr>
              <w:t>语句</w:t>
            </w:r>
          </w:p>
          <w:p w14:paraId="73D3EA2A" w14:textId="77777777" w:rsidR="00092D9C" w:rsidRPr="00A1086E" w:rsidRDefault="00092D9C" w:rsidP="00126C0C">
            <w:pPr>
              <w:tabs>
                <w:tab w:val="left" w:pos="360"/>
              </w:tabs>
              <w:ind w:firstLine="0"/>
              <w:rPr>
                <w:rFonts w:ascii="宋体" w:hAnsi="宋体" w:cs="Arial"/>
                <w:sz w:val="22"/>
              </w:rPr>
            </w:pPr>
          </w:p>
          <w:p w14:paraId="23CB3C27" w14:textId="77777777" w:rsidR="00092D9C" w:rsidRPr="00A1086E" w:rsidRDefault="00092D9C" w:rsidP="00126C0C">
            <w:pPr>
              <w:ind w:firstLine="0"/>
              <w:rPr>
                <w:rFonts w:ascii="宋体" w:hAnsi="宋体" w:cs="Arial"/>
                <w:b/>
                <w:sz w:val="22"/>
              </w:rPr>
            </w:pPr>
            <w:r w:rsidRPr="00A1086E">
              <w:rPr>
                <w:rFonts w:ascii="宋体" w:hAnsi="宋体" w:cs="Arial" w:hint="eastAsia"/>
                <w:b/>
                <w:sz w:val="22"/>
              </w:rPr>
              <w:t>测试分片表：</w:t>
            </w:r>
          </w:p>
          <w:p w14:paraId="46CF776A" w14:textId="77777777" w:rsidR="00092D9C" w:rsidRPr="00A1086E" w:rsidRDefault="00092D9C" w:rsidP="00126C0C">
            <w:pPr>
              <w:ind w:firstLine="0"/>
              <w:rPr>
                <w:rFonts w:ascii="宋体" w:hAnsi="宋体" w:cs="Arial"/>
                <w:sz w:val="22"/>
              </w:rPr>
            </w:pPr>
            <w:r w:rsidRPr="00A1086E">
              <w:rPr>
                <w:rFonts w:ascii="宋体" w:hAnsi="宋体" w:cs="Arial" w:hint="eastAsia"/>
                <w:sz w:val="22"/>
              </w:rPr>
              <w:t>使用客户端测试以下SQL语句：</w:t>
            </w:r>
          </w:p>
          <w:p w14:paraId="2024EFC8" w14:textId="77777777" w:rsidR="00092D9C" w:rsidRPr="00A1086E" w:rsidRDefault="00092D9C"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'测试用户a', 200, 101, 10011);</w:t>
            </w:r>
          </w:p>
          <w:p w14:paraId="440F9011" w14:textId="77777777" w:rsidR="00092D9C" w:rsidRPr="00A1086E" w:rsidRDefault="00092D9C"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'测试用户b', 200, 101, 10011);</w:t>
            </w:r>
          </w:p>
          <w:p w14:paraId="2416AFCC" w14:textId="77777777" w:rsidR="00092D9C" w:rsidRPr="00A1086E" w:rsidRDefault="00092D9C"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'测试用户c', 200, 101, 10011);</w:t>
            </w:r>
          </w:p>
          <w:p w14:paraId="1562F3DD" w14:textId="77777777" w:rsidR="00092D9C" w:rsidRPr="00A1086E" w:rsidRDefault="00092D9C" w:rsidP="00126C0C">
            <w:pPr>
              <w:ind w:firstLine="0"/>
              <w:rPr>
                <w:rFonts w:ascii="宋体" w:hAnsi="宋体" w:cs="Arial"/>
                <w:sz w:val="22"/>
              </w:rPr>
            </w:pPr>
          </w:p>
          <w:p w14:paraId="10321518" w14:textId="77777777" w:rsidR="00092D9C" w:rsidRPr="00A1086E" w:rsidRDefault="00092D9C" w:rsidP="00126C0C">
            <w:pPr>
              <w:ind w:firstLine="0"/>
              <w:rPr>
                <w:rFonts w:ascii="宋体" w:hAnsi="宋体" w:cs="Arial"/>
                <w:sz w:val="22"/>
              </w:rPr>
            </w:pPr>
            <w:r w:rsidRPr="00A1086E">
              <w:rPr>
                <w:rFonts w:ascii="宋体" w:hAnsi="宋体" w:cs="Arial"/>
                <w:sz w:val="22"/>
              </w:rPr>
              <w:t>SELECT * FROM customer;</w:t>
            </w:r>
          </w:p>
          <w:p w14:paraId="6C5FE8D9" w14:textId="77777777" w:rsidR="00092D9C" w:rsidRPr="00A1086E" w:rsidRDefault="00092D9C" w:rsidP="00126C0C">
            <w:pPr>
              <w:ind w:firstLine="0"/>
              <w:rPr>
                <w:rFonts w:ascii="宋体" w:hAnsi="宋体" w:cs="Arial"/>
                <w:sz w:val="22"/>
              </w:rPr>
            </w:pPr>
            <w:r w:rsidRPr="00A1086E">
              <w:rPr>
                <w:rFonts w:ascii="宋体" w:hAnsi="宋体" w:cs="Arial"/>
                <w:sz w:val="22"/>
              </w:rPr>
              <w:t>SELECT * FROM customer WHERE cust_id = 200124355;</w:t>
            </w:r>
          </w:p>
          <w:p w14:paraId="3674B056" w14:textId="77777777" w:rsidR="00092D9C" w:rsidRPr="00A1086E" w:rsidRDefault="00092D9C" w:rsidP="00126C0C">
            <w:pPr>
              <w:ind w:firstLine="0"/>
              <w:rPr>
                <w:rFonts w:ascii="宋体" w:hAnsi="宋体" w:cs="Arial"/>
                <w:sz w:val="22"/>
              </w:rPr>
            </w:pPr>
            <w:r w:rsidRPr="00A1086E">
              <w:rPr>
                <w:rFonts w:ascii="宋体" w:hAnsi="宋体" w:cs="Arial"/>
                <w:sz w:val="22"/>
              </w:rPr>
              <w:t>DELETE FROM customer;</w:t>
            </w:r>
          </w:p>
          <w:p w14:paraId="359DB579" w14:textId="77777777" w:rsidR="00092D9C" w:rsidRPr="00A1086E" w:rsidRDefault="00092D9C" w:rsidP="00126C0C">
            <w:pPr>
              <w:ind w:firstLine="0"/>
              <w:rPr>
                <w:rFonts w:ascii="宋体" w:hAnsi="宋体" w:cs="Arial"/>
                <w:sz w:val="22"/>
              </w:rPr>
            </w:pPr>
          </w:p>
          <w:p w14:paraId="7E47C1D0" w14:textId="77777777" w:rsidR="00092D9C" w:rsidRPr="00A1086E" w:rsidRDefault="00092D9C" w:rsidP="00126C0C">
            <w:pPr>
              <w:ind w:firstLine="0"/>
              <w:rPr>
                <w:rFonts w:ascii="宋体" w:hAnsi="宋体" w:cs="Arial"/>
                <w:b/>
                <w:sz w:val="22"/>
              </w:rPr>
            </w:pPr>
            <w:r w:rsidRPr="00A1086E">
              <w:rPr>
                <w:rFonts w:ascii="宋体" w:hAnsi="宋体" w:cs="Arial" w:hint="eastAsia"/>
                <w:b/>
                <w:sz w:val="22"/>
              </w:rPr>
              <w:t>测试全局表：</w:t>
            </w:r>
          </w:p>
          <w:p w14:paraId="21E3471E" w14:textId="77777777" w:rsidR="00092D9C" w:rsidRPr="00A1086E" w:rsidRDefault="00092D9C" w:rsidP="00126C0C">
            <w:pPr>
              <w:ind w:firstLine="0"/>
              <w:rPr>
                <w:rFonts w:ascii="宋体" w:hAnsi="宋体" w:cs="Arial"/>
                <w:sz w:val="22"/>
              </w:rPr>
            </w:pPr>
            <w:r w:rsidRPr="00A1086E">
              <w:rPr>
                <w:rFonts w:ascii="宋体" w:hAnsi="宋体" w:cs="Arial" w:hint="eastAsia"/>
                <w:sz w:val="22"/>
              </w:rPr>
              <w:t>使用客户端测试以下SQL语句：</w:t>
            </w:r>
          </w:p>
          <w:p w14:paraId="272C1BCC" w14:textId="77777777" w:rsidR="00092D9C" w:rsidRPr="00A1086E" w:rsidRDefault="00092D9C" w:rsidP="00126C0C">
            <w:pPr>
              <w:ind w:firstLine="0"/>
              <w:rPr>
                <w:rFonts w:ascii="宋体" w:hAnsi="宋体" w:cs="Arial"/>
                <w:sz w:val="22"/>
              </w:rPr>
            </w:pPr>
            <w:r w:rsidRPr="00A1086E">
              <w:rPr>
                <w:rFonts w:ascii="宋体" w:hAnsi="宋体" w:cs="Arial"/>
                <w:sz w:val="22"/>
              </w:rPr>
              <w:t>INSERT INTO product(prod_id, prod_nbr, prod_name, base_offer_id) VALUES(1001010, 9934, '固定电话', 1200);</w:t>
            </w:r>
          </w:p>
          <w:p w14:paraId="6233290A" w14:textId="77777777" w:rsidR="00092D9C" w:rsidRPr="00A1086E" w:rsidRDefault="00092D9C" w:rsidP="00126C0C">
            <w:pPr>
              <w:ind w:firstLine="0"/>
              <w:rPr>
                <w:rFonts w:ascii="宋体" w:hAnsi="宋体" w:cs="Arial"/>
                <w:sz w:val="22"/>
              </w:rPr>
            </w:pPr>
            <w:r w:rsidRPr="00A1086E">
              <w:rPr>
                <w:rFonts w:ascii="宋体" w:hAnsi="宋体" w:cs="Arial"/>
                <w:sz w:val="22"/>
              </w:rPr>
              <w:t>INSERT INTO product(prod_id, prod_nbr, prod_name, base_offer_id) VALUES(1001011, 9935, '移动电话', 1200);</w:t>
            </w:r>
          </w:p>
          <w:p w14:paraId="5FBA4CDB" w14:textId="77777777" w:rsidR="00092D9C" w:rsidRPr="00A1086E" w:rsidRDefault="00092D9C" w:rsidP="00126C0C">
            <w:pPr>
              <w:ind w:firstLine="0"/>
              <w:rPr>
                <w:rFonts w:ascii="宋体" w:hAnsi="宋体" w:cs="Arial"/>
                <w:sz w:val="22"/>
              </w:rPr>
            </w:pPr>
            <w:r w:rsidRPr="00A1086E">
              <w:rPr>
                <w:rFonts w:ascii="宋体" w:hAnsi="宋体" w:cs="Arial"/>
                <w:sz w:val="22"/>
              </w:rPr>
              <w:t>INSERT INTO product(prod_id, prod_nbr, prod_name, base_offer_id) VALUES(1001012, 9936, 'PSTN 电话', 1200);</w:t>
            </w:r>
          </w:p>
          <w:p w14:paraId="092360CD" w14:textId="77777777" w:rsidR="00092D9C" w:rsidRPr="00A1086E" w:rsidRDefault="00092D9C" w:rsidP="00126C0C">
            <w:pPr>
              <w:ind w:firstLine="0"/>
              <w:rPr>
                <w:rFonts w:ascii="宋体" w:hAnsi="宋体" w:cs="Arial"/>
                <w:sz w:val="22"/>
              </w:rPr>
            </w:pPr>
            <w:r w:rsidRPr="00A1086E">
              <w:rPr>
                <w:rFonts w:ascii="宋体" w:hAnsi="宋体" w:cs="Arial" w:hint="eastAsia"/>
                <w:sz w:val="22"/>
              </w:rPr>
              <w:lastRenderedPageBreak/>
              <w:t>SELECT * FROM product;</w:t>
            </w:r>
          </w:p>
          <w:p w14:paraId="5234C1CE" w14:textId="2D4559E3" w:rsidR="00092D9C" w:rsidRPr="00A1086E" w:rsidRDefault="00092D9C" w:rsidP="00CA0EAD">
            <w:pPr>
              <w:spacing w:line="276" w:lineRule="auto"/>
              <w:ind w:firstLine="0"/>
              <w:rPr>
                <w:rFonts w:ascii="宋体" w:hAnsi="宋体" w:cs="Arial"/>
                <w:sz w:val="22"/>
                <w:szCs w:val="21"/>
              </w:rPr>
            </w:pPr>
            <w:r w:rsidRPr="00A1086E">
              <w:rPr>
                <w:rFonts w:ascii="宋体" w:hAnsi="宋体" w:cs="Arial"/>
                <w:sz w:val="22"/>
              </w:rPr>
              <w:t>DELETE FROM product;</w:t>
            </w:r>
          </w:p>
        </w:tc>
      </w:tr>
      <w:tr w:rsidR="00092D9C" w:rsidRPr="00A1086E" w14:paraId="3651459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737FD60"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A003DD7" w14:textId="589622E5" w:rsidR="00092D9C" w:rsidRPr="00A1086E" w:rsidRDefault="00092D9C" w:rsidP="00CA0EAD">
            <w:pPr>
              <w:spacing w:line="276" w:lineRule="auto"/>
              <w:ind w:firstLine="0"/>
              <w:rPr>
                <w:rFonts w:ascii="宋体" w:hAnsi="宋体" w:cs="Arial"/>
                <w:sz w:val="22"/>
                <w:szCs w:val="21"/>
              </w:rPr>
            </w:pPr>
            <w:r w:rsidRPr="00A1086E">
              <w:rPr>
                <w:rFonts w:ascii="宋体" w:hAnsi="宋体" w:cs="Arial" w:hint="eastAsia"/>
                <w:sz w:val="22"/>
              </w:rPr>
              <w:t>能正常访问组件，并可以返回正确的结果</w:t>
            </w:r>
          </w:p>
        </w:tc>
      </w:tr>
      <w:tr w:rsidR="00092D9C" w:rsidRPr="00A1086E" w14:paraId="790E5BC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6E75538" w14:textId="77777777" w:rsidR="00092D9C" w:rsidRPr="00A1086E" w:rsidRDefault="00092D9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3BD3B5B" w14:textId="55DE522D" w:rsidR="00092D9C" w:rsidRPr="00A1086E" w:rsidRDefault="00092D9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D9AEF1F" w14:textId="77777777" w:rsidR="00092D9C" w:rsidRPr="00A1086E" w:rsidRDefault="00092D9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BD442AA" w14:textId="5FAA33A5" w:rsidR="00D36DB4" w:rsidRPr="00C1521D" w:rsidRDefault="00092D9C" w:rsidP="00CA0EAD">
            <w:pPr>
              <w:spacing w:line="276" w:lineRule="auto"/>
              <w:ind w:firstLine="0"/>
              <w:rPr>
                <w:rFonts w:ascii="宋体" w:hAnsi="宋体" w:cs="Arial"/>
                <w:i/>
                <w:color w:val="C00000"/>
                <w:sz w:val="22"/>
                <w:rPrChange w:id="90" w:author="shi wei" w:date="2017-03-09T10:14:00Z">
                  <w:rPr>
                    <w:rFonts w:ascii="宋体" w:hAnsi="宋体" w:cs="Arial"/>
                    <w:sz w:val="22"/>
                  </w:rPr>
                </w:rPrChange>
              </w:rPr>
            </w:pPr>
            <w:r w:rsidRPr="00A1086E">
              <w:rPr>
                <w:rFonts w:ascii="宋体" w:hAnsi="宋体" w:cs="Arial"/>
                <w:i/>
                <w:color w:val="C00000"/>
                <w:sz w:val="22"/>
              </w:rPr>
              <w:t>A:较好完成</w:t>
            </w:r>
            <w:ins w:id="91" w:author="shi wei" w:date="2017-03-09T10:14:00Z">
              <w:r w:rsidR="008365BF">
                <w:rPr>
                  <w:rFonts w:ascii="宋体" w:hAnsi="宋体" w:cs="Arial" w:hint="eastAsia"/>
                  <w:i/>
                  <w:color w:val="C00000"/>
                  <w:sz w:val="22"/>
                </w:rPr>
                <w:t>（</w:t>
              </w:r>
              <w:r w:rsidR="008365BF">
                <w:rPr>
                  <w:rFonts w:ascii="宋体" w:hAnsi="宋体" w:cs="Arial" w:hint="eastAsia"/>
                  <w:sz w:val="22"/>
                </w:rPr>
                <w:t>支持一种主流</w:t>
              </w:r>
              <w:r w:rsidR="008365BF">
                <w:rPr>
                  <w:rFonts w:ascii="宋体" w:hAnsi="宋体" w:cs="Arial" w:hint="eastAsia"/>
                  <w:i/>
                  <w:color w:val="C00000"/>
                  <w:sz w:val="22"/>
                </w:rPr>
                <w:t>）</w:t>
              </w:r>
            </w:ins>
            <w:r w:rsidRPr="00A1086E">
              <w:rPr>
                <w:rFonts w:ascii="宋体" w:hAnsi="宋体" w:cs="Arial"/>
                <w:i/>
                <w:color w:val="C00000"/>
                <w:sz w:val="22"/>
              </w:rPr>
              <w:t>，</w:t>
            </w:r>
            <w:ins w:id="92" w:author="shi wei" w:date="2017-03-09T10:14:00Z">
              <w:r w:rsidR="008365BF" w:rsidRPr="00A1086E" w:rsidDel="008365BF">
                <w:rPr>
                  <w:rFonts w:ascii="宋体" w:hAnsi="宋体" w:cs="Arial"/>
                  <w:i/>
                  <w:color w:val="C00000"/>
                  <w:sz w:val="22"/>
                </w:rPr>
                <w:t xml:space="preserve"> </w:t>
              </w:r>
            </w:ins>
            <w:del w:id="93" w:author="shi wei" w:date="2017-03-09T10:14:00Z">
              <w:r w:rsidRPr="00A1086E" w:rsidDel="008365BF">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092D9C" w:rsidRPr="00A1086E" w14:paraId="60DFA23D"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6E2FFD0" w14:textId="77777777" w:rsidR="00092D9C" w:rsidRPr="00A1086E" w:rsidRDefault="00092D9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D7C9C6A" w14:textId="77777777" w:rsidR="00092D9C" w:rsidRPr="00A1086E" w:rsidRDefault="00092D9C" w:rsidP="00CA0EAD">
            <w:pPr>
              <w:spacing w:line="276" w:lineRule="auto"/>
              <w:ind w:firstLine="66"/>
              <w:rPr>
                <w:rFonts w:ascii="宋体" w:hAnsi="宋体" w:cs="Arial"/>
                <w:kern w:val="0"/>
                <w:sz w:val="22"/>
                <w:szCs w:val="21"/>
              </w:rPr>
            </w:pPr>
          </w:p>
          <w:p w14:paraId="70895DC8" w14:textId="77777777" w:rsidR="00092D9C" w:rsidRPr="00A1086E" w:rsidRDefault="00092D9C" w:rsidP="00CA0EAD">
            <w:pPr>
              <w:spacing w:line="276" w:lineRule="auto"/>
              <w:ind w:firstLine="66"/>
              <w:rPr>
                <w:rFonts w:ascii="宋体" w:hAnsi="宋体" w:cs="Arial"/>
                <w:kern w:val="0"/>
                <w:sz w:val="22"/>
                <w:szCs w:val="21"/>
              </w:rPr>
            </w:pPr>
          </w:p>
        </w:tc>
      </w:tr>
      <w:tr w:rsidR="00092D9C" w:rsidRPr="00A1086E" w14:paraId="2C768A8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E5FDD3E" w14:textId="77777777" w:rsidR="00092D9C" w:rsidRPr="00A1086E" w:rsidRDefault="00092D9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EB7809F" w14:textId="77777777" w:rsidR="00092D9C" w:rsidRPr="00A1086E" w:rsidRDefault="00092D9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0CE1939" w14:textId="77777777" w:rsidR="00092D9C" w:rsidRPr="00A1086E" w:rsidRDefault="00092D9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DAA61CC" w14:textId="77777777" w:rsidR="00092D9C" w:rsidRPr="00A1086E" w:rsidRDefault="00092D9C" w:rsidP="00CA0EAD">
            <w:pPr>
              <w:pStyle w:val="aa"/>
              <w:widowControl w:val="0"/>
              <w:spacing w:before="156" w:line="276" w:lineRule="auto"/>
              <w:ind w:firstLine="66"/>
              <w:outlineLvl w:val="9"/>
              <w:rPr>
                <w:rFonts w:ascii="宋体" w:eastAsia="宋体" w:hAnsi="宋体" w:cs="Arial"/>
                <w:kern w:val="2"/>
                <w:sz w:val="22"/>
                <w:szCs w:val="21"/>
              </w:rPr>
            </w:pPr>
          </w:p>
        </w:tc>
      </w:tr>
    </w:tbl>
    <w:p w14:paraId="762D69CB" w14:textId="77777777" w:rsidR="004E610E" w:rsidRPr="00A1086E" w:rsidRDefault="004E610E" w:rsidP="004E610E">
      <w:pPr>
        <w:pStyle w:val="30"/>
        <w:numPr>
          <w:ilvl w:val="2"/>
          <w:numId w:val="2"/>
        </w:numPr>
        <w:tabs>
          <w:tab w:val="left" w:pos="720"/>
        </w:tabs>
        <w:rPr>
          <w:rFonts w:ascii="宋体" w:hAnsi="宋体"/>
        </w:rPr>
      </w:pPr>
      <w:bookmarkStart w:id="94" w:name="_Toc471846812"/>
      <w:bookmarkStart w:id="95" w:name="_Toc475119124"/>
      <w:r w:rsidRPr="00A1086E">
        <w:rPr>
          <w:rFonts w:ascii="宋体" w:hAnsi="宋体" w:hint="eastAsia"/>
        </w:rPr>
        <w:t>DML</w:t>
      </w:r>
      <w:r w:rsidRPr="00A1086E">
        <w:rPr>
          <w:rFonts w:ascii="宋体" w:hAnsi="宋体"/>
        </w:rPr>
        <w:t xml:space="preserve"> SQ</w:t>
      </w:r>
      <w:r w:rsidRPr="00A1086E">
        <w:rPr>
          <w:rFonts w:ascii="宋体" w:hAnsi="宋体" w:hint="eastAsia"/>
        </w:rPr>
        <w:t>L</w:t>
      </w:r>
      <w:bookmarkEnd w:id="94"/>
      <w:bookmarkEnd w:id="95"/>
    </w:p>
    <w:p w14:paraId="47409704"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INSERT</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6144B5F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1BE2E06"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7F87247" w14:textId="14413F77" w:rsidR="00A04E87" w:rsidRPr="00A1086E" w:rsidRDefault="00880A4B" w:rsidP="00CA0EAD">
            <w:pPr>
              <w:spacing w:line="276" w:lineRule="auto"/>
              <w:ind w:firstLine="0"/>
              <w:rPr>
                <w:rFonts w:ascii="宋体" w:hAnsi="宋体" w:cs="Arial"/>
                <w:sz w:val="22"/>
                <w:szCs w:val="21"/>
              </w:rPr>
            </w:pPr>
            <w:r w:rsidRPr="00A1086E">
              <w:rPr>
                <w:rFonts w:ascii="宋体" w:hAnsi="宋体"/>
                <w:sz w:val="22"/>
              </w:rPr>
              <w:t>INSERT支持</w:t>
            </w:r>
            <w:r w:rsidRPr="00A1086E">
              <w:rPr>
                <w:rFonts w:ascii="宋体" w:hAnsi="宋体" w:hint="eastAsia"/>
                <w:sz w:val="22"/>
              </w:rPr>
              <w:t>语句</w:t>
            </w:r>
            <w:r w:rsidRPr="00A1086E">
              <w:rPr>
                <w:rFonts w:ascii="宋体" w:hAnsi="宋体"/>
                <w:sz w:val="22"/>
              </w:rPr>
              <w:t>测试</w:t>
            </w:r>
          </w:p>
        </w:tc>
      </w:tr>
      <w:tr w:rsidR="00A04E87" w:rsidRPr="00A1086E" w14:paraId="095E9B55"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405394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772C78E" w14:textId="71BEBFBF" w:rsidR="00A04E87" w:rsidRPr="00A1086E" w:rsidRDefault="001A504E"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1A504E" w:rsidRPr="00A1086E" w14:paraId="42740A8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D79D264"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588F6E2" w14:textId="2A1FB0F6" w:rsidR="001A504E" w:rsidRPr="00A1086E" w:rsidRDefault="001A504E" w:rsidP="00CA0EAD">
            <w:pPr>
              <w:spacing w:line="276" w:lineRule="auto"/>
              <w:ind w:firstLine="0"/>
              <w:rPr>
                <w:rFonts w:ascii="宋体" w:hAnsi="宋体" w:cs="Arial"/>
                <w:sz w:val="22"/>
                <w:szCs w:val="21"/>
              </w:rPr>
            </w:pPr>
            <w:r w:rsidRPr="00A1086E">
              <w:rPr>
                <w:rFonts w:ascii="宋体" w:hAnsi="宋体"/>
                <w:sz w:val="22"/>
              </w:rPr>
              <w:t>验证单表单分库插入语句正确性</w:t>
            </w:r>
          </w:p>
        </w:tc>
      </w:tr>
      <w:tr w:rsidR="001A504E" w:rsidRPr="00A1086E" w14:paraId="3FE952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8C5A3E1"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3719233" w14:textId="62D51EF4" w:rsidR="00410829" w:rsidRPr="00CB5FCF" w:rsidRDefault="00410829" w:rsidP="00CB5FCF">
            <w:pPr>
              <w:pStyle w:val="ab"/>
              <w:numPr>
                <w:ilvl w:val="6"/>
                <w:numId w:val="15"/>
              </w:numPr>
              <w:tabs>
                <w:tab w:val="clear" w:pos="2940"/>
              </w:tabs>
              <w:spacing w:line="276" w:lineRule="auto"/>
              <w:ind w:left="371" w:firstLineChars="0"/>
              <w:rPr>
                <w:rFonts w:ascii="宋体" w:hAnsi="宋体" w:cs="Arial"/>
                <w:color w:val="FF0000"/>
                <w:sz w:val="22"/>
                <w:szCs w:val="21"/>
              </w:rPr>
            </w:pPr>
            <w:r w:rsidRPr="00CB5FCF">
              <w:rPr>
                <w:rFonts w:ascii="宋体" w:hAnsi="宋体" w:cs="Arial" w:hint="eastAsia"/>
                <w:color w:val="FF0000"/>
                <w:sz w:val="22"/>
                <w:szCs w:val="21"/>
              </w:rPr>
              <w:t>用例</w:t>
            </w:r>
            <w:r w:rsidRPr="00CB5FCF">
              <w:rPr>
                <w:rFonts w:ascii="宋体" w:hAnsi="宋体" w:cs="Arial"/>
                <w:color w:val="FF0000"/>
                <w:sz w:val="22"/>
                <w:szCs w:val="21"/>
              </w:rPr>
              <w:t>4.1.</w:t>
            </w:r>
            <w:r w:rsidR="00E00EC4" w:rsidRPr="00E00EC4">
              <w:rPr>
                <w:rFonts w:ascii="宋体" w:hAnsi="宋体" w:cs="Arial"/>
                <w:color w:val="00B0F0"/>
                <w:sz w:val="22"/>
                <w:szCs w:val="21"/>
              </w:rPr>
              <w:t>2</w:t>
            </w:r>
            <w:del w:id="96" w:author="shi wei" w:date="2017-03-09T10:16:00Z">
              <w:r w:rsidRPr="00CB5FCF" w:rsidDel="00641713">
                <w:rPr>
                  <w:rFonts w:ascii="宋体" w:hAnsi="宋体" w:cs="Arial"/>
                  <w:color w:val="FF0000"/>
                  <w:sz w:val="22"/>
                  <w:szCs w:val="21"/>
                </w:rPr>
                <w:delText>已成功执行</w:delText>
              </w:r>
            </w:del>
            <w:ins w:id="97" w:author="shi wei" w:date="2017-03-09T10:16:00Z">
              <w:r w:rsidR="00641713">
                <w:rPr>
                  <w:rFonts w:ascii="宋体" w:hAnsi="宋体" w:cs="Arial" w:hint="eastAsia"/>
                  <w:color w:val="FF0000"/>
                  <w:sz w:val="22"/>
                  <w:szCs w:val="21"/>
                </w:rPr>
                <w:t>中</w:t>
              </w:r>
            </w:ins>
            <w:ins w:id="98" w:author="shi wei" w:date="2017-03-09T10:17:00Z">
              <w:r w:rsidR="00641713">
                <w:rPr>
                  <w:rFonts w:ascii="宋体" w:hAnsi="宋体" w:cs="Arial" w:hint="eastAsia"/>
                  <w:color w:val="FF0000"/>
                  <w:sz w:val="22"/>
                  <w:szCs w:val="21"/>
                </w:rPr>
                <w:t>的库表已存在</w:t>
              </w:r>
            </w:ins>
          </w:p>
          <w:p w14:paraId="512CD4B7" w14:textId="67C609C4" w:rsidR="001A504E" w:rsidRPr="00CB5FCF" w:rsidRDefault="001A504E" w:rsidP="00CB5FCF">
            <w:pPr>
              <w:pStyle w:val="ab"/>
              <w:numPr>
                <w:ilvl w:val="6"/>
                <w:numId w:val="15"/>
              </w:numPr>
              <w:tabs>
                <w:tab w:val="clear" w:pos="2940"/>
              </w:tabs>
              <w:spacing w:line="276" w:lineRule="auto"/>
              <w:ind w:left="371" w:firstLineChars="0"/>
              <w:rPr>
                <w:rFonts w:ascii="宋体" w:hAnsi="宋体" w:cs="Arial"/>
                <w:sz w:val="22"/>
                <w:szCs w:val="21"/>
              </w:rPr>
            </w:pPr>
            <w:r w:rsidRPr="00CB5FCF">
              <w:rPr>
                <w:rFonts w:ascii="宋体" w:hAnsi="宋体"/>
                <w:sz w:val="22"/>
              </w:rPr>
              <w:t>CUSTOMER为空表</w:t>
            </w:r>
          </w:p>
        </w:tc>
      </w:tr>
      <w:tr w:rsidR="001A504E" w:rsidRPr="00A1086E" w14:paraId="5C2C35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5112F3B"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2C988D4" w14:textId="77777777" w:rsidR="001A504E" w:rsidRPr="00A1086E" w:rsidRDefault="001A504E" w:rsidP="00126C0C">
            <w:pPr>
              <w:ind w:firstLine="0"/>
              <w:rPr>
                <w:rFonts w:ascii="宋体" w:hAnsi="宋体"/>
                <w:sz w:val="22"/>
              </w:rPr>
            </w:pPr>
            <w:r w:rsidRPr="00A1086E">
              <w:rPr>
                <w:rFonts w:ascii="宋体" w:hAnsi="宋体"/>
                <w:sz w:val="22"/>
              </w:rPr>
              <w:t xml:space="preserve">执行SQL语句: </w:t>
            </w:r>
          </w:p>
          <w:p w14:paraId="2892ED3B" w14:textId="77777777" w:rsidR="001A504E" w:rsidRPr="00A1086E" w:rsidRDefault="001A504E"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 200, 101, 10011);</w:t>
            </w:r>
          </w:p>
          <w:p w14:paraId="27A3BD76" w14:textId="77777777" w:rsidR="001A504E" w:rsidRPr="00A1086E" w:rsidRDefault="001A504E"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w:t>
            </w:r>
            <w:r w:rsidRPr="00A1086E">
              <w:rPr>
                <w:rFonts w:ascii="宋体" w:hAnsi="宋体" w:cs="Arial" w:hint="eastAsia"/>
                <w:sz w:val="22"/>
              </w:rPr>
              <w:t>1</w:t>
            </w:r>
            <w:r w:rsidRPr="00A1086E">
              <w:rPr>
                <w:rFonts w:ascii="宋体" w:hAnsi="宋体" w:cs="Arial"/>
                <w:sz w:val="22"/>
              </w:rPr>
              <w:t>', 200, 101, 10011);</w:t>
            </w:r>
          </w:p>
          <w:p w14:paraId="2F4DF13B" w14:textId="1946135A" w:rsidR="001A504E" w:rsidRPr="00A1086E" w:rsidRDefault="001A504E" w:rsidP="00F723DA">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w:t>
            </w:r>
            <w:r w:rsidRPr="00A1086E">
              <w:rPr>
                <w:rFonts w:ascii="宋体" w:hAnsi="宋体" w:cs="Arial" w:hint="eastAsia"/>
                <w:sz w:val="22"/>
              </w:rPr>
              <w:t>2</w:t>
            </w:r>
            <w:r w:rsidRPr="00A1086E">
              <w:rPr>
                <w:rFonts w:ascii="宋体" w:hAnsi="宋体" w:cs="Arial"/>
                <w:sz w:val="22"/>
              </w:rPr>
              <w:t>', 200, 101, 10011);</w:t>
            </w:r>
          </w:p>
        </w:tc>
      </w:tr>
      <w:tr w:rsidR="001A504E" w:rsidRPr="00A1086E" w14:paraId="50CECB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710641B"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0F55089" w14:textId="77777777" w:rsidR="001A504E" w:rsidRPr="00A1086E" w:rsidRDefault="001A504E" w:rsidP="00126C0C">
            <w:pPr>
              <w:tabs>
                <w:tab w:val="left" w:pos="352"/>
                <w:tab w:val="left" w:pos="425"/>
              </w:tabs>
              <w:spacing w:beforeLines="50" w:before="156" w:after="50"/>
              <w:ind w:firstLine="0"/>
              <w:rPr>
                <w:rFonts w:ascii="宋体" w:hAnsi="宋体"/>
                <w:sz w:val="22"/>
              </w:rPr>
            </w:pPr>
            <w:r w:rsidRPr="00A1086E">
              <w:rPr>
                <w:rFonts w:ascii="宋体" w:hAnsi="宋体"/>
                <w:sz w:val="22"/>
              </w:rPr>
              <w:t>测试程序运行正常</w:t>
            </w:r>
          </w:p>
          <w:p w14:paraId="3ADD2485" w14:textId="55100DD1" w:rsidR="001A504E" w:rsidRPr="00A1086E" w:rsidRDefault="001A504E" w:rsidP="00CA0EAD">
            <w:pPr>
              <w:spacing w:line="276" w:lineRule="auto"/>
              <w:ind w:firstLine="0"/>
              <w:rPr>
                <w:rFonts w:ascii="宋体" w:hAnsi="宋体" w:cs="Arial"/>
                <w:sz w:val="22"/>
                <w:szCs w:val="21"/>
              </w:rPr>
            </w:pPr>
            <w:r w:rsidRPr="00A1086E">
              <w:rPr>
                <w:rFonts w:ascii="宋体" w:hAnsi="宋体"/>
                <w:sz w:val="22"/>
              </w:rPr>
              <w:t>数据能</w:t>
            </w:r>
            <w:r w:rsidR="00A92008">
              <w:rPr>
                <w:rFonts w:ascii="宋体" w:hAnsi="宋体" w:hint="eastAsia"/>
                <w:sz w:val="22"/>
              </w:rPr>
              <w:t>正确</w:t>
            </w:r>
            <w:r w:rsidRPr="00A1086E">
              <w:rPr>
                <w:rFonts w:ascii="宋体" w:hAnsi="宋体"/>
                <w:sz w:val="22"/>
              </w:rPr>
              <w:t>写入数据库</w:t>
            </w:r>
          </w:p>
        </w:tc>
      </w:tr>
      <w:tr w:rsidR="001A504E" w:rsidRPr="00A1086E" w14:paraId="50A9BDD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85FB90B" w14:textId="77777777" w:rsidR="001A504E" w:rsidRPr="00A1086E" w:rsidRDefault="001A504E"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B4AB2A9" w14:textId="4D037990" w:rsidR="001A504E" w:rsidRPr="00A1086E" w:rsidRDefault="001A504E"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BB4EB29" w14:textId="77777777" w:rsidR="001A504E" w:rsidRPr="00A1086E" w:rsidRDefault="001A504E"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6AE8824" w14:textId="5B7B77DD" w:rsidR="001A504E" w:rsidRPr="00A1086E" w:rsidRDefault="001A504E" w:rsidP="00CA0EAD">
            <w:pPr>
              <w:spacing w:line="276" w:lineRule="auto"/>
              <w:ind w:firstLine="0"/>
              <w:rPr>
                <w:rFonts w:ascii="宋体" w:hAnsi="宋体" w:cs="Arial"/>
                <w:sz w:val="22"/>
              </w:rPr>
            </w:pPr>
            <w:r w:rsidRPr="00A1086E">
              <w:rPr>
                <w:rFonts w:ascii="宋体" w:hAnsi="宋体" w:cs="Arial"/>
                <w:i/>
                <w:color w:val="C00000"/>
                <w:sz w:val="22"/>
              </w:rPr>
              <w:t>A:较好完成，</w:t>
            </w:r>
            <w:ins w:id="99" w:author="shi wei" w:date="2017-03-09T10:17:00Z">
              <w:r w:rsidR="006C39B6" w:rsidRPr="00A1086E" w:rsidDel="006C39B6">
                <w:rPr>
                  <w:rFonts w:ascii="宋体" w:hAnsi="宋体" w:cs="Arial"/>
                  <w:i/>
                  <w:color w:val="C00000"/>
                  <w:sz w:val="22"/>
                </w:rPr>
                <w:t xml:space="preserve"> </w:t>
              </w:r>
            </w:ins>
            <w:del w:id="100" w:author="shi wei" w:date="2017-03-09T10:17:00Z">
              <w:r w:rsidRPr="00A1086E" w:rsidDel="006C39B6">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A504E" w:rsidRPr="00A1086E" w14:paraId="041F907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AE4EF79" w14:textId="77777777" w:rsidR="001A504E" w:rsidRPr="00A1086E" w:rsidRDefault="001A504E"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BC3ACED" w14:textId="77777777" w:rsidR="001A504E" w:rsidRPr="00A1086E" w:rsidRDefault="001A504E" w:rsidP="00CA0EAD">
            <w:pPr>
              <w:spacing w:line="276" w:lineRule="auto"/>
              <w:ind w:firstLine="66"/>
              <w:rPr>
                <w:rFonts w:ascii="宋体" w:hAnsi="宋体" w:cs="Arial"/>
                <w:kern w:val="0"/>
                <w:sz w:val="22"/>
                <w:szCs w:val="21"/>
              </w:rPr>
            </w:pPr>
          </w:p>
          <w:p w14:paraId="7CCDF43C" w14:textId="77777777" w:rsidR="001A504E" w:rsidRPr="00A1086E" w:rsidRDefault="001A504E" w:rsidP="00CA0EAD">
            <w:pPr>
              <w:spacing w:line="276" w:lineRule="auto"/>
              <w:ind w:firstLine="66"/>
              <w:rPr>
                <w:rFonts w:ascii="宋体" w:hAnsi="宋体" w:cs="Arial"/>
                <w:kern w:val="0"/>
                <w:sz w:val="22"/>
                <w:szCs w:val="21"/>
              </w:rPr>
            </w:pPr>
          </w:p>
        </w:tc>
      </w:tr>
      <w:tr w:rsidR="001A504E" w:rsidRPr="00A1086E" w14:paraId="5EC77E2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9F60A02" w14:textId="77777777" w:rsidR="001A504E" w:rsidRPr="00A1086E" w:rsidRDefault="001A504E"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EEAD453" w14:textId="77777777" w:rsidR="001A504E" w:rsidRPr="00A1086E" w:rsidRDefault="001A504E"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1E0800C" w14:textId="77777777" w:rsidR="001A504E" w:rsidRPr="00A1086E" w:rsidRDefault="001A504E"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C9D04A1" w14:textId="77777777" w:rsidR="001A504E" w:rsidRPr="00A1086E" w:rsidRDefault="001A504E" w:rsidP="00CA0EAD">
            <w:pPr>
              <w:pStyle w:val="aa"/>
              <w:widowControl w:val="0"/>
              <w:spacing w:before="156" w:line="276" w:lineRule="auto"/>
              <w:ind w:firstLine="66"/>
              <w:outlineLvl w:val="9"/>
              <w:rPr>
                <w:rFonts w:ascii="宋体" w:eastAsia="宋体" w:hAnsi="宋体" w:cs="Arial"/>
                <w:kern w:val="2"/>
                <w:sz w:val="22"/>
                <w:szCs w:val="21"/>
              </w:rPr>
            </w:pPr>
          </w:p>
        </w:tc>
      </w:tr>
    </w:tbl>
    <w:p w14:paraId="5B2021A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SELECT</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1BA59CC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1F2F1CE"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033508B" w14:textId="629973C8" w:rsidR="00A04E87" w:rsidRPr="00A1086E" w:rsidRDefault="00A54BC8" w:rsidP="00CA0EAD">
            <w:pPr>
              <w:spacing w:line="276" w:lineRule="auto"/>
              <w:ind w:firstLine="0"/>
              <w:rPr>
                <w:rFonts w:ascii="宋体" w:hAnsi="宋体" w:cs="Arial"/>
                <w:sz w:val="22"/>
                <w:szCs w:val="21"/>
              </w:rPr>
            </w:pPr>
            <w:r w:rsidRPr="00A1086E">
              <w:rPr>
                <w:rFonts w:ascii="宋体" w:hAnsi="宋体"/>
                <w:sz w:val="22"/>
              </w:rPr>
              <w:t>SELECT</w:t>
            </w:r>
            <w:r w:rsidRPr="00A1086E">
              <w:rPr>
                <w:rFonts w:ascii="宋体" w:hAnsi="宋体" w:hint="eastAsia"/>
                <w:sz w:val="22"/>
              </w:rPr>
              <w:t>语句</w:t>
            </w:r>
            <w:r w:rsidRPr="00A1086E">
              <w:rPr>
                <w:rFonts w:ascii="宋体" w:hAnsi="宋体"/>
                <w:sz w:val="22"/>
              </w:rPr>
              <w:t>支持测试</w:t>
            </w:r>
          </w:p>
        </w:tc>
      </w:tr>
      <w:tr w:rsidR="00A04E87" w:rsidRPr="00A1086E" w14:paraId="0072C872"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B7BF4DA"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D6D2D62" w14:textId="3FE842CA" w:rsidR="00A04E87" w:rsidRPr="00A1086E" w:rsidRDefault="000F18C7"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18221C" w:rsidRPr="00A1086E" w14:paraId="100644E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806799"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F133C8A" w14:textId="1E3DB4A8" w:rsidR="0018221C" w:rsidRPr="00A1086E" w:rsidRDefault="0018221C" w:rsidP="00CA0EAD">
            <w:pPr>
              <w:spacing w:line="276" w:lineRule="auto"/>
              <w:ind w:firstLine="0"/>
              <w:rPr>
                <w:rFonts w:ascii="宋体" w:hAnsi="宋体" w:cs="Arial"/>
                <w:sz w:val="22"/>
                <w:szCs w:val="21"/>
              </w:rPr>
            </w:pPr>
            <w:r w:rsidRPr="00A1086E">
              <w:rPr>
                <w:rFonts w:ascii="宋体" w:hAnsi="宋体"/>
                <w:sz w:val="22"/>
              </w:rPr>
              <w:t>验证单表单分库查询语句正确性</w:t>
            </w:r>
          </w:p>
        </w:tc>
      </w:tr>
      <w:tr w:rsidR="0018221C" w:rsidRPr="00A1086E" w14:paraId="63376E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8E831F"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F13B506" w14:textId="5C69C219" w:rsidR="0018221C" w:rsidRPr="00CB5FCF" w:rsidRDefault="002B20C8" w:rsidP="00CB5FCF">
            <w:pPr>
              <w:pStyle w:val="ab"/>
              <w:numPr>
                <w:ilvl w:val="3"/>
                <w:numId w:val="121"/>
              </w:numPr>
              <w:spacing w:line="276" w:lineRule="auto"/>
              <w:ind w:left="371"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w:t>
            </w:r>
            <w:r w:rsidR="00E00EC4" w:rsidRPr="00E00EC4">
              <w:rPr>
                <w:rFonts w:ascii="宋体" w:hAnsi="宋体"/>
                <w:color w:val="00B0F0"/>
                <w:sz w:val="22"/>
              </w:rPr>
              <w:t>2</w:t>
            </w:r>
            <w:del w:id="101" w:author="shi wei" w:date="2017-03-09T10:27:00Z">
              <w:r w:rsidRPr="00CB5FCF" w:rsidDel="008A7FA9">
                <w:rPr>
                  <w:rFonts w:ascii="宋体" w:hAnsi="宋体"/>
                  <w:color w:val="FF0000"/>
                  <w:sz w:val="22"/>
                </w:rPr>
                <w:delText>已成功执行</w:delText>
              </w:r>
            </w:del>
            <w:ins w:id="102" w:author="shi wei" w:date="2017-03-09T10:27:00Z">
              <w:r w:rsidR="00BC7923">
                <w:rPr>
                  <w:rFonts w:ascii="宋体" w:hAnsi="宋体" w:hint="eastAsia"/>
                  <w:color w:val="FF0000"/>
                  <w:sz w:val="22"/>
                </w:rPr>
                <w:t>中的库表已存在</w:t>
              </w:r>
            </w:ins>
          </w:p>
          <w:p w14:paraId="05492C5C" w14:textId="10D14381" w:rsidR="004E0DC5" w:rsidRPr="00CB5FCF" w:rsidRDefault="004E0DC5" w:rsidP="00CB5FCF">
            <w:pPr>
              <w:pStyle w:val="ab"/>
              <w:numPr>
                <w:ilvl w:val="3"/>
                <w:numId w:val="121"/>
              </w:numPr>
              <w:spacing w:line="276" w:lineRule="auto"/>
              <w:ind w:left="371" w:firstLineChars="0"/>
              <w:rPr>
                <w:rFonts w:ascii="宋体" w:hAnsi="宋体" w:cs="Arial"/>
                <w:sz w:val="22"/>
                <w:szCs w:val="21"/>
              </w:rPr>
            </w:pPr>
            <w:r>
              <w:rPr>
                <w:rFonts w:ascii="宋体" w:hAnsi="宋体" w:hint="eastAsia"/>
                <w:color w:val="FF0000"/>
                <w:sz w:val="22"/>
              </w:rPr>
              <w:t>测试中使用到的表都为空表</w:t>
            </w:r>
          </w:p>
        </w:tc>
      </w:tr>
      <w:tr w:rsidR="0018221C" w:rsidRPr="00A1086E" w14:paraId="49BDAC8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9EF2D0"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FF49B57" w14:textId="01F6EA71" w:rsidR="0018221C" w:rsidRPr="00A1086E" w:rsidRDefault="0018221C" w:rsidP="001726E6">
            <w:pPr>
              <w:tabs>
                <w:tab w:val="left" w:pos="352"/>
              </w:tabs>
              <w:spacing w:beforeLines="50" w:before="156" w:after="50" w:line="276" w:lineRule="auto"/>
              <w:ind w:firstLine="0"/>
              <w:rPr>
                <w:rFonts w:ascii="宋体" w:hAnsi="宋体"/>
                <w:sz w:val="22"/>
              </w:rPr>
            </w:pPr>
            <w:r w:rsidRPr="00A1086E">
              <w:rPr>
                <w:rFonts w:ascii="宋体" w:hAnsi="宋体" w:hint="eastAsia"/>
                <w:sz w:val="22"/>
              </w:rPr>
              <w:t xml:space="preserve">1. </w:t>
            </w:r>
            <w:r w:rsidR="00086318" w:rsidRPr="00086318">
              <w:rPr>
                <w:rFonts w:ascii="宋体" w:hAnsi="宋体" w:hint="eastAsia"/>
                <w:color w:val="00B0F0"/>
                <w:sz w:val="22"/>
              </w:rPr>
              <w:t>在customer表中</w:t>
            </w:r>
            <w:r w:rsidRPr="00A1086E">
              <w:rPr>
                <w:rFonts w:ascii="宋体" w:hAnsi="宋体" w:hint="eastAsia"/>
                <w:sz w:val="22"/>
              </w:rPr>
              <w:t>插入1000条</w:t>
            </w:r>
            <w:r w:rsidRPr="00A1086E">
              <w:rPr>
                <w:rFonts w:ascii="宋体" w:hAnsi="宋体"/>
                <w:sz w:val="22"/>
              </w:rPr>
              <w:t>记录</w:t>
            </w:r>
          </w:p>
          <w:p w14:paraId="55F81A3E" w14:textId="7E963D7C" w:rsidR="0018221C" w:rsidRPr="00A1086E" w:rsidRDefault="0018221C" w:rsidP="001726E6">
            <w:pPr>
              <w:spacing w:line="276" w:lineRule="auto"/>
              <w:ind w:firstLine="0"/>
              <w:rPr>
                <w:rFonts w:ascii="宋体" w:hAnsi="宋体"/>
                <w:sz w:val="22"/>
              </w:rPr>
            </w:pPr>
            <w:r w:rsidRPr="00A1086E">
              <w:rPr>
                <w:rFonts w:ascii="宋体" w:hAnsi="宋体" w:hint="eastAsia"/>
                <w:sz w:val="22"/>
              </w:rPr>
              <w:t xml:space="preserve">2. </w:t>
            </w:r>
            <w:r w:rsidRPr="00A1086E">
              <w:rPr>
                <w:rFonts w:ascii="宋体" w:hAnsi="宋体"/>
                <w:sz w:val="22"/>
              </w:rPr>
              <w:t>执行SQL语句</w:t>
            </w:r>
            <w:r w:rsidR="00086318" w:rsidRPr="00086318">
              <w:rPr>
                <w:rFonts w:ascii="宋体" w:hAnsi="宋体" w:hint="eastAsia"/>
                <w:color w:val="00B0F0"/>
                <w:sz w:val="22"/>
              </w:rPr>
              <w:t>(根据具体的插入数据</w:t>
            </w:r>
            <w:r w:rsidR="000E6487">
              <w:rPr>
                <w:rFonts w:ascii="宋体" w:hAnsi="宋体" w:hint="eastAsia"/>
                <w:color w:val="00B0F0"/>
                <w:sz w:val="22"/>
              </w:rPr>
              <w:t>调整</w:t>
            </w:r>
            <w:r w:rsidR="00151D4E">
              <w:rPr>
                <w:rFonts w:ascii="宋体" w:hAnsi="宋体" w:hint="eastAsia"/>
                <w:color w:val="00B0F0"/>
                <w:sz w:val="22"/>
              </w:rPr>
              <w:t>查询条件</w:t>
            </w:r>
            <w:r w:rsidR="00086318" w:rsidRPr="00086318">
              <w:rPr>
                <w:rFonts w:ascii="宋体" w:hAnsi="宋体" w:hint="eastAsia"/>
                <w:color w:val="00B0F0"/>
                <w:sz w:val="22"/>
              </w:rPr>
              <w:t>)</w:t>
            </w:r>
            <w:r w:rsidRPr="00A1086E">
              <w:rPr>
                <w:rFonts w:ascii="宋体" w:hAnsi="宋体"/>
                <w:sz w:val="22"/>
              </w:rPr>
              <w:t xml:space="preserve">: </w:t>
            </w:r>
          </w:p>
          <w:p w14:paraId="2A139ADC" w14:textId="77777777" w:rsidR="0018221C" w:rsidRPr="00A1086E" w:rsidRDefault="0018221C" w:rsidP="001726E6">
            <w:pPr>
              <w:spacing w:line="276" w:lineRule="auto"/>
              <w:ind w:firstLine="0"/>
              <w:rPr>
                <w:rFonts w:ascii="宋体" w:hAnsi="宋体" w:cs="Arial"/>
                <w:sz w:val="22"/>
              </w:rPr>
            </w:pPr>
            <w:r w:rsidRPr="00A1086E">
              <w:rPr>
                <w:rFonts w:ascii="宋体" w:hAnsi="宋体" w:cs="Arial"/>
                <w:sz w:val="22"/>
              </w:rPr>
              <w:t>SELECT * FROM customer;</w:t>
            </w:r>
          </w:p>
          <w:p w14:paraId="4CD60654" w14:textId="4D28B7B2" w:rsidR="0018221C" w:rsidRPr="00A1086E" w:rsidRDefault="0018221C" w:rsidP="001726E6">
            <w:pPr>
              <w:spacing w:line="276" w:lineRule="auto"/>
              <w:ind w:firstLine="0"/>
              <w:rPr>
                <w:rFonts w:ascii="宋体" w:hAnsi="宋体" w:cs="Arial"/>
                <w:sz w:val="22"/>
                <w:szCs w:val="21"/>
              </w:rPr>
            </w:pPr>
            <w:r w:rsidRPr="00A1086E">
              <w:rPr>
                <w:rFonts w:ascii="宋体" w:hAnsi="宋体" w:cs="Arial"/>
                <w:sz w:val="22"/>
              </w:rPr>
              <w:t>SELECT * FROM customer WHERE cust_id = 200124355;</w:t>
            </w:r>
          </w:p>
        </w:tc>
      </w:tr>
      <w:tr w:rsidR="0018221C" w:rsidRPr="00A1086E" w14:paraId="22F0A1B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90224B"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E1C1656" w14:textId="77777777" w:rsidR="0018221C" w:rsidRPr="00A1086E" w:rsidRDefault="0018221C" w:rsidP="001726E6">
            <w:pPr>
              <w:tabs>
                <w:tab w:val="left" w:pos="352"/>
                <w:tab w:val="left" w:pos="425"/>
              </w:tabs>
              <w:spacing w:beforeLines="50" w:before="156" w:after="50" w:line="276" w:lineRule="auto"/>
              <w:ind w:firstLine="0"/>
              <w:rPr>
                <w:rFonts w:ascii="宋体" w:hAnsi="宋体"/>
                <w:sz w:val="22"/>
              </w:rPr>
            </w:pPr>
            <w:r w:rsidRPr="00A1086E">
              <w:rPr>
                <w:rFonts w:ascii="宋体" w:hAnsi="宋体"/>
                <w:sz w:val="22"/>
              </w:rPr>
              <w:t>1．</w:t>
            </w:r>
            <w:r w:rsidRPr="00A1086E">
              <w:rPr>
                <w:rFonts w:ascii="宋体" w:hAnsi="宋体"/>
                <w:sz w:val="22"/>
              </w:rPr>
              <w:tab/>
              <w:t>测试程序运行正常。</w:t>
            </w:r>
          </w:p>
          <w:p w14:paraId="10803EA9" w14:textId="6553DAA0" w:rsidR="0018221C" w:rsidRPr="001625F1" w:rsidRDefault="0018221C" w:rsidP="001625F1">
            <w:pPr>
              <w:tabs>
                <w:tab w:val="left" w:pos="352"/>
                <w:tab w:val="left" w:pos="425"/>
              </w:tabs>
              <w:spacing w:beforeLines="50" w:before="156" w:after="50" w:line="276" w:lineRule="auto"/>
              <w:ind w:firstLine="0"/>
              <w:rPr>
                <w:rFonts w:ascii="宋体" w:hAnsi="宋体"/>
                <w:sz w:val="22"/>
              </w:rPr>
            </w:pPr>
            <w:r w:rsidRPr="00A1086E">
              <w:rPr>
                <w:rFonts w:ascii="宋体" w:hAnsi="宋体"/>
                <w:sz w:val="22"/>
              </w:rPr>
              <w:t>2．</w:t>
            </w:r>
            <w:r w:rsidRPr="00A1086E">
              <w:rPr>
                <w:rFonts w:ascii="宋体" w:hAnsi="宋体"/>
                <w:sz w:val="22"/>
              </w:rPr>
              <w:tab/>
            </w:r>
            <w:r w:rsidR="004D4C92" w:rsidRPr="004D4C92">
              <w:rPr>
                <w:rFonts w:ascii="宋体" w:hAnsi="宋体" w:hint="eastAsia"/>
                <w:color w:val="00B0F0"/>
                <w:sz w:val="22"/>
              </w:rPr>
              <w:t>语句1</w:t>
            </w:r>
            <w:r w:rsidRPr="00A1086E">
              <w:rPr>
                <w:rFonts w:ascii="宋体" w:hAnsi="宋体"/>
                <w:sz w:val="22"/>
              </w:rPr>
              <w:t>正常返回该表的全部记录</w:t>
            </w:r>
            <w:r w:rsidR="004D4C92">
              <w:rPr>
                <w:rFonts w:ascii="宋体" w:hAnsi="宋体" w:hint="eastAsia"/>
                <w:sz w:val="22"/>
              </w:rPr>
              <w:t>，</w:t>
            </w:r>
            <w:r w:rsidR="004D4C92" w:rsidRPr="001625F1">
              <w:rPr>
                <w:rFonts w:ascii="宋体" w:hAnsi="宋体" w:hint="eastAsia"/>
                <w:color w:val="00B0F0"/>
                <w:sz w:val="22"/>
              </w:rPr>
              <w:t>语句2</w:t>
            </w:r>
            <w:r w:rsidRPr="00A1086E">
              <w:rPr>
                <w:rFonts w:ascii="宋体" w:hAnsi="宋体"/>
                <w:sz w:val="22"/>
              </w:rPr>
              <w:t>返回</w:t>
            </w:r>
            <w:r w:rsidRPr="00A1086E">
              <w:rPr>
                <w:rFonts w:ascii="宋体" w:hAnsi="宋体" w:hint="eastAsia"/>
                <w:sz w:val="22"/>
              </w:rPr>
              <w:t>所有匹配</w:t>
            </w:r>
            <w:r w:rsidRPr="00A1086E">
              <w:rPr>
                <w:rFonts w:ascii="宋体" w:hAnsi="宋体"/>
                <w:sz w:val="22"/>
              </w:rPr>
              <w:t>数据</w:t>
            </w:r>
            <w:r w:rsidR="001625F1" w:rsidRPr="001625F1">
              <w:rPr>
                <w:rFonts w:ascii="宋体" w:hAnsi="宋体" w:hint="eastAsia"/>
                <w:color w:val="00B0F0"/>
                <w:sz w:val="22"/>
              </w:rPr>
              <w:t>的</w:t>
            </w:r>
            <w:r w:rsidRPr="00A1086E">
              <w:rPr>
                <w:rFonts w:ascii="宋体" w:hAnsi="宋体"/>
                <w:sz w:val="22"/>
              </w:rPr>
              <w:t>记录。</w:t>
            </w:r>
          </w:p>
        </w:tc>
      </w:tr>
      <w:tr w:rsidR="0018221C" w:rsidRPr="00A1086E" w14:paraId="5B20CB7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47834BC" w14:textId="77777777" w:rsidR="0018221C" w:rsidRPr="00A1086E" w:rsidRDefault="0018221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28BC892" w14:textId="3CA6FE66" w:rsidR="0018221C" w:rsidRPr="00A1086E" w:rsidRDefault="001822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79A4C54" w14:textId="77777777" w:rsidR="0018221C" w:rsidRPr="00A1086E" w:rsidRDefault="001822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156EEA57" w14:textId="47690D7D" w:rsidR="0018221C" w:rsidRPr="00A1086E" w:rsidRDefault="0018221C" w:rsidP="00CA0EAD">
            <w:pPr>
              <w:spacing w:line="276" w:lineRule="auto"/>
              <w:ind w:firstLine="0"/>
              <w:rPr>
                <w:rFonts w:ascii="宋体" w:hAnsi="宋体" w:cs="Arial"/>
                <w:sz w:val="22"/>
              </w:rPr>
            </w:pPr>
            <w:r w:rsidRPr="00A1086E">
              <w:rPr>
                <w:rFonts w:ascii="宋体" w:hAnsi="宋体" w:cs="Arial"/>
                <w:i/>
                <w:color w:val="C00000"/>
                <w:sz w:val="22"/>
              </w:rPr>
              <w:t>A:较好完成，</w:t>
            </w:r>
            <w:ins w:id="103" w:author="shi wei" w:date="2017-03-09T10:28:00Z">
              <w:r w:rsidR="00765331" w:rsidRPr="00A1086E" w:rsidDel="00765331">
                <w:rPr>
                  <w:rFonts w:ascii="宋体" w:hAnsi="宋体" w:cs="Arial"/>
                  <w:i/>
                  <w:color w:val="C00000"/>
                  <w:sz w:val="22"/>
                </w:rPr>
                <w:t xml:space="preserve"> </w:t>
              </w:r>
            </w:ins>
            <w:del w:id="104" w:author="shi wei" w:date="2017-03-09T10:28:00Z">
              <w:r w:rsidRPr="00A1086E" w:rsidDel="00765331">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8221C" w:rsidRPr="00A1086E" w14:paraId="5DBC91BA"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429A4F7" w14:textId="77777777" w:rsidR="0018221C" w:rsidRPr="00A1086E" w:rsidRDefault="0018221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CAA5553" w14:textId="77777777" w:rsidR="0018221C" w:rsidRPr="00A1086E" w:rsidRDefault="0018221C" w:rsidP="00CA0EAD">
            <w:pPr>
              <w:spacing w:line="276" w:lineRule="auto"/>
              <w:ind w:firstLine="66"/>
              <w:rPr>
                <w:rFonts w:ascii="宋体" w:hAnsi="宋体" w:cs="Arial"/>
                <w:kern w:val="0"/>
                <w:sz w:val="22"/>
                <w:szCs w:val="21"/>
              </w:rPr>
            </w:pPr>
          </w:p>
          <w:p w14:paraId="4D981077" w14:textId="77777777" w:rsidR="0018221C" w:rsidRPr="00A1086E" w:rsidRDefault="0018221C" w:rsidP="00CA0EAD">
            <w:pPr>
              <w:spacing w:line="276" w:lineRule="auto"/>
              <w:ind w:firstLine="66"/>
              <w:rPr>
                <w:rFonts w:ascii="宋体" w:hAnsi="宋体" w:cs="Arial"/>
                <w:kern w:val="0"/>
                <w:sz w:val="22"/>
                <w:szCs w:val="21"/>
              </w:rPr>
            </w:pPr>
          </w:p>
        </w:tc>
      </w:tr>
      <w:tr w:rsidR="0018221C" w:rsidRPr="00A1086E" w14:paraId="6DE1E45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62F6703" w14:textId="77777777" w:rsidR="0018221C" w:rsidRPr="00A1086E" w:rsidRDefault="001822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038F9AC9" w14:textId="77777777" w:rsidR="0018221C" w:rsidRPr="00A1086E" w:rsidRDefault="0018221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731C971" w14:textId="77777777" w:rsidR="0018221C" w:rsidRPr="00A1086E" w:rsidRDefault="001822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C09C547" w14:textId="77777777" w:rsidR="0018221C" w:rsidRPr="00A1086E" w:rsidRDefault="0018221C" w:rsidP="00CA0EAD">
            <w:pPr>
              <w:pStyle w:val="aa"/>
              <w:widowControl w:val="0"/>
              <w:spacing w:before="156" w:line="276" w:lineRule="auto"/>
              <w:ind w:firstLine="66"/>
              <w:outlineLvl w:val="9"/>
              <w:rPr>
                <w:rFonts w:ascii="宋体" w:eastAsia="宋体" w:hAnsi="宋体" w:cs="Arial"/>
                <w:kern w:val="2"/>
                <w:sz w:val="22"/>
                <w:szCs w:val="21"/>
              </w:rPr>
            </w:pPr>
          </w:p>
        </w:tc>
      </w:tr>
    </w:tbl>
    <w:p w14:paraId="721B3EC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UPDATE</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3CBB23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A712224"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137C69F" w14:textId="29831F00" w:rsidR="00A04E87" w:rsidRPr="00A1086E" w:rsidRDefault="00B232BE" w:rsidP="00CA0EAD">
            <w:pPr>
              <w:spacing w:line="276" w:lineRule="auto"/>
              <w:ind w:firstLine="0"/>
              <w:rPr>
                <w:rFonts w:ascii="宋体" w:hAnsi="宋体" w:cs="Arial"/>
                <w:sz w:val="22"/>
                <w:szCs w:val="21"/>
              </w:rPr>
            </w:pPr>
            <w:r w:rsidRPr="00A1086E">
              <w:rPr>
                <w:rFonts w:ascii="宋体" w:hAnsi="宋体"/>
                <w:sz w:val="22"/>
              </w:rPr>
              <w:t>测试UPDATE功能语句的执行</w:t>
            </w:r>
          </w:p>
        </w:tc>
      </w:tr>
      <w:tr w:rsidR="00A04E87" w:rsidRPr="00A1086E" w14:paraId="46AC32D8"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8814D90"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38955C6" w14:textId="74B21BF7" w:rsidR="00A04E87" w:rsidRPr="00A1086E" w:rsidRDefault="009E2A8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80651C" w:rsidRPr="00A1086E" w14:paraId="6A9F08E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7275EDC"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C6F0853" w14:textId="46D320DE" w:rsidR="0080651C" w:rsidRPr="00A1086E" w:rsidRDefault="0080651C" w:rsidP="00CA0EAD">
            <w:pPr>
              <w:spacing w:line="276" w:lineRule="auto"/>
              <w:ind w:firstLine="0"/>
              <w:rPr>
                <w:rFonts w:ascii="宋体" w:hAnsi="宋体" w:cs="Arial"/>
                <w:sz w:val="22"/>
                <w:szCs w:val="21"/>
              </w:rPr>
            </w:pPr>
            <w:r w:rsidRPr="00A1086E">
              <w:rPr>
                <w:rFonts w:ascii="宋体" w:hAnsi="宋体"/>
                <w:sz w:val="22"/>
              </w:rPr>
              <w:t xml:space="preserve">验证update语句在单表多分片情况的下执行正确性 </w:t>
            </w:r>
          </w:p>
        </w:tc>
      </w:tr>
      <w:tr w:rsidR="0080651C" w:rsidRPr="00A1086E" w14:paraId="5755F68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22675D0"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882A738" w14:textId="37A794FE" w:rsidR="0080651C" w:rsidRPr="00CB5FCF" w:rsidRDefault="00320B4F" w:rsidP="00BF06EE">
            <w:pPr>
              <w:pStyle w:val="ab"/>
              <w:numPr>
                <w:ilvl w:val="6"/>
                <w:numId w:val="121"/>
              </w:numPr>
              <w:spacing w:line="276" w:lineRule="auto"/>
              <w:ind w:left="371"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w:t>
            </w:r>
            <w:r w:rsidR="00BF06EE" w:rsidRPr="0049715E">
              <w:rPr>
                <w:rFonts w:ascii="宋体" w:hAnsi="宋体"/>
                <w:color w:val="00B0F0"/>
                <w:sz w:val="22"/>
              </w:rPr>
              <w:t>2</w:t>
            </w:r>
            <w:del w:id="105" w:author="shi wei" w:date="2017-03-09T10:28:00Z">
              <w:r w:rsidRPr="00CB5FCF" w:rsidDel="000F617C">
                <w:rPr>
                  <w:rFonts w:ascii="宋体" w:hAnsi="宋体"/>
                  <w:color w:val="FF0000"/>
                  <w:sz w:val="22"/>
                </w:rPr>
                <w:delText>已成功执行</w:delText>
              </w:r>
            </w:del>
            <w:ins w:id="106" w:author="shi wei" w:date="2017-03-09T10:28:00Z">
              <w:r w:rsidR="000F617C">
                <w:rPr>
                  <w:rFonts w:ascii="宋体" w:hAnsi="宋体" w:hint="eastAsia"/>
                  <w:color w:val="FF0000"/>
                  <w:sz w:val="22"/>
                </w:rPr>
                <w:t>的库表已存在</w:t>
              </w:r>
            </w:ins>
          </w:p>
        </w:tc>
      </w:tr>
      <w:tr w:rsidR="0080651C" w:rsidRPr="00A1086E" w14:paraId="59D4459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7DF2ABB"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B8DCC0B" w14:textId="77777777" w:rsidR="0080651C" w:rsidRPr="00A1086E" w:rsidRDefault="0080651C" w:rsidP="00126C0C">
            <w:pPr>
              <w:ind w:firstLine="0"/>
              <w:rPr>
                <w:rFonts w:ascii="宋体" w:hAnsi="宋体" w:cs="Arial"/>
                <w:sz w:val="22"/>
              </w:rPr>
            </w:pPr>
            <w:r w:rsidRPr="00A1086E">
              <w:rPr>
                <w:rFonts w:ascii="宋体" w:hAnsi="宋体" w:cs="Arial"/>
                <w:sz w:val="22"/>
              </w:rPr>
              <w:t>1.</w:t>
            </w:r>
            <w:r w:rsidRPr="00A1086E">
              <w:rPr>
                <w:rFonts w:ascii="宋体" w:hAnsi="宋体" w:cs="Arial"/>
                <w:sz w:val="22"/>
              </w:rPr>
              <w:tab/>
              <w:t>已建好</w:t>
            </w:r>
            <w:r w:rsidRPr="00A1086E">
              <w:rPr>
                <w:rFonts w:ascii="宋体" w:hAnsi="宋体" w:cs="Arial" w:hint="eastAsia"/>
                <w:sz w:val="22"/>
              </w:rPr>
              <w:t>CUSTOMER</w:t>
            </w:r>
            <w:r w:rsidRPr="00A1086E">
              <w:rPr>
                <w:rFonts w:ascii="宋体" w:hAnsi="宋体" w:cs="Arial"/>
                <w:sz w:val="22"/>
              </w:rPr>
              <w:t>表</w:t>
            </w:r>
            <w:r w:rsidRPr="00A1086E">
              <w:rPr>
                <w:rFonts w:ascii="宋体" w:hAnsi="宋体" w:cs="Arial" w:hint="eastAsia"/>
                <w:sz w:val="22"/>
              </w:rPr>
              <w:t>；</w:t>
            </w:r>
            <w:r w:rsidRPr="00A1086E">
              <w:rPr>
                <w:rFonts w:ascii="宋体" w:hAnsi="宋体" w:cs="Arial"/>
                <w:sz w:val="22"/>
              </w:rPr>
              <w:t xml:space="preserve"> </w:t>
            </w:r>
          </w:p>
          <w:p w14:paraId="79D9911E" w14:textId="77777777" w:rsidR="0080651C" w:rsidRPr="00A1086E" w:rsidRDefault="0080651C" w:rsidP="00126C0C">
            <w:pPr>
              <w:ind w:firstLine="0"/>
              <w:rPr>
                <w:rFonts w:ascii="宋体" w:hAnsi="宋体" w:cs="Arial"/>
                <w:sz w:val="22"/>
              </w:rPr>
            </w:pPr>
            <w:r w:rsidRPr="00A1086E">
              <w:rPr>
                <w:rFonts w:ascii="宋体" w:hAnsi="宋体" w:cs="Arial"/>
                <w:sz w:val="22"/>
              </w:rPr>
              <w:t>2.</w:t>
            </w:r>
            <w:r w:rsidRPr="00A1086E">
              <w:rPr>
                <w:rFonts w:ascii="宋体" w:hAnsi="宋体" w:cs="Arial"/>
                <w:sz w:val="22"/>
              </w:rPr>
              <w:tab/>
              <w:t>准备</w:t>
            </w:r>
            <w:r w:rsidRPr="00A1086E">
              <w:rPr>
                <w:rFonts w:ascii="宋体" w:hAnsi="宋体" w:cs="Arial" w:hint="eastAsia"/>
                <w:sz w:val="22"/>
              </w:rPr>
              <w:t>100</w:t>
            </w:r>
            <w:r w:rsidRPr="00A1086E">
              <w:rPr>
                <w:rFonts w:ascii="宋体" w:hAnsi="宋体" w:cs="Arial"/>
                <w:sz w:val="22"/>
              </w:rPr>
              <w:t>条初始化数据，</w:t>
            </w:r>
            <w:r w:rsidRPr="00A1086E">
              <w:rPr>
                <w:rFonts w:ascii="宋体" w:hAnsi="宋体" w:cs="Arial" w:hint="eastAsia"/>
                <w:sz w:val="22"/>
              </w:rPr>
              <w:t>按分片规则均匀平均切分数据；</w:t>
            </w:r>
          </w:p>
          <w:p w14:paraId="2AA124E9" w14:textId="116EC298" w:rsidR="0080651C" w:rsidRPr="00A1086E" w:rsidRDefault="0080651C" w:rsidP="00126C0C">
            <w:pPr>
              <w:ind w:firstLine="0"/>
              <w:rPr>
                <w:rFonts w:ascii="宋体" w:hAnsi="宋体" w:cs="Arial"/>
                <w:sz w:val="22"/>
              </w:rPr>
            </w:pPr>
            <w:r w:rsidRPr="00A1086E">
              <w:rPr>
                <w:rFonts w:ascii="宋体" w:hAnsi="宋体" w:cs="Arial"/>
                <w:sz w:val="22"/>
              </w:rPr>
              <w:t>2.</w:t>
            </w:r>
            <w:r w:rsidRPr="00A1086E">
              <w:rPr>
                <w:rFonts w:ascii="宋体" w:hAnsi="宋体" w:cs="Arial"/>
                <w:sz w:val="22"/>
              </w:rPr>
              <w:tab/>
              <w:t>执行update操作</w:t>
            </w:r>
            <w:r w:rsidR="00BF06EE" w:rsidRPr="00086318">
              <w:rPr>
                <w:rFonts w:ascii="宋体" w:hAnsi="宋体" w:hint="eastAsia"/>
                <w:color w:val="00B0F0"/>
                <w:sz w:val="22"/>
              </w:rPr>
              <w:t>(根据具体</w:t>
            </w:r>
            <w:r w:rsidR="00BF06EE" w:rsidRPr="009042C6">
              <w:rPr>
                <w:rFonts w:ascii="宋体" w:hAnsi="宋体" w:hint="eastAsia"/>
                <w:color w:val="00B0F0"/>
                <w:sz w:val="22"/>
              </w:rPr>
              <w:t>的</w:t>
            </w:r>
            <w:r w:rsidR="009042C6" w:rsidRPr="009042C6">
              <w:rPr>
                <w:rFonts w:ascii="宋体" w:hAnsi="宋体" w:cs="Arial"/>
                <w:color w:val="00B0F0"/>
                <w:sz w:val="22"/>
              </w:rPr>
              <w:t>初始化数据</w:t>
            </w:r>
            <w:r w:rsidR="00BF06EE" w:rsidRPr="009042C6">
              <w:rPr>
                <w:rFonts w:ascii="宋体" w:hAnsi="宋体" w:hint="eastAsia"/>
                <w:color w:val="00B0F0"/>
                <w:sz w:val="22"/>
              </w:rPr>
              <w:t>调</w:t>
            </w:r>
            <w:r w:rsidR="00BF06EE">
              <w:rPr>
                <w:rFonts w:ascii="宋体" w:hAnsi="宋体" w:hint="eastAsia"/>
                <w:color w:val="00B0F0"/>
                <w:sz w:val="22"/>
              </w:rPr>
              <w:t>整更新条件</w:t>
            </w:r>
            <w:r w:rsidR="00BF06EE" w:rsidRPr="00086318">
              <w:rPr>
                <w:rFonts w:ascii="宋体" w:hAnsi="宋体" w:hint="eastAsia"/>
                <w:color w:val="00B0F0"/>
                <w:sz w:val="22"/>
              </w:rPr>
              <w:t>)</w:t>
            </w:r>
          </w:p>
          <w:p w14:paraId="0311BF9D" w14:textId="2C4DF2AD" w:rsidR="0080651C" w:rsidRPr="00A1086E" w:rsidRDefault="0080651C" w:rsidP="00126C0C">
            <w:pPr>
              <w:ind w:firstLine="0"/>
              <w:rPr>
                <w:rFonts w:ascii="宋体" w:hAnsi="宋体" w:cs="Arial"/>
                <w:sz w:val="22"/>
              </w:rPr>
            </w:pPr>
            <w:r w:rsidRPr="00A1086E">
              <w:rPr>
                <w:rFonts w:ascii="宋体" w:hAnsi="宋体"/>
                <w:sz w:val="22"/>
              </w:rPr>
              <w:t>UPDATE</w:t>
            </w:r>
            <w:r w:rsidRPr="00A1086E">
              <w:rPr>
                <w:rFonts w:ascii="宋体" w:hAnsi="宋体" w:hint="eastAsia"/>
                <w:sz w:val="22"/>
              </w:rPr>
              <w:t xml:space="preserve"> </w:t>
            </w:r>
            <w:r w:rsidRPr="00A1086E">
              <w:rPr>
                <w:rFonts w:ascii="宋体" w:hAnsi="宋体" w:cs="Arial"/>
                <w:sz w:val="22"/>
              </w:rPr>
              <w:t xml:space="preserve">customer </w:t>
            </w:r>
            <w:r w:rsidRPr="00A1086E">
              <w:rPr>
                <w:rFonts w:ascii="宋体" w:hAnsi="宋体" w:cs="Arial" w:hint="eastAsia"/>
                <w:sz w:val="22"/>
              </w:rPr>
              <w:t>SET cust</w:t>
            </w:r>
            <w:r w:rsidRPr="00A1086E">
              <w:rPr>
                <w:rFonts w:ascii="宋体" w:hAnsi="宋体" w:cs="Arial"/>
                <w:sz w:val="22"/>
              </w:rPr>
              <w:t>_name='</w:t>
            </w:r>
            <w:r w:rsidRPr="00A1086E">
              <w:rPr>
                <w:rFonts w:ascii="宋体" w:hAnsi="宋体" w:cs="Arial" w:hint="eastAsia"/>
                <w:sz w:val="22"/>
              </w:rPr>
              <w:t>修改用户名</w:t>
            </w:r>
            <w:r w:rsidRPr="00A1086E">
              <w:rPr>
                <w:rFonts w:ascii="宋体" w:hAnsi="宋体" w:cs="Arial"/>
                <w:sz w:val="22"/>
              </w:rPr>
              <w:t>a' WHERE cust_id=200124353</w:t>
            </w:r>
            <w:r w:rsidR="002B342D">
              <w:rPr>
                <w:rFonts w:ascii="宋体" w:hAnsi="宋体" w:cs="Arial" w:hint="eastAsia"/>
                <w:sz w:val="22"/>
              </w:rPr>
              <w:t>;</w:t>
            </w:r>
          </w:p>
          <w:p w14:paraId="5AF089A7" w14:textId="179BB9DE" w:rsidR="0080651C" w:rsidRPr="00A1086E" w:rsidRDefault="0080651C" w:rsidP="00126C0C">
            <w:pPr>
              <w:ind w:firstLine="0"/>
              <w:rPr>
                <w:rFonts w:ascii="宋体" w:hAnsi="宋体" w:cs="Arial"/>
                <w:sz w:val="22"/>
              </w:rPr>
            </w:pPr>
            <w:r w:rsidRPr="00A1086E">
              <w:rPr>
                <w:rFonts w:ascii="宋体" w:hAnsi="宋体"/>
                <w:sz w:val="22"/>
              </w:rPr>
              <w:t>UPDATE</w:t>
            </w:r>
            <w:r w:rsidRPr="00A1086E">
              <w:rPr>
                <w:rFonts w:ascii="宋体" w:hAnsi="宋体" w:hint="eastAsia"/>
                <w:sz w:val="22"/>
              </w:rPr>
              <w:t xml:space="preserve"> </w:t>
            </w:r>
            <w:r w:rsidRPr="00A1086E">
              <w:rPr>
                <w:rFonts w:ascii="宋体" w:hAnsi="宋体" w:cs="Arial"/>
                <w:sz w:val="22"/>
              </w:rPr>
              <w:t xml:space="preserve">customer </w:t>
            </w:r>
            <w:r w:rsidRPr="00A1086E">
              <w:rPr>
                <w:rFonts w:ascii="宋体" w:hAnsi="宋体" w:cs="Arial" w:hint="eastAsia"/>
                <w:sz w:val="22"/>
              </w:rPr>
              <w:t xml:space="preserve">SET </w:t>
            </w:r>
            <w:r w:rsidRPr="00A1086E">
              <w:rPr>
                <w:rFonts w:ascii="宋体" w:hAnsi="宋体" w:cs="Arial"/>
                <w:sz w:val="22"/>
              </w:rPr>
              <w:t>cust_name='</w:t>
            </w:r>
            <w:r w:rsidRPr="00A1086E">
              <w:rPr>
                <w:rFonts w:ascii="宋体" w:hAnsi="宋体" w:cs="Arial" w:hint="eastAsia"/>
                <w:sz w:val="22"/>
              </w:rPr>
              <w:t>修改用户名1</w:t>
            </w:r>
            <w:r w:rsidRPr="00A1086E">
              <w:rPr>
                <w:rFonts w:ascii="宋体" w:hAnsi="宋体" w:cs="Arial"/>
                <w:sz w:val="22"/>
              </w:rPr>
              <w:t>' WHERE cust_id=200124354</w:t>
            </w:r>
            <w:r w:rsidR="002B342D">
              <w:rPr>
                <w:rFonts w:ascii="宋体" w:hAnsi="宋体" w:cs="Arial" w:hint="eastAsia"/>
                <w:sz w:val="22"/>
              </w:rPr>
              <w:t>;</w:t>
            </w:r>
          </w:p>
          <w:p w14:paraId="58DDBE89" w14:textId="598CE6D5" w:rsidR="0080651C" w:rsidRPr="00A1086E" w:rsidRDefault="0080651C" w:rsidP="00126C0C">
            <w:pPr>
              <w:ind w:firstLine="0"/>
              <w:rPr>
                <w:rFonts w:ascii="宋体" w:hAnsi="宋体" w:cs="Arial"/>
                <w:sz w:val="22"/>
              </w:rPr>
            </w:pPr>
            <w:r w:rsidRPr="00A1086E">
              <w:rPr>
                <w:rFonts w:ascii="宋体" w:hAnsi="宋体"/>
                <w:sz w:val="22"/>
              </w:rPr>
              <w:t>UPDATE</w:t>
            </w:r>
            <w:r w:rsidRPr="00A1086E">
              <w:rPr>
                <w:rFonts w:ascii="宋体" w:hAnsi="宋体" w:hint="eastAsia"/>
                <w:sz w:val="22"/>
              </w:rPr>
              <w:t xml:space="preserve"> </w:t>
            </w:r>
            <w:r w:rsidRPr="00A1086E">
              <w:rPr>
                <w:rFonts w:ascii="宋体" w:hAnsi="宋体" w:cs="Arial"/>
                <w:sz w:val="22"/>
              </w:rPr>
              <w:t xml:space="preserve">customer </w:t>
            </w:r>
            <w:r w:rsidRPr="00A1086E">
              <w:rPr>
                <w:rFonts w:ascii="宋体" w:hAnsi="宋体" w:cs="Arial" w:hint="eastAsia"/>
                <w:sz w:val="22"/>
              </w:rPr>
              <w:t xml:space="preserve">SET </w:t>
            </w:r>
            <w:r w:rsidRPr="00A1086E">
              <w:rPr>
                <w:rFonts w:ascii="宋体" w:hAnsi="宋体" w:cs="Arial"/>
                <w:sz w:val="22"/>
              </w:rPr>
              <w:t>cust_name='</w:t>
            </w:r>
            <w:r w:rsidRPr="00A1086E">
              <w:rPr>
                <w:rFonts w:ascii="宋体" w:hAnsi="宋体" w:cs="Arial" w:hint="eastAsia"/>
                <w:sz w:val="22"/>
              </w:rPr>
              <w:t>修改用户名2</w:t>
            </w:r>
            <w:r w:rsidRPr="00A1086E">
              <w:rPr>
                <w:rFonts w:ascii="宋体" w:hAnsi="宋体" w:cs="Arial"/>
                <w:sz w:val="22"/>
              </w:rPr>
              <w:t>' WHERE cust_id=200124355</w:t>
            </w:r>
            <w:r w:rsidR="002B342D">
              <w:rPr>
                <w:rFonts w:ascii="宋体" w:hAnsi="宋体" w:cs="Arial" w:hint="eastAsia"/>
                <w:sz w:val="22"/>
              </w:rPr>
              <w:t>;</w:t>
            </w:r>
          </w:p>
          <w:p w14:paraId="6776F650" w14:textId="4DE369B5" w:rsidR="0080651C" w:rsidRPr="00A1086E" w:rsidRDefault="0080651C" w:rsidP="00CA0EAD">
            <w:pPr>
              <w:spacing w:line="276" w:lineRule="auto"/>
              <w:ind w:firstLine="0"/>
              <w:rPr>
                <w:rFonts w:ascii="宋体" w:hAnsi="宋体" w:cs="Arial"/>
                <w:sz w:val="22"/>
                <w:szCs w:val="21"/>
              </w:rPr>
            </w:pPr>
            <w:r w:rsidRPr="00A1086E">
              <w:rPr>
                <w:rFonts w:ascii="宋体" w:hAnsi="宋体" w:cs="Arial"/>
                <w:sz w:val="22"/>
              </w:rPr>
              <w:t>3.</w:t>
            </w:r>
            <w:r w:rsidRPr="00A1086E">
              <w:rPr>
                <w:rFonts w:ascii="宋体" w:hAnsi="宋体" w:cs="Arial"/>
                <w:sz w:val="22"/>
              </w:rPr>
              <w:tab/>
              <w:t>查询更新后的结果与预期的结果是否一致，一致则测试通过，否则失败</w:t>
            </w:r>
          </w:p>
        </w:tc>
      </w:tr>
      <w:tr w:rsidR="0080651C" w:rsidRPr="00A1086E" w14:paraId="2E85995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F7F56C0"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85B19B9" w14:textId="77777777" w:rsidR="0080651C" w:rsidRPr="00A1086E" w:rsidRDefault="0080651C" w:rsidP="00126C0C">
            <w:pPr>
              <w:tabs>
                <w:tab w:val="left" w:pos="352"/>
                <w:tab w:val="left" w:pos="425"/>
              </w:tabs>
              <w:spacing w:beforeLines="50" w:before="156" w:after="50"/>
              <w:ind w:firstLine="0"/>
              <w:rPr>
                <w:rFonts w:ascii="宋体" w:hAnsi="宋体"/>
                <w:sz w:val="22"/>
              </w:rPr>
            </w:pPr>
            <w:r w:rsidRPr="00A1086E">
              <w:rPr>
                <w:rFonts w:ascii="宋体" w:hAnsi="宋体"/>
                <w:sz w:val="22"/>
              </w:rPr>
              <w:t>1．</w:t>
            </w:r>
            <w:r w:rsidRPr="00A1086E">
              <w:rPr>
                <w:rFonts w:ascii="宋体" w:hAnsi="宋体"/>
                <w:sz w:val="22"/>
              </w:rPr>
              <w:tab/>
              <w:t>测试程序运行正常。</w:t>
            </w:r>
          </w:p>
          <w:p w14:paraId="132FDEDE" w14:textId="7D978A96" w:rsidR="0080651C" w:rsidRPr="00A1086E" w:rsidRDefault="0080651C" w:rsidP="00CC4BCA">
            <w:pPr>
              <w:tabs>
                <w:tab w:val="left" w:pos="352"/>
                <w:tab w:val="left" w:pos="425"/>
              </w:tabs>
              <w:spacing w:beforeLines="50" w:before="156" w:after="50"/>
              <w:ind w:firstLine="0"/>
              <w:rPr>
                <w:rFonts w:ascii="宋体" w:hAnsi="宋体" w:cs="Arial"/>
                <w:sz w:val="22"/>
                <w:szCs w:val="21"/>
              </w:rPr>
            </w:pPr>
            <w:r w:rsidRPr="00A1086E">
              <w:rPr>
                <w:rFonts w:ascii="宋体" w:hAnsi="宋体"/>
                <w:sz w:val="22"/>
              </w:rPr>
              <w:t>2．</w:t>
            </w:r>
            <w:r w:rsidRPr="00986F2E">
              <w:rPr>
                <w:rFonts w:ascii="宋体" w:hAnsi="宋体"/>
                <w:color w:val="00B0F0"/>
                <w:sz w:val="22"/>
              </w:rPr>
              <w:tab/>
            </w:r>
            <w:r w:rsidR="00BF06EE" w:rsidRPr="00986F2E">
              <w:rPr>
                <w:rFonts w:ascii="宋体" w:hAnsi="宋体" w:cs="Arial" w:hint="eastAsia"/>
                <w:color w:val="00B0F0"/>
                <w:sz w:val="22"/>
                <w:szCs w:val="21"/>
              </w:rPr>
              <w:t>数据更新成功</w:t>
            </w:r>
          </w:p>
        </w:tc>
      </w:tr>
      <w:tr w:rsidR="0080651C" w:rsidRPr="00A1086E" w14:paraId="0F5E1E9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6580B93" w14:textId="77777777" w:rsidR="0080651C" w:rsidRPr="00A1086E" w:rsidRDefault="0080651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AC0DB00" w14:textId="033F5F99" w:rsidR="0080651C" w:rsidRPr="00A1086E" w:rsidRDefault="008065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39E4540" w14:textId="77777777" w:rsidR="0080651C" w:rsidRPr="00A1086E" w:rsidRDefault="0080651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9D36F36" w14:textId="28F3D53D" w:rsidR="0080651C" w:rsidRPr="00A1086E" w:rsidRDefault="0080651C" w:rsidP="00CA0EAD">
            <w:pPr>
              <w:spacing w:line="276" w:lineRule="auto"/>
              <w:ind w:firstLine="0"/>
              <w:rPr>
                <w:rFonts w:ascii="宋体" w:hAnsi="宋体" w:cs="Arial"/>
                <w:sz w:val="22"/>
              </w:rPr>
            </w:pPr>
            <w:r w:rsidRPr="00A1086E">
              <w:rPr>
                <w:rFonts w:ascii="宋体" w:hAnsi="宋体" w:cs="Arial"/>
                <w:i/>
                <w:color w:val="C00000"/>
                <w:sz w:val="22"/>
              </w:rPr>
              <w:t>A:较好完成，</w:t>
            </w:r>
            <w:del w:id="107" w:author="shi wei" w:date="2017-03-09T10:29:00Z">
              <w:r w:rsidRPr="00A1086E" w:rsidDel="00FA68DB">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0651C" w:rsidRPr="00A1086E" w14:paraId="47AC6BE0"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8C96F7D" w14:textId="77777777" w:rsidR="0080651C" w:rsidRPr="00A1086E" w:rsidRDefault="0080651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2C6CAF4" w14:textId="77777777" w:rsidR="0080651C" w:rsidRPr="00A1086E" w:rsidRDefault="0080651C" w:rsidP="00CA0EAD">
            <w:pPr>
              <w:spacing w:line="276" w:lineRule="auto"/>
              <w:ind w:firstLine="66"/>
              <w:rPr>
                <w:rFonts w:ascii="宋体" w:hAnsi="宋体" w:cs="Arial"/>
                <w:kern w:val="0"/>
                <w:sz w:val="22"/>
                <w:szCs w:val="21"/>
              </w:rPr>
            </w:pPr>
          </w:p>
          <w:p w14:paraId="2F64C37D" w14:textId="77777777" w:rsidR="0080651C" w:rsidRPr="00A1086E" w:rsidRDefault="0080651C" w:rsidP="00CA0EAD">
            <w:pPr>
              <w:spacing w:line="276" w:lineRule="auto"/>
              <w:ind w:firstLine="66"/>
              <w:rPr>
                <w:rFonts w:ascii="宋体" w:hAnsi="宋体" w:cs="Arial"/>
                <w:kern w:val="0"/>
                <w:sz w:val="22"/>
                <w:szCs w:val="21"/>
              </w:rPr>
            </w:pPr>
          </w:p>
        </w:tc>
      </w:tr>
      <w:tr w:rsidR="0080651C" w:rsidRPr="00A1086E" w14:paraId="40FBDDB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CB34592" w14:textId="77777777" w:rsidR="0080651C" w:rsidRPr="00A1086E" w:rsidRDefault="008065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480B9AC" w14:textId="77777777" w:rsidR="0080651C" w:rsidRPr="00A1086E" w:rsidRDefault="0080651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95FC7D7" w14:textId="77777777" w:rsidR="0080651C" w:rsidRPr="00A1086E" w:rsidRDefault="0080651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A823A1B" w14:textId="77777777" w:rsidR="0080651C" w:rsidRPr="00A1086E" w:rsidRDefault="0080651C" w:rsidP="00CA0EAD">
            <w:pPr>
              <w:pStyle w:val="aa"/>
              <w:widowControl w:val="0"/>
              <w:spacing w:before="156" w:line="276" w:lineRule="auto"/>
              <w:ind w:firstLine="66"/>
              <w:outlineLvl w:val="9"/>
              <w:rPr>
                <w:rFonts w:ascii="宋体" w:eastAsia="宋体" w:hAnsi="宋体" w:cs="Arial"/>
                <w:kern w:val="2"/>
                <w:sz w:val="22"/>
                <w:szCs w:val="21"/>
              </w:rPr>
            </w:pPr>
          </w:p>
        </w:tc>
      </w:tr>
    </w:tbl>
    <w:p w14:paraId="73B342C8"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DELETE</w:t>
      </w:r>
      <w:r w:rsidRPr="00A1086E">
        <w:rPr>
          <w:rFonts w:ascii="宋体" w:eastAsia="宋体" w:hAnsi="宋体" w:hint="eastAsia"/>
        </w:rPr>
        <w:t>语句测试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F1BB40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405BAF"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10A318C" w14:textId="44728194" w:rsidR="00A04E87" w:rsidRPr="00A1086E" w:rsidRDefault="003706D2" w:rsidP="00CA0EAD">
            <w:pPr>
              <w:spacing w:line="276" w:lineRule="auto"/>
              <w:ind w:firstLine="0"/>
              <w:rPr>
                <w:rFonts w:ascii="宋体" w:hAnsi="宋体" w:cs="Arial"/>
                <w:sz w:val="22"/>
                <w:szCs w:val="21"/>
              </w:rPr>
            </w:pPr>
            <w:r w:rsidRPr="00A1086E">
              <w:rPr>
                <w:rFonts w:ascii="宋体" w:hAnsi="宋体"/>
                <w:sz w:val="22"/>
              </w:rPr>
              <w:t>DELETE支持测试用例</w:t>
            </w:r>
          </w:p>
        </w:tc>
      </w:tr>
      <w:tr w:rsidR="00A04E87" w:rsidRPr="00A1086E" w14:paraId="2A9CFDC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4D76203"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5D800A1" w14:textId="0BA522A7" w:rsidR="00A04E87" w:rsidRPr="00A1086E" w:rsidRDefault="003706D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706D2" w:rsidRPr="00A1086E" w14:paraId="29C2289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3C0743D"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93823CC" w14:textId="257196AA" w:rsidR="003706D2" w:rsidRPr="00A1086E" w:rsidRDefault="003706D2" w:rsidP="00CA0EAD">
            <w:pPr>
              <w:spacing w:line="276" w:lineRule="auto"/>
              <w:ind w:firstLine="0"/>
              <w:rPr>
                <w:rFonts w:ascii="宋体" w:hAnsi="宋体" w:cs="Arial"/>
                <w:sz w:val="22"/>
                <w:szCs w:val="21"/>
              </w:rPr>
            </w:pPr>
            <w:r w:rsidRPr="00A1086E">
              <w:rPr>
                <w:rFonts w:ascii="宋体" w:hAnsi="宋体"/>
                <w:sz w:val="22"/>
              </w:rPr>
              <w:t>验证单表单分库删除语句正确性</w:t>
            </w:r>
          </w:p>
        </w:tc>
      </w:tr>
      <w:tr w:rsidR="003706D2" w:rsidRPr="00A1086E" w14:paraId="7BEA418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89B2C41"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3FD6A78" w14:textId="7C672B2C" w:rsidR="003706D2" w:rsidRPr="00CB5FCF" w:rsidRDefault="0020292B" w:rsidP="00CE3A6E">
            <w:pPr>
              <w:pStyle w:val="ab"/>
              <w:numPr>
                <w:ilvl w:val="6"/>
                <w:numId w:val="71"/>
              </w:numPr>
              <w:spacing w:line="276" w:lineRule="auto"/>
              <w:ind w:left="371"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w:t>
            </w:r>
            <w:r w:rsidR="00CE3A6E" w:rsidRPr="00CE3A6E">
              <w:rPr>
                <w:rFonts w:ascii="宋体" w:hAnsi="宋体"/>
                <w:color w:val="00B0F0"/>
                <w:sz w:val="22"/>
              </w:rPr>
              <w:t>2</w:t>
            </w:r>
            <w:del w:id="108" w:author="shi wei" w:date="2017-03-09T10:29:00Z">
              <w:r w:rsidRPr="00CB5FCF" w:rsidDel="00C202F8">
                <w:rPr>
                  <w:rFonts w:ascii="宋体" w:hAnsi="宋体"/>
                  <w:color w:val="FF0000"/>
                  <w:sz w:val="22"/>
                </w:rPr>
                <w:delText>已成功执行</w:delText>
              </w:r>
            </w:del>
            <w:ins w:id="109" w:author="shi wei" w:date="2017-03-09T10:29:00Z">
              <w:r w:rsidR="00C202F8">
                <w:rPr>
                  <w:rFonts w:ascii="宋体" w:hAnsi="宋体" w:hint="eastAsia"/>
                  <w:color w:val="FF0000"/>
                  <w:sz w:val="22"/>
                </w:rPr>
                <w:t>的库表已存在</w:t>
              </w:r>
            </w:ins>
          </w:p>
        </w:tc>
      </w:tr>
      <w:tr w:rsidR="003706D2" w:rsidRPr="00A1086E" w14:paraId="5786ED4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E1B4C2"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3F87022" w14:textId="77777777" w:rsidR="003706D2" w:rsidRPr="00A1086E" w:rsidRDefault="003706D2"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 xml:space="preserve">执行SQL语句: </w:t>
            </w:r>
          </w:p>
          <w:p w14:paraId="7CF2AA48" w14:textId="77777777" w:rsidR="003706D2" w:rsidRPr="00A1086E" w:rsidRDefault="003706D2"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 xml:space="preserve">DELETE FROM </w:t>
            </w:r>
            <w:r w:rsidRPr="00A1086E">
              <w:rPr>
                <w:rFonts w:ascii="宋体" w:eastAsia="宋体" w:hAnsi="宋体" w:cs="Arial"/>
                <w:sz w:val="22"/>
              </w:rPr>
              <w:t>customer</w:t>
            </w:r>
            <w:r w:rsidRPr="00A1086E">
              <w:rPr>
                <w:rFonts w:ascii="宋体" w:eastAsia="宋体" w:hAnsi="宋体"/>
                <w:sz w:val="22"/>
              </w:rPr>
              <w:t>;</w:t>
            </w:r>
          </w:p>
          <w:p w14:paraId="047B7582" w14:textId="77777777" w:rsidR="003706D2" w:rsidRPr="00A1086E" w:rsidRDefault="003706D2"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VALUES(200124353, 1112, 3, 10010, 10000, '测试用户1', 200, 101, 10011);</w:t>
            </w:r>
          </w:p>
          <w:p w14:paraId="0F57BEB1" w14:textId="77777777" w:rsidR="003706D2" w:rsidRPr="00A1086E" w:rsidRDefault="003706D2"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VALUES(200124354, 1112, 3, 10010, 10000, '测试用户2', 200, 101, 10011);</w:t>
            </w:r>
          </w:p>
          <w:p w14:paraId="343B4433" w14:textId="77777777" w:rsidR="003706D2" w:rsidRPr="00A1086E" w:rsidRDefault="003706D2" w:rsidP="00126C0C">
            <w:pPr>
              <w:ind w:firstLine="0"/>
              <w:rPr>
                <w:rFonts w:ascii="宋体" w:hAnsi="宋体" w:cs="Arial"/>
                <w:sz w:val="22"/>
              </w:rPr>
            </w:pPr>
            <w:r w:rsidRPr="00A1086E">
              <w:rPr>
                <w:rFonts w:ascii="宋体" w:hAnsi="宋体" w:cs="Arial"/>
                <w:sz w:val="22"/>
              </w:rPr>
              <w:t>INSERT INTO customer(cust_id, credit_id, service_grade_id, credit_limit_id, party_id, cust_name, common_region_id, cust_source_id, cust_order_id) VALUES(200124355, 1112, 3, 10010, 10000, '测试用户3', 200, 101, 10011);</w:t>
            </w:r>
          </w:p>
          <w:p w14:paraId="60B41F55" w14:textId="77777777" w:rsidR="003706D2" w:rsidRPr="00A1086E" w:rsidRDefault="003706D2" w:rsidP="00126C0C">
            <w:pPr>
              <w:ind w:firstLine="0"/>
              <w:rPr>
                <w:rFonts w:ascii="宋体" w:hAnsi="宋体" w:cs="Arial"/>
                <w:sz w:val="22"/>
              </w:rPr>
            </w:pPr>
            <w:r w:rsidRPr="00A1086E">
              <w:rPr>
                <w:rFonts w:ascii="宋体" w:hAnsi="宋体" w:cs="Arial"/>
                <w:sz w:val="22"/>
              </w:rPr>
              <w:t>SELECT * FROM customer;</w:t>
            </w:r>
          </w:p>
          <w:p w14:paraId="7922F2AA" w14:textId="77777777" w:rsidR="003706D2" w:rsidRPr="00A1086E" w:rsidRDefault="003706D2" w:rsidP="00126C0C">
            <w:pPr>
              <w:ind w:firstLine="0"/>
              <w:rPr>
                <w:rFonts w:ascii="宋体" w:hAnsi="宋体" w:cs="Arial"/>
                <w:sz w:val="22"/>
              </w:rPr>
            </w:pPr>
          </w:p>
          <w:p w14:paraId="4CC46E73" w14:textId="77777777" w:rsidR="003706D2" w:rsidRPr="00A1086E" w:rsidRDefault="003706D2" w:rsidP="00126C0C">
            <w:pPr>
              <w:ind w:firstLine="0"/>
              <w:rPr>
                <w:rFonts w:ascii="宋体" w:hAnsi="宋体" w:cs="Arial"/>
                <w:sz w:val="22"/>
              </w:rPr>
            </w:pPr>
            <w:r w:rsidRPr="00A1086E">
              <w:rPr>
                <w:rFonts w:ascii="宋体" w:hAnsi="宋体" w:cs="Arial"/>
                <w:sz w:val="22"/>
              </w:rPr>
              <w:t>DELETE FROM customer WHERE cust_id=200124353;</w:t>
            </w:r>
          </w:p>
          <w:p w14:paraId="26CE1403" w14:textId="77777777" w:rsidR="003706D2" w:rsidRPr="00A1086E" w:rsidRDefault="003706D2" w:rsidP="00126C0C">
            <w:pPr>
              <w:ind w:firstLine="0"/>
              <w:rPr>
                <w:rFonts w:ascii="宋体" w:hAnsi="宋体" w:cs="Arial"/>
                <w:sz w:val="22"/>
              </w:rPr>
            </w:pPr>
            <w:r w:rsidRPr="00A1086E">
              <w:rPr>
                <w:rFonts w:ascii="宋体" w:hAnsi="宋体" w:cs="Arial"/>
                <w:sz w:val="22"/>
              </w:rPr>
              <w:t>SELECT * FROM customer;</w:t>
            </w:r>
          </w:p>
          <w:p w14:paraId="4AE26F96" w14:textId="77777777" w:rsidR="003706D2" w:rsidRPr="00A1086E" w:rsidRDefault="003706D2" w:rsidP="00126C0C">
            <w:pPr>
              <w:ind w:firstLine="0"/>
              <w:rPr>
                <w:rFonts w:ascii="宋体" w:hAnsi="宋体" w:cs="Arial"/>
                <w:sz w:val="22"/>
              </w:rPr>
            </w:pPr>
          </w:p>
          <w:p w14:paraId="6BDFA5AE" w14:textId="77777777" w:rsidR="003706D2" w:rsidRPr="00A1086E" w:rsidRDefault="003706D2" w:rsidP="00126C0C">
            <w:pPr>
              <w:ind w:firstLine="0"/>
              <w:rPr>
                <w:rFonts w:ascii="宋体" w:hAnsi="宋体" w:cs="Arial"/>
                <w:sz w:val="22"/>
              </w:rPr>
            </w:pPr>
            <w:r w:rsidRPr="00A1086E">
              <w:rPr>
                <w:rFonts w:ascii="宋体" w:hAnsi="宋体" w:cs="Arial"/>
                <w:sz w:val="22"/>
              </w:rPr>
              <w:t>DELETE FROM customer WHERE cust_id in (200124354);</w:t>
            </w:r>
          </w:p>
          <w:p w14:paraId="7DE3FC64" w14:textId="77777777" w:rsidR="003706D2" w:rsidRPr="00A1086E" w:rsidRDefault="003706D2" w:rsidP="00126C0C">
            <w:pPr>
              <w:ind w:firstLine="0"/>
              <w:rPr>
                <w:rFonts w:ascii="宋体" w:hAnsi="宋体" w:cs="Arial"/>
                <w:sz w:val="22"/>
              </w:rPr>
            </w:pPr>
            <w:r w:rsidRPr="00A1086E">
              <w:rPr>
                <w:rFonts w:ascii="宋体" w:hAnsi="宋体" w:cs="Arial"/>
                <w:sz w:val="22"/>
              </w:rPr>
              <w:t>SELECT * FROM customer;</w:t>
            </w:r>
          </w:p>
          <w:p w14:paraId="2E569605" w14:textId="77777777" w:rsidR="003706D2" w:rsidRPr="00A1086E" w:rsidRDefault="003706D2" w:rsidP="00126C0C">
            <w:pPr>
              <w:ind w:firstLine="0"/>
              <w:rPr>
                <w:rFonts w:ascii="宋体" w:hAnsi="宋体" w:cs="Arial"/>
                <w:sz w:val="22"/>
              </w:rPr>
            </w:pPr>
          </w:p>
          <w:p w14:paraId="4AC603E0" w14:textId="77777777" w:rsidR="003706D2" w:rsidRPr="00A1086E" w:rsidRDefault="003706D2" w:rsidP="00126C0C">
            <w:pPr>
              <w:ind w:firstLine="0"/>
              <w:rPr>
                <w:rFonts w:ascii="宋体" w:hAnsi="宋体" w:cs="Arial"/>
                <w:sz w:val="22"/>
              </w:rPr>
            </w:pPr>
            <w:r w:rsidRPr="00A1086E">
              <w:rPr>
                <w:rFonts w:ascii="宋体" w:hAnsi="宋体" w:cs="Arial" w:hint="eastAsia"/>
                <w:sz w:val="22"/>
              </w:rPr>
              <w:t xml:space="preserve">DELETE FROM </w:t>
            </w:r>
            <w:r w:rsidRPr="00A1086E">
              <w:rPr>
                <w:rFonts w:ascii="宋体" w:hAnsi="宋体" w:cs="Arial"/>
                <w:sz w:val="22"/>
              </w:rPr>
              <w:t>customer WHERE cust_name = '测试用户3';</w:t>
            </w:r>
          </w:p>
          <w:p w14:paraId="41E05E1A" w14:textId="298F7BD9" w:rsidR="003706D2" w:rsidRPr="00A1086E" w:rsidRDefault="003706D2" w:rsidP="00CA0EAD">
            <w:pPr>
              <w:spacing w:line="276" w:lineRule="auto"/>
              <w:ind w:firstLine="0"/>
              <w:rPr>
                <w:rFonts w:ascii="宋体" w:hAnsi="宋体" w:cs="Arial"/>
                <w:sz w:val="22"/>
                <w:szCs w:val="21"/>
              </w:rPr>
            </w:pPr>
            <w:r w:rsidRPr="00A1086E">
              <w:rPr>
                <w:rFonts w:ascii="宋体" w:hAnsi="宋体" w:cs="Arial"/>
                <w:sz w:val="22"/>
              </w:rPr>
              <w:t>SELECT * FROM customer;</w:t>
            </w:r>
          </w:p>
        </w:tc>
      </w:tr>
      <w:tr w:rsidR="003706D2" w:rsidRPr="00A1086E" w14:paraId="370143B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E4A855A"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08EF4A6" w14:textId="77777777" w:rsidR="003706D2" w:rsidRPr="00A1086E" w:rsidRDefault="003706D2" w:rsidP="00126C0C">
            <w:pPr>
              <w:ind w:firstLine="0"/>
              <w:rPr>
                <w:rFonts w:ascii="宋体" w:hAnsi="宋体" w:cs="Arial"/>
                <w:sz w:val="22"/>
              </w:rPr>
            </w:pPr>
            <w:r w:rsidRPr="00A1086E">
              <w:rPr>
                <w:rFonts w:ascii="宋体" w:hAnsi="宋体" w:cs="Arial" w:hint="eastAsia"/>
                <w:sz w:val="22"/>
              </w:rPr>
              <w:t>程序执行INSERT后，可以查询到3条数据；</w:t>
            </w:r>
          </w:p>
          <w:p w14:paraId="074C3C5B" w14:textId="77777777" w:rsidR="003706D2" w:rsidRPr="00A1086E" w:rsidRDefault="003706D2" w:rsidP="00126C0C">
            <w:pPr>
              <w:ind w:firstLine="0"/>
              <w:rPr>
                <w:rFonts w:ascii="宋体" w:hAnsi="宋体" w:cs="Arial"/>
                <w:sz w:val="22"/>
              </w:rPr>
            </w:pPr>
            <w:r w:rsidRPr="00A1086E">
              <w:rPr>
                <w:rFonts w:ascii="宋体" w:hAnsi="宋体" w:cs="Arial" w:hint="eastAsia"/>
                <w:sz w:val="22"/>
              </w:rPr>
              <w:t>执行第一条DELETE后，能查询到两条数据，并且没有</w:t>
            </w:r>
            <w:r w:rsidRPr="00A1086E">
              <w:rPr>
                <w:rFonts w:ascii="宋体" w:hAnsi="宋体" w:cs="Arial"/>
                <w:sz w:val="22"/>
              </w:rPr>
              <w:t>cust_id=200124353</w:t>
            </w:r>
            <w:r w:rsidRPr="00A1086E">
              <w:rPr>
                <w:rFonts w:ascii="宋体" w:hAnsi="宋体" w:cs="Arial" w:hint="eastAsia"/>
                <w:sz w:val="22"/>
              </w:rPr>
              <w:t>的数据；</w:t>
            </w:r>
          </w:p>
          <w:p w14:paraId="12B41D72" w14:textId="77777777" w:rsidR="003706D2" w:rsidRPr="00A1086E" w:rsidRDefault="003706D2" w:rsidP="00126C0C">
            <w:pPr>
              <w:ind w:firstLine="0"/>
              <w:rPr>
                <w:rFonts w:ascii="宋体" w:hAnsi="宋体" w:cs="Arial"/>
                <w:sz w:val="22"/>
              </w:rPr>
            </w:pPr>
            <w:r w:rsidRPr="00A1086E">
              <w:rPr>
                <w:rFonts w:ascii="宋体" w:hAnsi="宋体" w:cs="Arial" w:hint="eastAsia"/>
                <w:sz w:val="22"/>
              </w:rPr>
              <w:t>执行第二条DELETE后，能查询到一条数据，并且没有</w:t>
            </w:r>
            <w:r w:rsidRPr="00A1086E">
              <w:rPr>
                <w:rFonts w:ascii="宋体" w:hAnsi="宋体" w:cs="Arial"/>
                <w:sz w:val="22"/>
              </w:rPr>
              <w:t>cust_id=200124354</w:t>
            </w:r>
            <w:r w:rsidRPr="00A1086E">
              <w:rPr>
                <w:rFonts w:ascii="宋体" w:hAnsi="宋体" w:cs="Arial" w:hint="eastAsia"/>
                <w:sz w:val="22"/>
              </w:rPr>
              <w:t>的数据；</w:t>
            </w:r>
          </w:p>
          <w:p w14:paraId="3BEABA7E" w14:textId="22DA47BD" w:rsidR="003706D2" w:rsidRPr="00A1086E" w:rsidRDefault="003706D2" w:rsidP="00CA0EAD">
            <w:pPr>
              <w:spacing w:line="276" w:lineRule="auto"/>
              <w:ind w:firstLine="0"/>
              <w:rPr>
                <w:rFonts w:ascii="宋体" w:hAnsi="宋体" w:cs="Arial"/>
                <w:sz w:val="22"/>
                <w:szCs w:val="21"/>
              </w:rPr>
            </w:pPr>
            <w:r w:rsidRPr="00A1086E">
              <w:rPr>
                <w:rFonts w:ascii="宋体" w:hAnsi="宋体" w:cs="Arial" w:hint="eastAsia"/>
                <w:sz w:val="22"/>
              </w:rPr>
              <w:t>执行第三条DELETE后，查询结果为空</w:t>
            </w:r>
          </w:p>
        </w:tc>
      </w:tr>
      <w:tr w:rsidR="003706D2" w:rsidRPr="00A1086E" w14:paraId="078B9B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68FE2C7" w14:textId="77777777" w:rsidR="003706D2" w:rsidRPr="00A1086E" w:rsidRDefault="003706D2"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8FBCC94" w14:textId="17274EEB" w:rsidR="003706D2" w:rsidRPr="00A1086E" w:rsidRDefault="003706D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EE40CE8" w14:textId="77777777" w:rsidR="003706D2" w:rsidRPr="00A1086E" w:rsidRDefault="003706D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DCFCA2A" w14:textId="61C85A46" w:rsidR="003706D2" w:rsidRPr="00A1086E" w:rsidRDefault="003706D2" w:rsidP="00CA0EAD">
            <w:pPr>
              <w:spacing w:line="276" w:lineRule="auto"/>
              <w:ind w:firstLine="0"/>
              <w:rPr>
                <w:rFonts w:ascii="宋体" w:hAnsi="宋体" w:cs="Arial"/>
                <w:sz w:val="22"/>
              </w:rPr>
            </w:pPr>
            <w:r w:rsidRPr="00A1086E">
              <w:rPr>
                <w:rFonts w:ascii="宋体" w:hAnsi="宋体" w:cs="Arial"/>
                <w:i/>
                <w:color w:val="C00000"/>
                <w:sz w:val="22"/>
              </w:rPr>
              <w:t>A:较好完成</w:t>
            </w:r>
            <w:del w:id="110" w:author="shi wei" w:date="2017-03-09T10:29:00Z">
              <w:r w:rsidRPr="00A1086E" w:rsidDel="002A5C4E">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706D2" w:rsidRPr="00A1086E" w14:paraId="5300039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1E11831" w14:textId="77777777" w:rsidR="003706D2" w:rsidRPr="00A1086E" w:rsidRDefault="003706D2"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369D470" w14:textId="77777777" w:rsidR="003706D2" w:rsidRPr="00A1086E" w:rsidRDefault="003706D2" w:rsidP="00CA0EAD">
            <w:pPr>
              <w:spacing w:line="276" w:lineRule="auto"/>
              <w:ind w:firstLine="66"/>
              <w:rPr>
                <w:rFonts w:ascii="宋体" w:hAnsi="宋体" w:cs="Arial"/>
                <w:kern w:val="0"/>
                <w:sz w:val="22"/>
                <w:szCs w:val="21"/>
              </w:rPr>
            </w:pPr>
          </w:p>
          <w:p w14:paraId="0E078EDA" w14:textId="77777777" w:rsidR="003706D2" w:rsidRPr="00A1086E" w:rsidRDefault="003706D2" w:rsidP="00CA0EAD">
            <w:pPr>
              <w:spacing w:line="276" w:lineRule="auto"/>
              <w:ind w:firstLine="66"/>
              <w:rPr>
                <w:rFonts w:ascii="宋体" w:hAnsi="宋体" w:cs="Arial"/>
                <w:kern w:val="0"/>
                <w:sz w:val="22"/>
                <w:szCs w:val="21"/>
              </w:rPr>
            </w:pPr>
          </w:p>
        </w:tc>
      </w:tr>
      <w:tr w:rsidR="003706D2" w:rsidRPr="00A1086E" w14:paraId="6C65CA9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296426C" w14:textId="77777777" w:rsidR="003706D2" w:rsidRPr="00A1086E" w:rsidRDefault="003706D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97EF42A" w14:textId="77777777" w:rsidR="003706D2" w:rsidRPr="00A1086E" w:rsidRDefault="003706D2"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669BB50" w14:textId="77777777" w:rsidR="003706D2" w:rsidRPr="00A1086E" w:rsidRDefault="003706D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143AD8E" w14:textId="77777777" w:rsidR="003706D2" w:rsidRPr="00A1086E" w:rsidRDefault="003706D2" w:rsidP="00CA0EAD">
            <w:pPr>
              <w:pStyle w:val="aa"/>
              <w:widowControl w:val="0"/>
              <w:spacing w:before="156" w:line="276" w:lineRule="auto"/>
              <w:ind w:firstLine="66"/>
              <w:outlineLvl w:val="9"/>
              <w:rPr>
                <w:rFonts w:ascii="宋体" w:eastAsia="宋体" w:hAnsi="宋体" w:cs="Arial"/>
                <w:kern w:val="2"/>
                <w:sz w:val="22"/>
                <w:szCs w:val="21"/>
              </w:rPr>
            </w:pPr>
          </w:p>
        </w:tc>
      </w:tr>
    </w:tbl>
    <w:p w14:paraId="53D5689A"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SELECT条件查询</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0FE819A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B77665D"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E9EDF44" w14:textId="5CE212B4" w:rsidR="00A04E87" w:rsidRPr="00A1086E" w:rsidRDefault="00FF72F9" w:rsidP="00CA0EAD">
            <w:pPr>
              <w:spacing w:line="276" w:lineRule="auto"/>
              <w:ind w:firstLine="0"/>
              <w:rPr>
                <w:rFonts w:ascii="宋体" w:hAnsi="宋体" w:cs="Arial"/>
                <w:sz w:val="22"/>
                <w:szCs w:val="21"/>
              </w:rPr>
            </w:pPr>
            <w:r w:rsidRPr="00A1086E">
              <w:rPr>
                <w:rFonts w:ascii="宋体" w:hAnsi="宋体"/>
                <w:sz w:val="22"/>
              </w:rPr>
              <w:t>SELECT</w:t>
            </w:r>
            <w:r w:rsidRPr="00A1086E">
              <w:rPr>
                <w:rFonts w:ascii="宋体" w:hAnsi="宋体" w:hint="eastAsia"/>
                <w:sz w:val="22"/>
              </w:rPr>
              <w:t>语句</w:t>
            </w:r>
            <w:r w:rsidRPr="00A1086E">
              <w:rPr>
                <w:rFonts w:ascii="宋体" w:hAnsi="宋体"/>
                <w:sz w:val="22"/>
              </w:rPr>
              <w:t>支持测试</w:t>
            </w:r>
          </w:p>
        </w:tc>
      </w:tr>
      <w:tr w:rsidR="00A04E87" w:rsidRPr="00A1086E" w14:paraId="3425D82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62E0A37"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F4AD04C" w14:textId="64D01A6D" w:rsidR="00A04E87" w:rsidRPr="00A1086E" w:rsidRDefault="00FB30B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FF72F9" w:rsidRPr="00A1086E" w14:paraId="74D5E3D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AE293F5"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152E988" w14:textId="4A7123A8" w:rsidR="00FF72F9" w:rsidRPr="00A1086E" w:rsidRDefault="00FF72F9" w:rsidP="00CA0EAD">
            <w:pPr>
              <w:spacing w:line="276" w:lineRule="auto"/>
              <w:ind w:firstLine="0"/>
              <w:rPr>
                <w:rFonts w:ascii="宋体" w:hAnsi="宋体" w:cs="Arial"/>
                <w:sz w:val="22"/>
                <w:szCs w:val="21"/>
              </w:rPr>
            </w:pPr>
            <w:r w:rsidRPr="00A1086E">
              <w:rPr>
                <w:rFonts w:ascii="宋体" w:hAnsi="宋体"/>
                <w:sz w:val="22"/>
              </w:rPr>
              <w:t>验证单表单分库条件查询语句正确性</w:t>
            </w:r>
          </w:p>
        </w:tc>
      </w:tr>
      <w:tr w:rsidR="00FF72F9" w:rsidRPr="00A1086E" w14:paraId="1BCD9E4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929C5A"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A8D2950" w14:textId="1C76067B" w:rsidR="0059015D" w:rsidRPr="00CB5FCF" w:rsidRDefault="0059015D" w:rsidP="00CB5FCF">
            <w:pPr>
              <w:pStyle w:val="ab"/>
              <w:numPr>
                <w:ilvl w:val="3"/>
                <w:numId w:val="70"/>
              </w:numPr>
              <w:spacing w:line="276" w:lineRule="auto"/>
              <w:ind w:left="371"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w:t>
            </w:r>
            <w:r w:rsidR="00E361C0" w:rsidRPr="00E361C0">
              <w:rPr>
                <w:rFonts w:ascii="宋体" w:hAnsi="宋体"/>
                <w:color w:val="00B0F0"/>
                <w:sz w:val="22"/>
              </w:rPr>
              <w:t>2</w:t>
            </w:r>
            <w:del w:id="111" w:author="shi wei" w:date="2017-03-09T10:30:00Z">
              <w:r w:rsidRPr="00CB5FCF" w:rsidDel="00EE5989">
                <w:rPr>
                  <w:rFonts w:ascii="宋体" w:hAnsi="宋体"/>
                  <w:color w:val="FF0000"/>
                  <w:sz w:val="22"/>
                </w:rPr>
                <w:delText>已成功执行</w:delText>
              </w:r>
            </w:del>
            <w:ins w:id="112" w:author="shi wei" w:date="2017-03-09T10:30:00Z">
              <w:r w:rsidR="00EC14E5">
                <w:rPr>
                  <w:rFonts w:ascii="宋体" w:hAnsi="宋体" w:hint="eastAsia"/>
                  <w:color w:val="FF0000"/>
                  <w:sz w:val="22"/>
                </w:rPr>
                <w:t>中的库表已存在</w:t>
              </w:r>
            </w:ins>
          </w:p>
          <w:p w14:paraId="2F84FC3E" w14:textId="7DFF30BF" w:rsidR="00FF72F9" w:rsidRPr="00CB5FCF" w:rsidRDefault="0059015D" w:rsidP="00CB5FCF">
            <w:pPr>
              <w:pStyle w:val="ab"/>
              <w:numPr>
                <w:ilvl w:val="3"/>
                <w:numId w:val="70"/>
              </w:numPr>
              <w:spacing w:line="276" w:lineRule="auto"/>
              <w:ind w:left="371" w:firstLineChars="0"/>
              <w:rPr>
                <w:rFonts w:ascii="宋体" w:hAnsi="宋体" w:cs="Arial"/>
                <w:sz w:val="22"/>
                <w:szCs w:val="21"/>
              </w:rPr>
            </w:pPr>
            <w:r w:rsidRPr="00CB5FCF">
              <w:rPr>
                <w:rFonts w:ascii="宋体" w:hAnsi="宋体" w:hint="eastAsia"/>
                <w:color w:val="FF0000"/>
                <w:sz w:val="22"/>
              </w:rPr>
              <w:t>分片表</w:t>
            </w:r>
            <w:r w:rsidRPr="00CB5FCF">
              <w:rPr>
                <w:rFonts w:ascii="宋体" w:hAnsi="宋体"/>
                <w:color w:val="FF0000"/>
                <w:sz w:val="22"/>
              </w:rPr>
              <w:t>customer中存在</w:t>
            </w:r>
            <w:r w:rsidR="009A66C8">
              <w:rPr>
                <w:rFonts w:ascii="宋体" w:hAnsi="宋体" w:hint="eastAsia"/>
                <w:color w:val="FF0000"/>
                <w:sz w:val="22"/>
              </w:rPr>
              <w:t>多</w:t>
            </w:r>
            <w:r w:rsidRPr="00CB5FCF">
              <w:rPr>
                <w:rFonts w:ascii="宋体" w:hAnsi="宋体" w:hint="eastAsia"/>
                <w:color w:val="FF0000"/>
                <w:sz w:val="22"/>
              </w:rPr>
              <w:t>条数据</w:t>
            </w:r>
          </w:p>
        </w:tc>
      </w:tr>
      <w:tr w:rsidR="00FF72F9" w:rsidRPr="00A1086E" w14:paraId="30C9D48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3EF0A0"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21556A0" w14:textId="5FA1B75D" w:rsidR="00FF72F9" w:rsidRPr="00A1086E" w:rsidRDefault="00FF72F9" w:rsidP="00126C0C">
            <w:pPr>
              <w:pStyle w:val="ListParagraph1"/>
              <w:tabs>
                <w:tab w:val="left" w:pos="352"/>
              </w:tabs>
              <w:spacing w:beforeLines="50" w:before="156" w:after="50"/>
              <w:ind w:firstLineChars="0" w:hanging="66"/>
              <w:rPr>
                <w:rFonts w:ascii="宋体" w:eastAsia="宋体" w:hAnsi="宋体"/>
                <w:sz w:val="22"/>
              </w:rPr>
            </w:pPr>
            <w:r w:rsidRPr="00A1086E">
              <w:rPr>
                <w:rFonts w:ascii="宋体" w:eastAsia="宋体" w:hAnsi="宋体"/>
                <w:sz w:val="22"/>
              </w:rPr>
              <w:t>执行SQL语句</w:t>
            </w:r>
            <w:r w:rsidR="00E361C0" w:rsidRPr="00086318">
              <w:rPr>
                <w:rFonts w:ascii="宋体" w:hAnsi="宋体" w:hint="eastAsia"/>
                <w:color w:val="00B0F0"/>
                <w:sz w:val="22"/>
              </w:rPr>
              <w:t>(</w:t>
            </w:r>
            <w:r w:rsidR="00E361C0" w:rsidRPr="00086318">
              <w:rPr>
                <w:rFonts w:ascii="宋体" w:hAnsi="宋体" w:hint="eastAsia"/>
                <w:color w:val="00B0F0"/>
                <w:sz w:val="22"/>
              </w:rPr>
              <w:t>根据具体</w:t>
            </w:r>
            <w:r w:rsidR="00E361C0" w:rsidRPr="009042C6">
              <w:rPr>
                <w:rFonts w:ascii="宋体" w:hAnsi="宋体" w:hint="eastAsia"/>
                <w:color w:val="00B0F0"/>
                <w:sz w:val="22"/>
              </w:rPr>
              <w:t>的</w:t>
            </w:r>
            <w:r w:rsidR="00E361C0" w:rsidRPr="009042C6">
              <w:rPr>
                <w:rFonts w:ascii="宋体" w:hAnsi="宋体" w:cs="Arial"/>
                <w:color w:val="00B0F0"/>
                <w:sz w:val="22"/>
              </w:rPr>
              <w:t>数据</w:t>
            </w:r>
            <w:r w:rsidR="00E361C0" w:rsidRPr="009042C6">
              <w:rPr>
                <w:rFonts w:ascii="宋体" w:hAnsi="宋体" w:hint="eastAsia"/>
                <w:color w:val="00B0F0"/>
                <w:sz w:val="22"/>
              </w:rPr>
              <w:t>调</w:t>
            </w:r>
            <w:r w:rsidR="00E361C0">
              <w:rPr>
                <w:rFonts w:ascii="宋体" w:hAnsi="宋体" w:hint="eastAsia"/>
                <w:color w:val="00B0F0"/>
                <w:sz w:val="22"/>
              </w:rPr>
              <w:t>整查询条件</w:t>
            </w:r>
            <w:r w:rsidR="00E361C0" w:rsidRPr="00086318">
              <w:rPr>
                <w:rFonts w:ascii="宋体" w:hAnsi="宋体" w:hint="eastAsia"/>
                <w:color w:val="00B0F0"/>
                <w:sz w:val="22"/>
              </w:rPr>
              <w:t>)</w:t>
            </w:r>
            <w:r w:rsidRPr="00A1086E">
              <w:rPr>
                <w:rFonts w:ascii="宋体" w:eastAsia="宋体" w:hAnsi="宋体"/>
                <w:sz w:val="22"/>
              </w:rPr>
              <w:t xml:space="preserve">: </w:t>
            </w:r>
          </w:p>
          <w:p w14:paraId="77A9145C"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cust_id=</w:t>
            </w:r>
            <w:r w:rsidRPr="00A1086E">
              <w:rPr>
                <w:rFonts w:ascii="宋体" w:hAnsi="宋体" w:cs="Arial"/>
                <w:sz w:val="22"/>
              </w:rPr>
              <w:t>200124353</w:t>
            </w:r>
            <w:r w:rsidRPr="00A1086E">
              <w:rPr>
                <w:rFonts w:ascii="宋体" w:hAnsi="宋体"/>
                <w:sz w:val="22"/>
              </w:rPr>
              <w:t xml:space="preserve">; </w:t>
            </w:r>
          </w:p>
          <w:p w14:paraId="2C7EFE44"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customer WHERE</w:t>
            </w:r>
            <w:r w:rsidRPr="00A1086E">
              <w:rPr>
                <w:rFonts w:ascii="宋体" w:hAnsi="宋体"/>
                <w:sz w:val="22"/>
              </w:rPr>
              <w:t xml:space="preserve"> cust_name='</w:t>
            </w:r>
            <w:r w:rsidRPr="00A1086E">
              <w:rPr>
                <w:rFonts w:ascii="宋体" w:hAnsi="宋体" w:hint="eastAsia"/>
                <w:sz w:val="22"/>
              </w:rPr>
              <w:t>测试用户a</w:t>
            </w:r>
            <w:r w:rsidRPr="00A1086E">
              <w:rPr>
                <w:rFonts w:ascii="宋体" w:hAnsi="宋体"/>
                <w:sz w:val="22"/>
              </w:rPr>
              <w:t xml:space="preserve">'; </w:t>
            </w:r>
          </w:p>
          <w:p w14:paraId="1EED3F76"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cust_name like '%</w:t>
            </w:r>
            <w:r w:rsidRPr="00A1086E">
              <w:rPr>
                <w:rFonts w:ascii="宋体" w:hAnsi="宋体" w:hint="eastAsia"/>
                <w:sz w:val="22"/>
              </w:rPr>
              <w:t>测试用户</w:t>
            </w:r>
            <w:r w:rsidRPr="00A1086E">
              <w:rPr>
                <w:rFonts w:ascii="宋体" w:hAnsi="宋体"/>
                <w:sz w:val="22"/>
              </w:rPr>
              <w:t>%';</w:t>
            </w:r>
          </w:p>
          <w:p w14:paraId="0EA853A8"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cust_name='</w:t>
            </w:r>
            <w:r w:rsidRPr="00A1086E">
              <w:rPr>
                <w:rFonts w:ascii="宋体" w:hAnsi="宋体" w:hint="eastAsia"/>
                <w:sz w:val="22"/>
              </w:rPr>
              <w:t>测试用户</w:t>
            </w:r>
            <w:r w:rsidRPr="00A1086E">
              <w:rPr>
                <w:rFonts w:ascii="宋体" w:hAnsi="宋体"/>
                <w:sz w:val="22"/>
              </w:rPr>
              <w:t>a' or cust_name='</w:t>
            </w:r>
            <w:r w:rsidRPr="00A1086E">
              <w:rPr>
                <w:rFonts w:ascii="宋体" w:hAnsi="宋体" w:hint="eastAsia"/>
                <w:sz w:val="22"/>
              </w:rPr>
              <w:t>测试用户</w:t>
            </w:r>
            <w:r w:rsidRPr="00A1086E">
              <w:rPr>
                <w:rFonts w:ascii="宋体" w:hAnsi="宋体"/>
                <w:sz w:val="22"/>
              </w:rPr>
              <w:t>3';</w:t>
            </w:r>
          </w:p>
          <w:p w14:paraId="6A9E19F0" w14:textId="77777777" w:rsidR="00FF72F9" w:rsidRPr="00A1086E" w:rsidRDefault="00FF72F9" w:rsidP="00126C0C">
            <w:pPr>
              <w:spacing w:line="276" w:lineRule="auto"/>
              <w:ind w:hanging="66"/>
              <w:jc w:val="left"/>
              <w:rPr>
                <w:rFonts w:ascii="宋体" w:hAnsi="宋体"/>
                <w:sz w:val="22"/>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cust_id &lt;</w:t>
            </w:r>
            <w:r w:rsidRPr="00A1086E">
              <w:rPr>
                <w:rFonts w:ascii="宋体" w:hAnsi="宋体" w:cs="Arial"/>
                <w:sz w:val="22"/>
              </w:rPr>
              <w:t>200124360</w:t>
            </w:r>
            <w:r w:rsidRPr="00A1086E">
              <w:rPr>
                <w:rFonts w:ascii="宋体" w:hAnsi="宋体"/>
                <w:sz w:val="22"/>
              </w:rPr>
              <w:t>;</w:t>
            </w:r>
          </w:p>
          <w:p w14:paraId="4E55F815" w14:textId="77777777" w:rsidR="00FF72F9" w:rsidRPr="00A1086E" w:rsidRDefault="00FF72F9" w:rsidP="00126C0C">
            <w:pPr>
              <w:spacing w:line="276" w:lineRule="auto"/>
              <w:ind w:hanging="66"/>
              <w:jc w:val="left"/>
              <w:rPr>
                <w:rFonts w:ascii="宋体" w:hAnsi="宋体"/>
                <w:sz w:val="22"/>
              </w:rPr>
            </w:pPr>
            <w:bookmarkStart w:id="113" w:name="OLE_LINK4"/>
            <w:bookmarkStart w:id="114" w:name="OLE_LINK6"/>
            <w:r w:rsidRPr="00A1086E">
              <w:rPr>
                <w:rFonts w:ascii="宋体" w:hAnsi="宋体"/>
                <w:sz w:val="22"/>
              </w:rPr>
              <w:t xml:space="preserve">SELECT * FROM </w:t>
            </w:r>
            <w:bookmarkEnd w:id="113"/>
            <w:bookmarkEnd w:id="114"/>
            <w:r w:rsidRPr="00A1086E">
              <w:rPr>
                <w:rFonts w:ascii="宋体" w:hAnsi="宋体" w:hint="eastAsia"/>
                <w:sz w:val="22"/>
              </w:rPr>
              <w:t xml:space="preserve">customer WHERE </w:t>
            </w:r>
            <w:r w:rsidRPr="00A1086E">
              <w:rPr>
                <w:rFonts w:ascii="宋体" w:hAnsi="宋体"/>
                <w:sz w:val="22"/>
              </w:rPr>
              <w:t xml:space="preserve">cust_id between </w:t>
            </w:r>
            <w:r w:rsidRPr="00A1086E">
              <w:rPr>
                <w:rFonts w:ascii="宋体" w:hAnsi="宋体" w:cs="Arial"/>
                <w:sz w:val="22"/>
              </w:rPr>
              <w:t>200124350</w:t>
            </w:r>
            <w:r w:rsidRPr="00A1086E">
              <w:rPr>
                <w:rFonts w:ascii="宋体" w:hAnsi="宋体"/>
                <w:sz w:val="22"/>
              </w:rPr>
              <w:t xml:space="preserve"> and </w:t>
            </w:r>
            <w:r w:rsidRPr="00A1086E">
              <w:rPr>
                <w:rFonts w:ascii="宋体" w:hAnsi="宋体" w:cs="Arial"/>
                <w:sz w:val="22"/>
              </w:rPr>
              <w:t>200124360</w:t>
            </w:r>
            <w:r w:rsidRPr="00A1086E">
              <w:rPr>
                <w:rFonts w:ascii="宋体" w:hAnsi="宋体"/>
                <w:sz w:val="22"/>
              </w:rPr>
              <w:t>;</w:t>
            </w:r>
          </w:p>
          <w:p w14:paraId="1BA1FF3F" w14:textId="531B2D0C" w:rsidR="00FF72F9" w:rsidRPr="00A1086E" w:rsidRDefault="00FF72F9" w:rsidP="00CA0EAD">
            <w:pPr>
              <w:spacing w:line="276" w:lineRule="auto"/>
              <w:ind w:firstLine="0"/>
              <w:rPr>
                <w:rFonts w:ascii="宋体" w:hAnsi="宋体" w:cs="Arial"/>
                <w:sz w:val="22"/>
                <w:szCs w:val="21"/>
              </w:rPr>
            </w:pPr>
            <w:r w:rsidRPr="00A1086E">
              <w:rPr>
                <w:rFonts w:ascii="宋体" w:hAnsi="宋体"/>
                <w:sz w:val="22"/>
              </w:rPr>
              <w:t xml:space="preserve">SELECT * FROM </w:t>
            </w:r>
            <w:r w:rsidRPr="00A1086E">
              <w:rPr>
                <w:rFonts w:ascii="宋体" w:hAnsi="宋体" w:hint="eastAsia"/>
                <w:sz w:val="22"/>
              </w:rPr>
              <w:t xml:space="preserve">customer WHERE </w:t>
            </w:r>
            <w:r w:rsidRPr="00A1086E">
              <w:rPr>
                <w:rFonts w:ascii="宋体" w:hAnsi="宋体"/>
                <w:sz w:val="22"/>
              </w:rPr>
              <w:t>cust_id in (</w:t>
            </w:r>
            <w:r w:rsidRPr="00A1086E">
              <w:rPr>
                <w:rFonts w:ascii="宋体" w:hAnsi="宋体" w:cs="Arial"/>
                <w:sz w:val="22"/>
              </w:rPr>
              <w:t>200124353</w:t>
            </w:r>
            <w:r w:rsidRPr="00A1086E">
              <w:rPr>
                <w:rFonts w:ascii="宋体" w:hAnsi="宋体"/>
                <w:sz w:val="22"/>
              </w:rPr>
              <w:t>,</w:t>
            </w:r>
            <w:r w:rsidRPr="00A1086E">
              <w:rPr>
                <w:rFonts w:ascii="宋体" w:hAnsi="宋体" w:cs="Arial"/>
                <w:sz w:val="22"/>
              </w:rPr>
              <w:t xml:space="preserve"> 200124354</w:t>
            </w:r>
            <w:r w:rsidRPr="00A1086E">
              <w:rPr>
                <w:rFonts w:ascii="宋体" w:hAnsi="宋体"/>
                <w:sz w:val="22"/>
              </w:rPr>
              <w:t>,</w:t>
            </w:r>
            <w:r w:rsidRPr="00A1086E">
              <w:rPr>
                <w:rFonts w:ascii="宋体" w:hAnsi="宋体" w:cs="Arial"/>
                <w:sz w:val="22"/>
              </w:rPr>
              <w:t xml:space="preserve"> 200124355</w:t>
            </w:r>
            <w:r w:rsidRPr="00A1086E">
              <w:rPr>
                <w:rFonts w:ascii="宋体" w:hAnsi="宋体"/>
                <w:sz w:val="22"/>
              </w:rPr>
              <w:t>);</w:t>
            </w:r>
          </w:p>
        </w:tc>
      </w:tr>
      <w:tr w:rsidR="00FF72F9" w:rsidRPr="00A1086E" w14:paraId="5FFCEC1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9EBF5B2"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49C0305" w14:textId="77777777" w:rsidR="00FF72F9" w:rsidRPr="00A1086E" w:rsidRDefault="00FF72F9" w:rsidP="00126C0C">
            <w:pPr>
              <w:spacing w:line="276" w:lineRule="auto"/>
              <w:ind w:hanging="66"/>
              <w:jc w:val="left"/>
              <w:rPr>
                <w:rFonts w:ascii="宋体" w:hAnsi="宋体" w:cs="Arial"/>
                <w:sz w:val="22"/>
              </w:rPr>
            </w:pPr>
            <w:r w:rsidRPr="00A1086E">
              <w:rPr>
                <w:rFonts w:ascii="宋体" w:hAnsi="宋体" w:cs="Arial"/>
                <w:sz w:val="22"/>
              </w:rPr>
              <w:t>1．</w:t>
            </w:r>
            <w:r w:rsidRPr="00A1086E">
              <w:rPr>
                <w:rFonts w:ascii="宋体" w:hAnsi="宋体" w:cs="Arial"/>
                <w:sz w:val="22"/>
              </w:rPr>
              <w:tab/>
              <w:t>测试程序运行正常。</w:t>
            </w:r>
          </w:p>
          <w:p w14:paraId="7C3D8AA6" w14:textId="002CB29C" w:rsidR="00FF72F9" w:rsidRPr="00A1086E" w:rsidRDefault="00FF72F9" w:rsidP="00CA0EAD">
            <w:pPr>
              <w:spacing w:line="276" w:lineRule="auto"/>
              <w:ind w:firstLine="0"/>
              <w:rPr>
                <w:rFonts w:ascii="宋体" w:hAnsi="宋体" w:cs="Arial"/>
                <w:sz w:val="22"/>
                <w:szCs w:val="21"/>
              </w:rPr>
            </w:pPr>
            <w:r w:rsidRPr="00A1086E">
              <w:rPr>
                <w:rFonts w:ascii="宋体" w:hAnsi="宋体" w:cs="Arial"/>
                <w:sz w:val="22"/>
              </w:rPr>
              <w:t>2．</w:t>
            </w:r>
            <w:r w:rsidRPr="00A1086E">
              <w:rPr>
                <w:rFonts w:ascii="宋体" w:hAnsi="宋体" w:cs="Arial"/>
                <w:sz w:val="22"/>
              </w:rPr>
              <w:tab/>
              <w:t>正确返回该表的对应记录。</w:t>
            </w:r>
          </w:p>
        </w:tc>
      </w:tr>
      <w:tr w:rsidR="00FF72F9" w:rsidRPr="00A1086E" w14:paraId="2F5A9A5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4FA8D92" w14:textId="77777777" w:rsidR="00FF72F9" w:rsidRPr="00A1086E" w:rsidRDefault="00FF72F9"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B15D1A3" w14:textId="0D3BC0C8" w:rsidR="00FF72F9" w:rsidRPr="00A1086E" w:rsidRDefault="00FF72F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F182B83" w14:textId="77777777" w:rsidR="00FF72F9" w:rsidRPr="00A1086E" w:rsidRDefault="00FF72F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D4A1D80" w14:textId="5A603EC3" w:rsidR="00FF72F9" w:rsidRPr="00A1086E" w:rsidRDefault="00FF72F9" w:rsidP="00CA0EAD">
            <w:pPr>
              <w:spacing w:line="276" w:lineRule="auto"/>
              <w:ind w:firstLine="0"/>
              <w:rPr>
                <w:rFonts w:ascii="宋体" w:hAnsi="宋体" w:cs="Arial"/>
                <w:sz w:val="22"/>
              </w:rPr>
            </w:pPr>
            <w:r w:rsidRPr="00A1086E">
              <w:rPr>
                <w:rFonts w:ascii="宋体" w:hAnsi="宋体" w:cs="Arial"/>
                <w:i/>
                <w:color w:val="C00000"/>
                <w:sz w:val="22"/>
              </w:rPr>
              <w:t>A:较好完成，</w:t>
            </w:r>
            <w:ins w:id="115" w:author="shi wei" w:date="2017-03-09T10:30:00Z">
              <w:r w:rsidR="00023A07" w:rsidRPr="00A1086E" w:rsidDel="00023A07">
                <w:rPr>
                  <w:rFonts w:ascii="宋体" w:hAnsi="宋体" w:cs="Arial"/>
                  <w:i/>
                  <w:color w:val="C00000"/>
                  <w:sz w:val="22"/>
                </w:rPr>
                <w:t xml:space="preserve"> </w:t>
              </w:r>
            </w:ins>
            <w:del w:id="116" w:author="shi wei" w:date="2017-03-09T10:30:00Z">
              <w:r w:rsidRPr="00A1086E" w:rsidDel="00023A0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FF72F9" w:rsidRPr="00A1086E" w14:paraId="5383EC01"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1DF78C2" w14:textId="77777777" w:rsidR="00FF72F9" w:rsidRPr="00A1086E" w:rsidRDefault="00FF72F9"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5288810" w14:textId="77777777" w:rsidR="00FF72F9" w:rsidRPr="00A1086E" w:rsidRDefault="00FF72F9" w:rsidP="00CA0EAD">
            <w:pPr>
              <w:spacing w:line="276" w:lineRule="auto"/>
              <w:ind w:firstLine="66"/>
              <w:rPr>
                <w:rFonts w:ascii="宋体" w:hAnsi="宋体" w:cs="Arial"/>
                <w:kern w:val="0"/>
                <w:sz w:val="22"/>
                <w:szCs w:val="21"/>
              </w:rPr>
            </w:pPr>
          </w:p>
          <w:p w14:paraId="6EF8A2A1" w14:textId="77777777" w:rsidR="00FF72F9" w:rsidRPr="00A1086E" w:rsidRDefault="00FF72F9" w:rsidP="00CA0EAD">
            <w:pPr>
              <w:spacing w:line="276" w:lineRule="auto"/>
              <w:ind w:firstLine="66"/>
              <w:rPr>
                <w:rFonts w:ascii="宋体" w:hAnsi="宋体" w:cs="Arial"/>
                <w:kern w:val="0"/>
                <w:sz w:val="22"/>
                <w:szCs w:val="21"/>
              </w:rPr>
            </w:pPr>
          </w:p>
        </w:tc>
      </w:tr>
      <w:tr w:rsidR="00FF72F9" w:rsidRPr="00A1086E" w14:paraId="0848A4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701C366" w14:textId="77777777" w:rsidR="00FF72F9" w:rsidRPr="00A1086E" w:rsidRDefault="00FF72F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9B1DC25" w14:textId="77777777" w:rsidR="00FF72F9" w:rsidRPr="00A1086E" w:rsidRDefault="00FF72F9"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67576B34" w14:textId="77777777" w:rsidR="00FF72F9" w:rsidRPr="00A1086E" w:rsidRDefault="00FF72F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FB89C15" w14:textId="77777777" w:rsidR="00FF72F9" w:rsidRPr="00A1086E" w:rsidRDefault="00FF72F9" w:rsidP="00CA0EAD">
            <w:pPr>
              <w:pStyle w:val="aa"/>
              <w:widowControl w:val="0"/>
              <w:spacing w:before="156" w:line="276" w:lineRule="auto"/>
              <w:ind w:firstLine="66"/>
              <w:outlineLvl w:val="9"/>
              <w:rPr>
                <w:rFonts w:ascii="宋体" w:eastAsia="宋体" w:hAnsi="宋体" w:cs="Arial"/>
                <w:kern w:val="2"/>
                <w:sz w:val="22"/>
                <w:szCs w:val="21"/>
              </w:rPr>
            </w:pPr>
          </w:p>
        </w:tc>
      </w:tr>
    </w:tbl>
    <w:p w14:paraId="55B6BE67"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lastRenderedPageBreak/>
        <w:t>SELECT子查询与join操作</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655EC7B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A09824B"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9D82DB8" w14:textId="6793F3C1" w:rsidR="00A04E87" w:rsidRPr="00A1086E" w:rsidRDefault="00D671CB" w:rsidP="00CA0EAD">
            <w:pPr>
              <w:spacing w:line="276" w:lineRule="auto"/>
              <w:ind w:firstLine="0"/>
              <w:rPr>
                <w:rFonts w:ascii="宋体" w:hAnsi="宋体" w:cs="Arial"/>
                <w:sz w:val="22"/>
                <w:szCs w:val="21"/>
              </w:rPr>
            </w:pPr>
            <w:r w:rsidRPr="00A1086E">
              <w:rPr>
                <w:rFonts w:ascii="宋体" w:hAnsi="宋体"/>
                <w:sz w:val="22"/>
              </w:rPr>
              <w:t>SELECT支持测试用例</w:t>
            </w:r>
          </w:p>
        </w:tc>
      </w:tr>
      <w:tr w:rsidR="00A04E87" w:rsidRPr="00A1086E" w14:paraId="57C1457E"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02038C2"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F2E2152" w14:textId="1799D32D" w:rsidR="00A04E87" w:rsidRPr="00A1086E" w:rsidRDefault="00D671CB"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D671CB" w:rsidRPr="00A1086E" w14:paraId="58E39F6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93E0FF"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02B5188" w14:textId="0A398E96" w:rsidR="00D671CB" w:rsidRPr="00A1086E" w:rsidRDefault="00D671CB" w:rsidP="00CA0EAD">
            <w:pPr>
              <w:spacing w:line="276" w:lineRule="auto"/>
              <w:ind w:firstLine="0"/>
              <w:rPr>
                <w:rFonts w:ascii="宋体" w:hAnsi="宋体" w:cs="Arial"/>
                <w:sz w:val="22"/>
                <w:szCs w:val="21"/>
              </w:rPr>
            </w:pPr>
            <w:r w:rsidRPr="00A1086E">
              <w:rPr>
                <w:rFonts w:ascii="宋体" w:hAnsi="宋体"/>
                <w:sz w:val="22"/>
              </w:rPr>
              <w:t>验证单分库条件查询语句正确性</w:t>
            </w:r>
          </w:p>
        </w:tc>
      </w:tr>
      <w:tr w:rsidR="00D671CB" w:rsidRPr="00A1086E" w14:paraId="08D0C4E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F6719D2"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485DABA" w14:textId="55D2A0F6" w:rsidR="00C94C09" w:rsidRPr="00CB5FCF" w:rsidRDefault="00C94C09" w:rsidP="00CB5FCF">
            <w:pPr>
              <w:pStyle w:val="ab"/>
              <w:numPr>
                <w:ilvl w:val="6"/>
                <w:numId w:val="70"/>
              </w:numPr>
              <w:spacing w:line="276" w:lineRule="auto"/>
              <w:ind w:left="371"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74269D" w:rsidRPr="0074269D">
              <w:rPr>
                <w:rFonts w:ascii="宋体" w:hAnsi="宋体"/>
                <w:color w:val="00B0F0"/>
                <w:sz w:val="22"/>
              </w:rPr>
              <w:t>2</w:t>
            </w:r>
            <w:del w:id="117" w:author="shi wei" w:date="2017-03-09T10:31:00Z">
              <w:r w:rsidRPr="00CB5FCF" w:rsidDel="00217FF1">
                <w:rPr>
                  <w:rFonts w:ascii="宋体" w:hAnsi="宋体"/>
                  <w:color w:val="FF0000"/>
                  <w:sz w:val="22"/>
                </w:rPr>
                <w:delText>已成功</w:delText>
              </w:r>
              <w:r w:rsidR="00674A61" w:rsidDel="00217FF1">
                <w:rPr>
                  <w:rFonts w:ascii="宋体" w:hAnsi="宋体" w:hint="eastAsia"/>
                  <w:color w:val="FF0000"/>
                  <w:sz w:val="22"/>
                </w:rPr>
                <w:delText>执行</w:delText>
              </w:r>
            </w:del>
            <w:ins w:id="118" w:author="shi wei" w:date="2017-03-09T10:30:00Z">
              <w:r w:rsidR="00F815D7">
                <w:rPr>
                  <w:rFonts w:ascii="宋体" w:hAnsi="宋体" w:hint="eastAsia"/>
                  <w:color w:val="FF0000"/>
                  <w:sz w:val="22"/>
                </w:rPr>
                <w:t>中的库表已存在</w:t>
              </w:r>
            </w:ins>
          </w:p>
          <w:p w14:paraId="21565A3E" w14:textId="4810E367" w:rsidR="00D671CB" w:rsidRPr="00CB5FCF" w:rsidRDefault="00D671CB" w:rsidP="00CB5FCF">
            <w:pPr>
              <w:pStyle w:val="ab"/>
              <w:numPr>
                <w:ilvl w:val="6"/>
                <w:numId w:val="70"/>
              </w:numPr>
              <w:spacing w:line="276" w:lineRule="auto"/>
              <w:ind w:left="371" w:firstLineChars="0"/>
              <w:rPr>
                <w:rFonts w:ascii="宋体" w:hAnsi="宋体"/>
                <w:sz w:val="22"/>
              </w:rPr>
            </w:pPr>
            <w:r w:rsidRPr="00CB5FCF">
              <w:rPr>
                <w:rFonts w:ascii="宋体" w:hAnsi="宋体"/>
                <w:color w:val="FF0000"/>
                <w:sz w:val="22"/>
              </w:rPr>
              <w:t>customer</w:t>
            </w:r>
            <w:r w:rsidRPr="00CB5FCF">
              <w:rPr>
                <w:rFonts w:ascii="宋体" w:hAnsi="宋体" w:hint="eastAsia"/>
                <w:color w:val="FF0000"/>
                <w:sz w:val="22"/>
              </w:rPr>
              <w:t>、</w:t>
            </w:r>
            <w:r w:rsidRPr="00CB5FCF">
              <w:rPr>
                <w:rFonts w:ascii="宋体" w:hAnsi="宋体"/>
                <w:color w:val="FF0000"/>
                <w:sz w:val="22"/>
              </w:rPr>
              <w:t>product</w:t>
            </w:r>
            <w:r w:rsidRPr="00CB5FCF">
              <w:rPr>
                <w:rFonts w:ascii="宋体" w:hAnsi="宋体" w:hint="eastAsia"/>
                <w:color w:val="FF0000"/>
                <w:sz w:val="22"/>
              </w:rPr>
              <w:t>、</w:t>
            </w:r>
            <w:r w:rsidRPr="00CB5FCF">
              <w:rPr>
                <w:rFonts w:ascii="宋体" w:hAnsi="宋体"/>
                <w:color w:val="FF0000"/>
                <w:sz w:val="22"/>
              </w:rPr>
              <w:t>prod_inst</w:t>
            </w:r>
            <w:r w:rsidR="00C94C09" w:rsidRPr="00CB5FCF">
              <w:rPr>
                <w:rFonts w:ascii="宋体" w:hAnsi="宋体" w:hint="eastAsia"/>
                <w:color w:val="FF0000"/>
                <w:sz w:val="22"/>
              </w:rPr>
              <w:t>表为空表</w:t>
            </w:r>
          </w:p>
        </w:tc>
      </w:tr>
      <w:tr w:rsidR="00D671CB" w:rsidRPr="00A1086E" w14:paraId="33EC142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1EBD97"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6B0B2A3" w14:textId="77777777" w:rsidR="00D671CB" w:rsidRPr="00A1086E" w:rsidRDefault="00D671CB"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执行SQL语句</w:t>
            </w:r>
            <w:r w:rsidRPr="00A1086E">
              <w:rPr>
                <w:rFonts w:ascii="宋体" w:eastAsia="宋体" w:hAnsi="宋体" w:hint="eastAsia"/>
                <w:sz w:val="22"/>
              </w:rPr>
              <w:t>，初始化数据</w:t>
            </w:r>
            <w:r w:rsidRPr="00A1086E">
              <w:rPr>
                <w:rFonts w:ascii="宋体" w:eastAsia="宋体" w:hAnsi="宋体"/>
                <w:sz w:val="22"/>
              </w:rPr>
              <w:t xml:space="preserve">: </w:t>
            </w:r>
          </w:p>
          <w:p w14:paraId="63C1EC7B" w14:textId="77777777" w:rsidR="00D671CB" w:rsidRPr="00A1086E" w:rsidRDefault="00D671CB"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DELETE FROM prod_inst;</w:t>
            </w:r>
          </w:p>
          <w:p w14:paraId="219A1FA6"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VALUES(2002016122334132, 1001010, 200124353, 10001, 9909, 200124353);</w:t>
            </w:r>
          </w:p>
          <w:p w14:paraId="30BCEB89"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5AA4C481"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VALUES(2002016122334134, 1001010, 200124353, 10001, 9909, 200124355);</w:t>
            </w:r>
          </w:p>
          <w:p w14:paraId="7E136B9E"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VALUES(2002016122334144, 1001011, 200124355, 10001, 9909, 200124355);</w:t>
            </w:r>
          </w:p>
          <w:p w14:paraId="4A1475AC"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DELETE FROM customer;</w:t>
            </w:r>
          </w:p>
          <w:p w14:paraId="0DF32945" w14:textId="0FEA22B7" w:rsidR="00D671CB" w:rsidRPr="00A1086E" w:rsidRDefault="00D671CB" w:rsidP="00126C0C">
            <w:pPr>
              <w:ind w:firstLine="0"/>
              <w:rPr>
                <w:rFonts w:ascii="宋体" w:hAnsi="宋体" w:cs="Arial"/>
                <w:sz w:val="22"/>
              </w:rPr>
            </w:pPr>
            <w:r w:rsidRPr="00A1086E">
              <w:rPr>
                <w:rFonts w:ascii="宋体" w:hAnsi="宋体" w:cs="Arial"/>
                <w:sz w:val="22"/>
              </w:rPr>
              <w:t xml:space="preserve">INSERT INTO customer(cust_id, credit_id, service_grade_id, credit_limit_id, party_id, cust_name, common_region_id, cust_source_id, cust_order_id) VALUES(200124353, 1112, 3, 10010, </w:t>
            </w:r>
            <w:r w:rsidR="002448CE" w:rsidRPr="00297748">
              <w:rPr>
                <w:rFonts w:ascii="宋体" w:hAnsi="宋体" w:cs="Arial"/>
                <w:color w:val="FF0000"/>
                <w:sz w:val="22"/>
              </w:rPr>
              <w:t>100</w:t>
            </w:r>
            <w:r w:rsidR="002448CE">
              <w:rPr>
                <w:rFonts w:ascii="宋体" w:hAnsi="宋体" w:cs="Arial"/>
                <w:color w:val="FF0000"/>
                <w:sz w:val="22"/>
              </w:rPr>
              <w:t>00</w:t>
            </w:r>
            <w:r w:rsidRPr="00A1086E">
              <w:rPr>
                <w:rFonts w:ascii="宋体" w:hAnsi="宋体" w:cs="Arial"/>
                <w:sz w:val="22"/>
              </w:rPr>
              <w:t>, '测试用户a', 200, 101, 10011);</w:t>
            </w:r>
          </w:p>
          <w:p w14:paraId="4482F11E" w14:textId="245EE869" w:rsidR="00D671CB" w:rsidRPr="00A1086E" w:rsidRDefault="00D671CB" w:rsidP="00126C0C">
            <w:pPr>
              <w:ind w:firstLine="0"/>
              <w:rPr>
                <w:rFonts w:ascii="宋体" w:hAnsi="宋体" w:cs="Arial"/>
                <w:sz w:val="22"/>
              </w:rPr>
            </w:pPr>
            <w:r w:rsidRPr="00A1086E">
              <w:rPr>
                <w:rFonts w:ascii="宋体" w:hAnsi="宋体" w:cs="Arial"/>
                <w:sz w:val="22"/>
              </w:rPr>
              <w:t xml:space="preserve">INSERT INTO customer(cust_id, credit_id, service_grade_id, credit_limit_id, party_id, cust_name, common_region_id, cust_source_id, cust_order_id) VALUES(200124354, 1112, 3, 10010, </w:t>
            </w:r>
            <w:r w:rsidR="002448CE" w:rsidRPr="00297748">
              <w:rPr>
                <w:rFonts w:ascii="宋体" w:hAnsi="宋体" w:cs="Arial"/>
                <w:color w:val="FF0000"/>
                <w:sz w:val="22"/>
              </w:rPr>
              <w:t>100</w:t>
            </w:r>
            <w:r w:rsidR="002448CE">
              <w:rPr>
                <w:rFonts w:ascii="宋体" w:hAnsi="宋体" w:cs="Arial"/>
                <w:color w:val="FF0000"/>
                <w:sz w:val="22"/>
              </w:rPr>
              <w:t>00</w:t>
            </w:r>
            <w:r w:rsidRPr="00A1086E">
              <w:rPr>
                <w:rFonts w:ascii="宋体" w:hAnsi="宋体" w:cs="Arial"/>
                <w:sz w:val="22"/>
              </w:rPr>
              <w:t>, '测试用户b', 200, 101, 10011);</w:t>
            </w:r>
          </w:p>
          <w:p w14:paraId="6E68D673" w14:textId="69F2048E" w:rsidR="00D671CB" w:rsidRPr="00A1086E" w:rsidRDefault="00D671CB" w:rsidP="00126C0C">
            <w:pPr>
              <w:ind w:firstLine="0"/>
              <w:rPr>
                <w:rFonts w:ascii="宋体" w:hAnsi="宋体" w:cs="Arial"/>
                <w:sz w:val="22"/>
              </w:rPr>
            </w:pPr>
            <w:r w:rsidRPr="00A1086E">
              <w:rPr>
                <w:rFonts w:ascii="宋体" w:hAnsi="宋体" w:cs="Arial"/>
                <w:sz w:val="22"/>
              </w:rPr>
              <w:t xml:space="preserve">INSERT INTO customer(cust_id, credit_id, service_grade_id, credit_limit_id, party_id, cust_name, common_region_id, cust_source_id, cust_order_id) VALUES(200124355, 1112, 3, 10010, </w:t>
            </w:r>
            <w:r w:rsidR="002448CE" w:rsidRPr="00297748">
              <w:rPr>
                <w:rFonts w:ascii="宋体" w:hAnsi="宋体" w:cs="Arial"/>
                <w:color w:val="FF0000"/>
                <w:sz w:val="22"/>
              </w:rPr>
              <w:t>100</w:t>
            </w:r>
            <w:r w:rsidR="002448CE">
              <w:rPr>
                <w:rFonts w:ascii="宋体" w:hAnsi="宋体" w:cs="Arial"/>
                <w:color w:val="FF0000"/>
                <w:sz w:val="22"/>
              </w:rPr>
              <w:t>00</w:t>
            </w:r>
            <w:r w:rsidRPr="00A1086E">
              <w:rPr>
                <w:rFonts w:ascii="宋体" w:hAnsi="宋体" w:cs="Arial"/>
                <w:sz w:val="22"/>
              </w:rPr>
              <w:t>, '测试用户c', 200, 101, 10011);</w:t>
            </w:r>
          </w:p>
          <w:p w14:paraId="46F7EFB7" w14:textId="77777777" w:rsidR="00D671CB" w:rsidRPr="00A1086E" w:rsidRDefault="00D671CB" w:rsidP="00126C0C">
            <w:pPr>
              <w:ind w:firstLine="0"/>
              <w:rPr>
                <w:rFonts w:ascii="宋体" w:hAnsi="宋体" w:cs="Arial"/>
                <w:sz w:val="22"/>
              </w:rPr>
            </w:pPr>
            <w:r w:rsidRPr="00A1086E">
              <w:rPr>
                <w:rFonts w:ascii="宋体" w:hAnsi="宋体" w:cs="Arial"/>
                <w:sz w:val="22"/>
              </w:rPr>
              <w:t>DELETE FROM product;</w:t>
            </w:r>
          </w:p>
          <w:p w14:paraId="30B415B9" w14:textId="77777777" w:rsidR="00D671CB" w:rsidRPr="00A1086E" w:rsidRDefault="00D671CB" w:rsidP="00126C0C">
            <w:pPr>
              <w:ind w:firstLine="0"/>
              <w:rPr>
                <w:rFonts w:ascii="宋体" w:hAnsi="宋体" w:cs="Arial"/>
                <w:sz w:val="22"/>
              </w:rPr>
            </w:pPr>
            <w:r w:rsidRPr="00A1086E">
              <w:rPr>
                <w:rFonts w:ascii="宋体" w:hAnsi="宋体" w:cs="Arial"/>
                <w:sz w:val="22"/>
              </w:rPr>
              <w:t xml:space="preserve">INSERT INTO product(prod_id, prod_nbr, prod_name, </w:t>
            </w:r>
            <w:r w:rsidRPr="00A1086E">
              <w:rPr>
                <w:rFonts w:ascii="宋体" w:hAnsi="宋体" w:cs="Arial"/>
                <w:sz w:val="22"/>
              </w:rPr>
              <w:lastRenderedPageBreak/>
              <w:t>base_offer_id) VALUES(1001010, 9934, '固定电话', 1200);</w:t>
            </w:r>
          </w:p>
          <w:p w14:paraId="07B236AC" w14:textId="77777777" w:rsidR="00D671CB" w:rsidRPr="00A1086E" w:rsidRDefault="00D671CB" w:rsidP="00126C0C">
            <w:pPr>
              <w:ind w:firstLine="0"/>
              <w:rPr>
                <w:rFonts w:ascii="宋体" w:hAnsi="宋体" w:cs="Arial"/>
                <w:sz w:val="22"/>
              </w:rPr>
            </w:pPr>
            <w:r w:rsidRPr="00A1086E">
              <w:rPr>
                <w:rFonts w:ascii="宋体" w:hAnsi="宋体" w:cs="Arial"/>
                <w:sz w:val="22"/>
              </w:rPr>
              <w:t>INSERT INTO product(prod_id, prod_nbr, prod_name, base_offer_id) VALUES(1001011, 9935, '移动电话', 1200);</w:t>
            </w:r>
          </w:p>
          <w:p w14:paraId="5AE81D81" w14:textId="77777777" w:rsidR="00D671CB" w:rsidRPr="00A1086E" w:rsidRDefault="00D671CB" w:rsidP="00126C0C">
            <w:pPr>
              <w:ind w:firstLine="0"/>
              <w:rPr>
                <w:rFonts w:ascii="宋体" w:hAnsi="宋体" w:cs="Arial"/>
                <w:sz w:val="22"/>
              </w:rPr>
            </w:pPr>
            <w:r w:rsidRPr="00A1086E">
              <w:rPr>
                <w:rFonts w:ascii="宋体" w:hAnsi="宋体" w:cs="Arial"/>
                <w:sz w:val="22"/>
              </w:rPr>
              <w:t>INSERT INTO product(prod_id, prod_nbr, prod_name, base_offer_id) VALUES(1001012, 9936, 'PSTN 电话', 1200);</w:t>
            </w:r>
          </w:p>
          <w:p w14:paraId="15C0C079" w14:textId="77777777" w:rsidR="00D671CB" w:rsidRPr="00A1086E" w:rsidRDefault="00D671CB" w:rsidP="00126C0C">
            <w:pPr>
              <w:ind w:firstLine="0"/>
              <w:rPr>
                <w:rFonts w:ascii="宋体" w:hAnsi="宋体" w:cs="Arial"/>
                <w:sz w:val="22"/>
              </w:rPr>
            </w:pPr>
          </w:p>
          <w:p w14:paraId="1EA496EF" w14:textId="77777777" w:rsidR="00D671CB" w:rsidRPr="00A1086E" w:rsidRDefault="00D671CB" w:rsidP="00126C0C">
            <w:pPr>
              <w:ind w:firstLine="0"/>
              <w:rPr>
                <w:rFonts w:ascii="宋体" w:hAnsi="宋体" w:cs="Arial"/>
                <w:sz w:val="22"/>
              </w:rPr>
            </w:pPr>
            <w:r w:rsidRPr="00A1086E">
              <w:rPr>
                <w:rFonts w:ascii="宋体" w:hAnsi="宋体" w:cs="Arial" w:hint="eastAsia"/>
                <w:sz w:val="22"/>
              </w:rPr>
              <w:t>执行测试：</w:t>
            </w:r>
          </w:p>
          <w:p w14:paraId="2B3F1269"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select * from prod_inst p, customer c where p.use_cust_id = c.cust_id;</w:t>
            </w:r>
          </w:p>
          <w:p w14:paraId="2DB219D7" w14:textId="77777777" w:rsidR="00D671CB" w:rsidRPr="00A1086E" w:rsidRDefault="00D671CB" w:rsidP="00126C0C">
            <w:pPr>
              <w:spacing w:line="276" w:lineRule="auto"/>
              <w:ind w:firstLine="0"/>
              <w:jc w:val="left"/>
              <w:rPr>
                <w:rFonts w:ascii="宋体" w:hAnsi="宋体"/>
                <w:sz w:val="22"/>
              </w:rPr>
            </w:pPr>
            <w:r w:rsidRPr="00A1086E">
              <w:rPr>
                <w:rFonts w:ascii="宋体" w:hAnsi="宋体"/>
                <w:sz w:val="22"/>
              </w:rPr>
              <w:t xml:space="preserve">select * from prod_inst p left join </w:t>
            </w:r>
            <w:r w:rsidRPr="00A1086E">
              <w:rPr>
                <w:rFonts w:ascii="宋体" w:hAnsi="宋体" w:cs="Arial"/>
                <w:sz w:val="22"/>
              </w:rPr>
              <w:t>product</w:t>
            </w:r>
            <w:r w:rsidRPr="00A1086E">
              <w:rPr>
                <w:rFonts w:ascii="宋体" w:hAnsi="宋体"/>
                <w:sz w:val="22"/>
              </w:rPr>
              <w:t xml:space="preserve"> c on p.prod_id = c.prod_id; </w:t>
            </w:r>
          </w:p>
          <w:p w14:paraId="21A30FB5" w14:textId="77777777" w:rsidR="00D671CB" w:rsidRDefault="00D671CB" w:rsidP="003168F3">
            <w:pPr>
              <w:spacing w:line="276" w:lineRule="auto"/>
              <w:ind w:firstLine="0"/>
              <w:jc w:val="left"/>
              <w:rPr>
                <w:ins w:id="119" w:author="shi wei" w:date="2017-03-09T10:31:00Z"/>
                <w:rFonts w:ascii="宋体" w:hAnsi="宋体"/>
                <w:sz w:val="22"/>
              </w:rPr>
            </w:pPr>
            <w:r w:rsidRPr="00A1086E">
              <w:rPr>
                <w:rFonts w:ascii="宋体" w:hAnsi="宋体"/>
                <w:sz w:val="22"/>
              </w:rPr>
              <w:t>select * from prod_inst union select * from prod_inst;</w:t>
            </w:r>
          </w:p>
          <w:p w14:paraId="525C245E" w14:textId="6054D874" w:rsidR="003A2A3D" w:rsidRPr="00A1086E" w:rsidRDefault="003A2A3D" w:rsidP="003168F3">
            <w:pPr>
              <w:spacing w:line="276" w:lineRule="auto"/>
              <w:ind w:firstLine="0"/>
              <w:jc w:val="left"/>
              <w:rPr>
                <w:rFonts w:ascii="宋体" w:hAnsi="宋体"/>
                <w:sz w:val="22"/>
              </w:rPr>
            </w:pPr>
            <w:ins w:id="120" w:author="shi wei" w:date="2017-03-09T10:31:00Z">
              <w:r>
                <w:rPr>
                  <w:rFonts w:ascii="宋体" w:hAnsi="宋体"/>
                  <w:sz w:val="22"/>
                </w:rPr>
                <w:t xml:space="preserve">select * from </w:t>
              </w:r>
            </w:ins>
            <w:ins w:id="121" w:author="shi wei" w:date="2017-03-09T10:32:00Z">
              <w:r w:rsidRPr="00A1086E">
                <w:rPr>
                  <w:rFonts w:ascii="宋体" w:hAnsi="宋体"/>
                  <w:sz w:val="22"/>
                </w:rPr>
                <w:t>prod_inst</w:t>
              </w:r>
              <w:r>
                <w:rPr>
                  <w:rFonts w:ascii="宋体" w:hAnsi="宋体"/>
                  <w:sz w:val="22"/>
                </w:rPr>
                <w:t xml:space="preserve"> </w:t>
              </w:r>
              <w:r w:rsidR="003E3245" w:rsidRPr="00A1086E">
                <w:rPr>
                  <w:rFonts w:ascii="宋体" w:hAnsi="宋体"/>
                  <w:sz w:val="22"/>
                </w:rPr>
                <w:t>p</w:t>
              </w:r>
              <w:r w:rsidR="003E3245">
                <w:rPr>
                  <w:rFonts w:ascii="宋体" w:hAnsi="宋体"/>
                  <w:sz w:val="22"/>
                </w:rPr>
                <w:t xml:space="preserve"> where </w:t>
              </w:r>
            </w:ins>
            <w:ins w:id="122" w:author="shi wei" w:date="2017-03-09T10:33:00Z">
              <w:r w:rsidR="003E3245">
                <w:rPr>
                  <w:rFonts w:ascii="宋体" w:hAnsi="宋体"/>
                  <w:sz w:val="22"/>
                </w:rPr>
                <w:t>p.use_cust_id</w:t>
              </w:r>
            </w:ins>
            <w:ins w:id="123" w:author="shi wei" w:date="2017-03-09T10:32:00Z">
              <w:r w:rsidR="003E3245">
                <w:rPr>
                  <w:rFonts w:ascii="宋体" w:hAnsi="宋体"/>
                  <w:sz w:val="22"/>
                </w:rPr>
                <w:t xml:space="preserve"> in(select</w:t>
              </w:r>
            </w:ins>
            <w:ins w:id="124" w:author="shi wei" w:date="2017-03-09T10:33:00Z">
              <w:r w:rsidR="003E3245">
                <w:rPr>
                  <w:rFonts w:ascii="宋体" w:hAnsi="宋体"/>
                  <w:sz w:val="22"/>
                </w:rPr>
                <w:t xml:space="preserve"> </w:t>
              </w:r>
            </w:ins>
            <w:ins w:id="125" w:author="shi wei" w:date="2017-03-09T10:34:00Z">
              <w:r w:rsidR="003E3245">
                <w:rPr>
                  <w:rFonts w:ascii="宋体" w:hAnsi="宋体"/>
                  <w:sz w:val="22"/>
                </w:rPr>
                <w:t>c.</w:t>
              </w:r>
            </w:ins>
            <w:ins w:id="126" w:author="shi wei" w:date="2017-03-09T10:33:00Z">
              <w:r w:rsidR="003E3245">
                <w:rPr>
                  <w:rFonts w:ascii="宋体" w:hAnsi="宋体"/>
                  <w:sz w:val="22"/>
                </w:rPr>
                <w:t>cust_id from customer</w:t>
              </w:r>
            </w:ins>
            <w:ins w:id="127" w:author="shi wei" w:date="2017-03-09T10:34:00Z">
              <w:r w:rsidR="003E3245">
                <w:rPr>
                  <w:rFonts w:ascii="宋体" w:hAnsi="宋体"/>
                  <w:sz w:val="22"/>
                </w:rPr>
                <w:t xml:space="preserve"> c</w:t>
              </w:r>
            </w:ins>
            <w:ins w:id="128" w:author="shi wei" w:date="2017-03-09T10:32:00Z">
              <w:r w:rsidR="003E3245">
                <w:rPr>
                  <w:rFonts w:ascii="宋体" w:hAnsi="宋体"/>
                  <w:sz w:val="22"/>
                </w:rPr>
                <w:t>)</w:t>
              </w:r>
            </w:ins>
            <w:ins w:id="129" w:author="shi wei" w:date="2017-03-09T10:34:00Z">
              <w:r w:rsidR="003E3245">
                <w:rPr>
                  <w:rFonts w:ascii="宋体" w:hAnsi="宋体"/>
                  <w:sz w:val="22"/>
                </w:rPr>
                <w:t>;</w:t>
              </w:r>
            </w:ins>
          </w:p>
        </w:tc>
      </w:tr>
      <w:tr w:rsidR="00D671CB" w:rsidRPr="00A1086E" w14:paraId="2AD1A35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2CEB6A7"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EC2CAB3" w14:textId="77777777" w:rsidR="00D671CB" w:rsidRPr="00A1086E" w:rsidRDefault="00D671CB" w:rsidP="00126C0C">
            <w:pPr>
              <w:ind w:firstLine="0"/>
              <w:rPr>
                <w:rFonts w:ascii="宋体" w:hAnsi="宋体" w:cs="Arial"/>
                <w:sz w:val="22"/>
              </w:rPr>
            </w:pPr>
            <w:r w:rsidRPr="00A1086E">
              <w:rPr>
                <w:rFonts w:ascii="宋体" w:hAnsi="宋体" w:cs="Arial"/>
                <w:sz w:val="22"/>
              </w:rPr>
              <w:t>1．</w:t>
            </w:r>
            <w:r w:rsidRPr="00A1086E">
              <w:rPr>
                <w:rFonts w:ascii="宋体" w:hAnsi="宋体" w:cs="Arial"/>
                <w:sz w:val="22"/>
              </w:rPr>
              <w:tab/>
              <w:t>测试程序运行正常。</w:t>
            </w:r>
          </w:p>
          <w:p w14:paraId="4F41CFE7" w14:textId="01E70AE6" w:rsidR="00D671CB" w:rsidRPr="00A1086E" w:rsidRDefault="00D671CB" w:rsidP="00CA0EAD">
            <w:pPr>
              <w:spacing w:line="276" w:lineRule="auto"/>
              <w:ind w:firstLine="0"/>
              <w:rPr>
                <w:rFonts w:ascii="宋体" w:hAnsi="宋体" w:cs="Arial"/>
                <w:sz w:val="22"/>
                <w:szCs w:val="21"/>
              </w:rPr>
            </w:pPr>
            <w:r w:rsidRPr="00A1086E">
              <w:rPr>
                <w:rFonts w:ascii="宋体" w:hAnsi="宋体" w:cs="Arial"/>
                <w:sz w:val="22"/>
              </w:rPr>
              <w:t>2．</w:t>
            </w:r>
            <w:r w:rsidRPr="00A1086E">
              <w:rPr>
                <w:rFonts w:ascii="宋体" w:hAnsi="宋体" w:cs="Arial"/>
                <w:sz w:val="22"/>
              </w:rPr>
              <w:tab/>
              <w:t>正确返回该表的对应记录。</w:t>
            </w:r>
          </w:p>
        </w:tc>
      </w:tr>
      <w:tr w:rsidR="00D671CB" w:rsidRPr="00A1086E" w14:paraId="400FE92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77429F4" w14:textId="77777777" w:rsidR="00D671CB" w:rsidRPr="00A1086E" w:rsidRDefault="00D671CB"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E7A5E51" w14:textId="485F7054" w:rsidR="00D671CB" w:rsidRPr="00A1086E" w:rsidRDefault="00D671CB"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78119C0" w14:textId="77777777" w:rsidR="00D671CB" w:rsidRPr="00A1086E" w:rsidRDefault="00D671CB"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EC5A9CD" w14:textId="1F592125" w:rsidR="00D671CB" w:rsidRPr="00A1086E" w:rsidRDefault="00D671CB" w:rsidP="00CA0EAD">
            <w:pPr>
              <w:spacing w:line="276" w:lineRule="auto"/>
              <w:ind w:firstLine="0"/>
              <w:rPr>
                <w:rFonts w:ascii="宋体" w:hAnsi="宋体" w:cs="Arial"/>
                <w:sz w:val="22"/>
              </w:rPr>
            </w:pPr>
            <w:r w:rsidRPr="00A1086E">
              <w:rPr>
                <w:rFonts w:ascii="宋体" w:hAnsi="宋体" w:cs="Arial"/>
                <w:i/>
                <w:color w:val="C00000"/>
                <w:sz w:val="22"/>
              </w:rPr>
              <w:t>A:较好完成，</w:t>
            </w:r>
            <w:ins w:id="130" w:author="shi wei" w:date="2017-03-09T10:34:00Z">
              <w:r w:rsidR="006C16DE" w:rsidRPr="00A1086E" w:rsidDel="006C16DE">
                <w:rPr>
                  <w:rFonts w:ascii="宋体" w:hAnsi="宋体" w:cs="Arial"/>
                  <w:i/>
                  <w:color w:val="C00000"/>
                  <w:sz w:val="22"/>
                </w:rPr>
                <w:t xml:space="preserve"> </w:t>
              </w:r>
            </w:ins>
            <w:del w:id="131" w:author="shi wei" w:date="2017-03-09T10:34:00Z">
              <w:r w:rsidRPr="00A1086E" w:rsidDel="006C16DE">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671CB" w:rsidRPr="00A1086E" w14:paraId="071F6646"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D70422D" w14:textId="77777777" w:rsidR="00D671CB" w:rsidRPr="00A1086E" w:rsidRDefault="00D671CB"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6A79D5B" w14:textId="77777777" w:rsidR="00D671CB" w:rsidRPr="00A1086E" w:rsidRDefault="00D671CB" w:rsidP="00CA0EAD">
            <w:pPr>
              <w:spacing w:line="276" w:lineRule="auto"/>
              <w:ind w:firstLine="66"/>
              <w:rPr>
                <w:rFonts w:ascii="宋体" w:hAnsi="宋体" w:cs="Arial"/>
                <w:kern w:val="0"/>
                <w:sz w:val="22"/>
                <w:szCs w:val="21"/>
              </w:rPr>
            </w:pPr>
          </w:p>
          <w:p w14:paraId="374C59D7" w14:textId="77777777" w:rsidR="00D671CB" w:rsidRPr="00A1086E" w:rsidRDefault="00D671CB" w:rsidP="00CA0EAD">
            <w:pPr>
              <w:spacing w:line="276" w:lineRule="auto"/>
              <w:ind w:firstLine="66"/>
              <w:rPr>
                <w:rFonts w:ascii="宋体" w:hAnsi="宋体" w:cs="Arial"/>
                <w:kern w:val="0"/>
                <w:sz w:val="22"/>
                <w:szCs w:val="21"/>
              </w:rPr>
            </w:pPr>
          </w:p>
        </w:tc>
      </w:tr>
      <w:tr w:rsidR="00D671CB" w:rsidRPr="00A1086E" w14:paraId="63EBA0E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AA344C0" w14:textId="77777777" w:rsidR="00D671CB" w:rsidRPr="00A1086E" w:rsidRDefault="00D671CB"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49151DE" w14:textId="77777777" w:rsidR="00D671CB" w:rsidRPr="00A1086E" w:rsidRDefault="00D671CB"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5FE7C81" w14:textId="77777777" w:rsidR="00D671CB" w:rsidRPr="00A1086E" w:rsidRDefault="00D671CB"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EFB25F2" w14:textId="77777777" w:rsidR="00D671CB" w:rsidRPr="00A1086E" w:rsidRDefault="00D671CB" w:rsidP="00CA0EAD">
            <w:pPr>
              <w:pStyle w:val="aa"/>
              <w:widowControl w:val="0"/>
              <w:spacing w:before="156" w:line="276" w:lineRule="auto"/>
              <w:ind w:firstLine="66"/>
              <w:outlineLvl w:val="9"/>
              <w:rPr>
                <w:rFonts w:ascii="宋体" w:eastAsia="宋体" w:hAnsi="宋体" w:cs="Arial"/>
                <w:kern w:val="2"/>
                <w:sz w:val="22"/>
                <w:szCs w:val="21"/>
              </w:rPr>
            </w:pPr>
          </w:p>
        </w:tc>
      </w:tr>
    </w:tbl>
    <w:p w14:paraId="4BB7584C"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UPDATE</w:t>
      </w:r>
      <w:r w:rsidRPr="00A1086E">
        <w:rPr>
          <w:rFonts w:ascii="宋体" w:eastAsia="宋体" w:hAnsi="宋体" w:hint="eastAsia"/>
        </w:rPr>
        <w:t>分片</w:t>
      </w:r>
      <w:r w:rsidRPr="00A1086E">
        <w:rPr>
          <w:rFonts w:ascii="宋体" w:eastAsia="宋体" w:hAnsi="宋体"/>
        </w:rPr>
        <w:t>键报错</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541E190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4849E71"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EBF1891" w14:textId="39FA6524" w:rsidR="00A04E87" w:rsidRPr="00A1086E" w:rsidRDefault="00925405" w:rsidP="00CA0EAD">
            <w:pPr>
              <w:spacing w:line="276" w:lineRule="auto"/>
              <w:ind w:firstLine="0"/>
              <w:rPr>
                <w:rFonts w:ascii="宋体" w:hAnsi="宋体" w:cs="Arial"/>
                <w:sz w:val="22"/>
                <w:szCs w:val="21"/>
              </w:rPr>
            </w:pPr>
            <w:r w:rsidRPr="00A1086E">
              <w:rPr>
                <w:rFonts w:ascii="宋体" w:hAnsi="宋体"/>
                <w:sz w:val="22"/>
              </w:rPr>
              <w:t>对于 update 分片键的 SQL，数据</w:t>
            </w:r>
            <w:r w:rsidRPr="00A1086E">
              <w:rPr>
                <w:rFonts w:ascii="宋体" w:hAnsi="宋体" w:hint="eastAsia"/>
                <w:sz w:val="22"/>
              </w:rPr>
              <w:t>库中间件</w:t>
            </w:r>
            <w:r w:rsidRPr="00A1086E">
              <w:rPr>
                <w:rFonts w:ascii="宋体" w:hAnsi="宋体"/>
                <w:sz w:val="22"/>
              </w:rPr>
              <w:t>会给报错 </w:t>
            </w:r>
          </w:p>
        </w:tc>
      </w:tr>
      <w:tr w:rsidR="00925405" w:rsidRPr="00A1086E" w14:paraId="0D8C9EE2"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1B36E79"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BA1E9A0" w14:textId="5606E474" w:rsidR="00925405" w:rsidRPr="00A1086E" w:rsidRDefault="00925405"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925405" w:rsidRPr="00A1086E" w14:paraId="131E80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6B7EC09"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8E70E5B" w14:textId="3DDD0A14" w:rsidR="00925405" w:rsidRPr="00A1086E" w:rsidRDefault="00925405" w:rsidP="00CA0EAD">
            <w:pPr>
              <w:spacing w:line="276" w:lineRule="auto"/>
              <w:ind w:firstLine="0"/>
              <w:rPr>
                <w:rFonts w:ascii="宋体" w:hAnsi="宋体" w:cs="Arial"/>
                <w:sz w:val="22"/>
                <w:szCs w:val="21"/>
              </w:rPr>
            </w:pPr>
            <w:r w:rsidRPr="00A1086E">
              <w:rPr>
                <w:rFonts w:ascii="宋体" w:hAnsi="宋体" w:hint="eastAsia"/>
                <w:sz w:val="22"/>
              </w:rPr>
              <w:t>程序</w:t>
            </w:r>
            <w:r w:rsidRPr="00A1086E">
              <w:rPr>
                <w:rFonts w:ascii="宋体" w:hAnsi="宋体"/>
                <w:sz w:val="22"/>
              </w:rPr>
              <w:t>或人为误操作</w:t>
            </w:r>
            <w:r w:rsidRPr="00A1086E">
              <w:rPr>
                <w:rFonts w:ascii="宋体" w:hAnsi="宋体" w:hint="eastAsia"/>
                <w:sz w:val="22"/>
              </w:rPr>
              <w:t>试图</w:t>
            </w:r>
            <w:r w:rsidRPr="00A1086E">
              <w:rPr>
                <w:rFonts w:ascii="宋体" w:hAnsi="宋体"/>
                <w:sz w:val="22"/>
              </w:rPr>
              <w:t>更新分片键的键值</w:t>
            </w:r>
            <w:r w:rsidRPr="00A1086E">
              <w:rPr>
                <w:rFonts w:ascii="宋体" w:hAnsi="宋体" w:hint="eastAsia"/>
                <w:sz w:val="22"/>
              </w:rPr>
              <w:t>，</w:t>
            </w:r>
            <w:r w:rsidRPr="00A1086E">
              <w:rPr>
                <w:rFonts w:ascii="宋体" w:hAnsi="宋体"/>
                <w:sz w:val="22"/>
              </w:rPr>
              <w:t>验证更新分片键时，</w:t>
            </w:r>
            <w:r w:rsidRPr="00A1086E">
              <w:rPr>
                <w:rFonts w:ascii="宋体" w:hAnsi="宋体" w:hint="eastAsia"/>
                <w:sz w:val="22"/>
              </w:rPr>
              <w:t>数据库中间件</w:t>
            </w:r>
            <w:r w:rsidRPr="00A1086E">
              <w:rPr>
                <w:rFonts w:ascii="宋体" w:hAnsi="宋体"/>
                <w:sz w:val="22"/>
              </w:rPr>
              <w:t>会报错</w:t>
            </w:r>
          </w:p>
        </w:tc>
      </w:tr>
      <w:tr w:rsidR="00925405" w:rsidRPr="00A1086E" w14:paraId="5C90996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4447245"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6E5E151F" w14:textId="05674AED" w:rsidR="008D0D5D" w:rsidRPr="00CB5FCF" w:rsidRDefault="008D0D5D" w:rsidP="008A65AD">
            <w:pPr>
              <w:pStyle w:val="ab"/>
              <w:numPr>
                <w:ilvl w:val="3"/>
                <w:numId w:val="141"/>
              </w:numPr>
              <w:spacing w:line="276" w:lineRule="auto"/>
              <w:ind w:left="359" w:firstLineChars="0"/>
              <w:rPr>
                <w:rFonts w:ascii="宋体" w:hAnsi="宋体" w:cs="Arial"/>
                <w:color w:val="FF0000"/>
                <w:sz w:val="22"/>
                <w:szCs w:val="21"/>
              </w:rPr>
            </w:pPr>
            <w:r w:rsidRPr="00CB5FCF">
              <w:rPr>
                <w:rFonts w:ascii="宋体" w:hAnsi="宋体" w:cs="Arial" w:hint="eastAsia"/>
                <w:color w:val="FF0000"/>
                <w:sz w:val="22"/>
                <w:szCs w:val="21"/>
              </w:rPr>
              <w:t>用例</w:t>
            </w:r>
            <w:r w:rsidRPr="00CB5FCF">
              <w:rPr>
                <w:rFonts w:ascii="宋体" w:hAnsi="宋体" w:cs="Arial"/>
                <w:color w:val="FF0000"/>
                <w:sz w:val="22"/>
                <w:szCs w:val="21"/>
              </w:rPr>
              <w:t>4.1.</w:t>
            </w:r>
            <w:r w:rsidR="008A65AD" w:rsidRPr="008A65AD">
              <w:rPr>
                <w:rFonts w:ascii="宋体" w:hAnsi="宋体" w:cs="Arial"/>
                <w:color w:val="00B0F0"/>
                <w:sz w:val="22"/>
                <w:szCs w:val="21"/>
              </w:rPr>
              <w:t>2</w:t>
            </w:r>
            <w:del w:id="132" w:author="shi wei" w:date="2017-03-09T10:35:00Z">
              <w:r w:rsidRPr="00CB5FCF" w:rsidDel="00F043DF">
                <w:rPr>
                  <w:rFonts w:ascii="宋体" w:hAnsi="宋体" w:cs="Arial"/>
                  <w:color w:val="FF0000"/>
                  <w:sz w:val="22"/>
                  <w:szCs w:val="21"/>
                </w:rPr>
                <w:delText>已成功执行</w:delText>
              </w:r>
            </w:del>
            <w:ins w:id="133" w:author="shi wei" w:date="2017-03-09T10:35:00Z">
              <w:r w:rsidR="00E161CA">
                <w:rPr>
                  <w:rFonts w:ascii="宋体" w:hAnsi="宋体" w:cs="Arial" w:hint="eastAsia"/>
                  <w:color w:val="FF0000"/>
                  <w:sz w:val="22"/>
                  <w:szCs w:val="21"/>
                </w:rPr>
                <w:t>中的库表已存在</w:t>
              </w:r>
            </w:ins>
          </w:p>
          <w:p w14:paraId="20E06BB4" w14:textId="04A59F18" w:rsidR="00925405" w:rsidRPr="00CB5FCF" w:rsidRDefault="008D0D5D" w:rsidP="008A65AD">
            <w:pPr>
              <w:pStyle w:val="ab"/>
              <w:numPr>
                <w:ilvl w:val="3"/>
                <w:numId w:val="141"/>
              </w:numPr>
              <w:spacing w:line="276" w:lineRule="auto"/>
              <w:ind w:left="371" w:firstLineChars="0"/>
              <w:rPr>
                <w:rFonts w:ascii="宋体" w:hAnsi="宋体" w:cs="Arial"/>
                <w:sz w:val="22"/>
                <w:szCs w:val="21"/>
              </w:rPr>
            </w:pPr>
            <w:r w:rsidRPr="00CB5FCF">
              <w:rPr>
                <w:rFonts w:ascii="宋体" w:hAnsi="宋体" w:hint="eastAsia"/>
                <w:color w:val="FF0000"/>
                <w:sz w:val="22"/>
              </w:rPr>
              <w:t>存在</w:t>
            </w:r>
            <w:r w:rsidR="001910C0" w:rsidRPr="00CB5FCF">
              <w:rPr>
                <w:rFonts w:ascii="宋体" w:hAnsi="宋体" w:hint="eastAsia"/>
                <w:sz w:val="22"/>
              </w:rPr>
              <w:t>分片表</w:t>
            </w:r>
            <w:r w:rsidR="001910C0" w:rsidRPr="00CB5FCF">
              <w:rPr>
                <w:rFonts w:ascii="宋体" w:hAnsi="宋体"/>
                <w:sz w:val="22"/>
              </w:rPr>
              <w:t>prod_inst</w:t>
            </w:r>
          </w:p>
        </w:tc>
      </w:tr>
      <w:tr w:rsidR="00925405" w:rsidRPr="00A1086E" w14:paraId="17341BA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25ADDEA"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06B20D8" w14:textId="77777777" w:rsidR="00925405" w:rsidRPr="00A1086E" w:rsidRDefault="00925405" w:rsidP="00126C0C">
            <w:pPr>
              <w:tabs>
                <w:tab w:val="left" w:pos="352"/>
              </w:tabs>
              <w:spacing w:beforeLines="50" w:before="156" w:after="50"/>
              <w:ind w:firstLine="0"/>
              <w:rPr>
                <w:rFonts w:ascii="宋体" w:hAnsi="宋体"/>
                <w:sz w:val="22"/>
              </w:rPr>
            </w:pPr>
            <w:r w:rsidRPr="00A1086E">
              <w:rPr>
                <w:rFonts w:ascii="宋体" w:hAnsi="宋体"/>
                <w:sz w:val="22"/>
              </w:rPr>
              <w:t>执行SQL语句</w:t>
            </w:r>
            <w:r w:rsidRPr="00A1086E">
              <w:rPr>
                <w:rFonts w:ascii="宋体" w:hAnsi="宋体" w:hint="eastAsia"/>
                <w:sz w:val="22"/>
              </w:rPr>
              <w:t>，初始化数据</w:t>
            </w:r>
            <w:r w:rsidRPr="00A1086E">
              <w:rPr>
                <w:rFonts w:ascii="宋体" w:hAnsi="宋体"/>
                <w:sz w:val="22"/>
              </w:rPr>
              <w:t xml:space="preserve">: </w:t>
            </w:r>
          </w:p>
          <w:p w14:paraId="28D7B731" w14:textId="77777777" w:rsidR="00925405" w:rsidRPr="00A1086E" w:rsidRDefault="00925405"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sz w:val="22"/>
              </w:rPr>
              <w:t>DELETE FROM prod_inst;</w:t>
            </w:r>
          </w:p>
          <w:p w14:paraId="769B9988" w14:textId="77777777" w:rsidR="00925405" w:rsidRPr="00A1086E" w:rsidRDefault="00925405"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VALUES(2002016122334132, 1001010, 200124353, 10001, 9909, 200124353);</w:t>
            </w:r>
          </w:p>
          <w:p w14:paraId="4A5DEDBB" w14:textId="77777777" w:rsidR="00925405" w:rsidRPr="00A1086E" w:rsidRDefault="00925405"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1075EFC9" w14:textId="60D51796" w:rsidR="00925405" w:rsidRPr="00A1086E" w:rsidRDefault="00925405" w:rsidP="00126C0C">
            <w:pPr>
              <w:spacing w:line="276" w:lineRule="auto"/>
              <w:ind w:firstLine="0"/>
              <w:jc w:val="left"/>
              <w:rPr>
                <w:rFonts w:ascii="宋体" w:hAnsi="宋体"/>
                <w:sz w:val="22"/>
              </w:rPr>
            </w:pPr>
            <w:r w:rsidRPr="00A1086E">
              <w:rPr>
                <w:rFonts w:ascii="宋体" w:hAnsi="宋体"/>
                <w:sz w:val="22"/>
              </w:rPr>
              <w:t xml:space="preserve">INSERT INTO prod_inst(prod_inst_id, prod_id, owner_cust_id, address_id, create_ord_id, use_cust_id) VALUES(2002016122334134, 1001010, </w:t>
            </w:r>
            <w:r w:rsidR="001F10B0" w:rsidRPr="00CB5FCF">
              <w:rPr>
                <w:rFonts w:ascii="宋体" w:hAnsi="宋体"/>
                <w:color w:val="FF0000"/>
                <w:sz w:val="22"/>
              </w:rPr>
              <w:t>200124355</w:t>
            </w:r>
            <w:r w:rsidRPr="00A1086E">
              <w:rPr>
                <w:rFonts w:ascii="宋体" w:hAnsi="宋体"/>
                <w:sz w:val="22"/>
              </w:rPr>
              <w:t>, 10001, 9909, 200124355);</w:t>
            </w:r>
          </w:p>
          <w:p w14:paraId="177CA520" w14:textId="77777777" w:rsidR="00925405" w:rsidRPr="00A1086E" w:rsidRDefault="00925405" w:rsidP="00126C0C">
            <w:pPr>
              <w:spacing w:line="276" w:lineRule="auto"/>
              <w:ind w:firstLine="0"/>
              <w:jc w:val="left"/>
              <w:rPr>
                <w:rFonts w:ascii="宋体" w:hAnsi="宋体"/>
                <w:sz w:val="22"/>
              </w:rPr>
            </w:pPr>
          </w:p>
          <w:p w14:paraId="23D76B75" w14:textId="77777777" w:rsidR="00925405" w:rsidRPr="00A1086E" w:rsidRDefault="00925405" w:rsidP="00126C0C">
            <w:pPr>
              <w:tabs>
                <w:tab w:val="left" w:pos="352"/>
              </w:tabs>
              <w:spacing w:beforeLines="50" w:before="156" w:after="50"/>
              <w:ind w:firstLine="0"/>
              <w:rPr>
                <w:rFonts w:ascii="宋体" w:hAnsi="宋体"/>
                <w:sz w:val="22"/>
              </w:rPr>
            </w:pPr>
            <w:r w:rsidRPr="00A1086E">
              <w:rPr>
                <w:rFonts w:ascii="宋体" w:hAnsi="宋体" w:hint="eastAsia"/>
                <w:sz w:val="22"/>
              </w:rPr>
              <w:t>执行</w:t>
            </w:r>
            <w:r w:rsidRPr="00A1086E">
              <w:rPr>
                <w:rFonts w:ascii="宋体" w:hAnsi="宋体"/>
                <w:sz w:val="22"/>
              </w:rPr>
              <w:t>更新分片键操作，程序报错</w:t>
            </w:r>
          </w:p>
          <w:p w14:paraId="63002263" w14:textId="3871B8E3" w:rsidR="00925405" w:rsidRPr="00A1086E" w:rsidRDefault="00925405" w:rsidP="00CA0EAD">
            <w:pPr>
              <w:spacing w:line="276" w:lineRule="auto"/>
              <w:ind w:firstLine="0"/>
              <w:rPr>
                <w:rFonts w:ascii="宋体" w:hAnsi="宋体" w:cs="Arial"/>
                <w:sz w:val="22"/>
                <w:szCs w:val="21"/>
              </w:rPr>
            </w:pPr>
            <w:r w:rsidRPr="00A1086E">
              <w:rPr>
                <w:rFonts w:ascii="宋体" w:hAnsi="宋体" w:hint="eastAsia"/>
                <w:sz w:val="22"/>
              </w:rPr>
              <w:t xml:space="preserve">UPDATE </w:t>
            </w:r>
            <w:r w:rsidRPr="00A1086E">
              <w:rPr>
                <w:rFonts w:ascii="宋体" w:hAnsi="宋体"/>
                <w:sz w:val="22"/>
              </w:rPr>
              <w:t>prod_inst</w:t>
            </w:r>
            <w:r w:rsidRPr="00A1086E">
              <w:rPr>
                <w:rFonts w:ascii="宋体" w:hAnsi="宋体" w:hint="eastAsia"/>
                <w:sz w:val="22"/>
              </w:rPr>
              <w:t xml:space="preserve"> SET </w:t>
            </w:r>
            <w:r w:rsidR="0046294C" w:rsidRPr="00CB5FCF">
              <w:rPr>
                <w:rFonts w:ascii="宋体" w:hAnsi="宋体"/>
                <w:color w:val="FF0000"/>
                <w:sz w:val="22"/>
              </w:rPr>
              <w:t>owner</w:t>
            </w:r>
            <w:r w:rsidRPr="00CB5FCF">
              <w:rPr>
                <w:rFonts w:ascii="宋体" w:hAnsi="宋体"/>
                <w:color w:val="FF0000"/>
                <w:sz w:val="22"/>
              </w:rPr>
              <w:t>_cust_id</w:t>
            </w:r>
            <w:r w:rsidRPr="00A1086E">
              <w:rPr>
                <w:rFonts w:ascii="宋体" w:hAnsi="宋体"/>
                <w:sz w:val="22"/>
              </w:rPr>
              <w:t xml:space="preserve">=200124354 WHERE </w:t>
            </w:r>
            <w:r w:rsidR="00EC60F1" w:rsidRPr="00CB5FCF">
              <w:rPr>
                <w:rFonts w:ascii="宋体" w:hAnsi="宋体"/>
                <w:color w:val="FF0000"/>
                <w:sz w:val="22"/>
              </w:rPr>
              <w:t>owner</w:t>
            </w:r>
            <w:r w:rsidRPr="00CB5FCF">
              <w:rPr>
                <w:rFonts w:ascii="宋体" w:hAnsi="宋体"/>
                <w:color w:val="FF0000"/>
                <w:sz w:val="22"/>
              </w:rPr>
              <w:t>_cust_id</w:t>
            </w:r>
            <w:r w:rsidRPr="00A1086E">
              <w:rPr>
                <w:rFonts w:ascii="宋体" w:hAnsi="宋体"/>
                <w:sz w:val="22"/>
              </w:rPr>
              <w:t>=200124353</w:t>
            </w:r>
            <w:r w:rsidR="00467A0D" w:rsidRPr="00CB5FCF">
              <w:rPr>
                <w:rFonts w:ascii="宋体" w:hAnsi="宋体"/>
                <w:color w:val="FF0000"/>
                <w:sz w:val="22"/>
              </w:rPr>
              <w:t>;</w:t>
            </w:r>
          </w:p>
        </w:tc>
      </w:tr>
      <w:tr w:rsidR="00925405" w:rsidRPr="00A1086E" w14:paraId="3F96ECE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51516BA"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CA96EC2" w14:textId="77777777" w:rsidR="00A0556D" w:rsidRPr="00A1086E" w:rsidRDefault="00925405" w:rsidP="00751CE6">
            <w:pPr>
              <w:pStyle w:val="ListParagraph1"/>
              <w:numPr>
                <w:ilvl w:val="0"/>
                <w:numId w:val="73"/>
              </w:numPr>
              <w:tabs>
                <w:tab w:val="left" w:pos="360"/>
                <w:tab w:val="left" w:pos="425"/>
              </w:tabs>
              <w:spacing w:beforeLines="50" w:before="156" w:after="50"/>
              <w:ind w:firstLineChars="0" w:firstLine="0"/>
              <w:rPr>
                <w:rFonts w:ascii="宋体" w:eastAsia="宋体" w:hAnsi="宋体"/>
                <w:sz w:val="22"/>
              </w:rPr>
            </w:pPr>
            <w:r w:rsidRPr="00A1086E">
              <w:rPr>
                <w:rFonts w:ascii="宋体" w:eastAsia="宋体" w:hAnsi="宋体"/>
                <w:sz w:val="22"/>
              </w:rPr>
              <w:t>测试程序运行</w:t>
            </w:r>
            <w:r w:rsidRPr="00A1086E">
              <w:rPr>
                <w:rFonts w:ascii="宋体" w:eastAsia="宋体" w:hAnsi="宋体" w:hint="eastAsia"/>
                <w:sz w:val="22"/>
              </w:rPr>
              <w:t>返回提示不允许修改分片键错误信息；</w:t>
            </w:r>
          </w:p>
          <w:p w14:paraId="5515C798" w14:textId="7DCEAE48" w:rsidR="00925405" w:rsidRPr="00A1086E" w:rsidRDefault="00467A0D" w:rsidP="00751CE6">
            <w:pPr>
              <w:pStyle w:val="ListParagraph1"/>
              <w:numPr>
                <w:ilvl w:val="0"/>
                <w:numId w:val="73"/>
              </w:numPr>
              <w:tabs>
                <w:tab w:val="left" w:pos="360"/>
                <w:tab w:val="left" w:pos="425"/>
              </w:tabs>
              <w:spacing w:beforeLines="50" w:before="156" w:after="50"/>
              <w:ind w:firstLineChars="0" w:firstLine="0"/>
              <w:rPr>
                <w:rFonts w:ascii="宋体" w:eastAsia="宋体" w:hAnsi="宋体"/>
                <w:sz w:val="22"/>
              </w:rPr>
            </w:pPr>
            <w:r w:rsidRPr="00CB5FCF">
              <w:rPr>
                <w:rFonts w:ascii="宋体" w:eastAsia="宋体" w:hAnsi="宋体"/>
                <w:color w:val="FF0000"/>
                <w:sz w:val="22"/>
              </w:rPr>
              <w:t>owner</w:t>
            </w:r>
            <w:r w:rsidR="00925405" w:rsidRPr="00CB5FCF">
              <w:rPr>
                <w:rFonts w:ascii="宋体" w:eastAsia="宋体" w:hAnsi="宋体"/>
                <w:color w:val="FF0000"/>
                <w:sz w:val="22"/>
              </w:rPr>
              <w:t>_cust_id</w:t>
            </w:r>
            <w:r w:rsidR="00925405" w:rsidRPr="00A1086E">
              <w:rPr>
                <w:rFonts w:ascii="宋体" w:eastAsia="宋体" w:hAnsi="宋体" w:hint="eastAsia"/>
                <w:sz w:val="22"/>
              </w:rPr>
              <w:t>=</w:t>
            </w:r>
            <w:r w:rsidR="00925405" w:rsidRPr="00A1086E">
              <w:rPr>
                <w:rFonts w:ascii="宋体" w:eastAsia="宋体" w:hAnsi="宋体"/>
                <w:sz w:val="22"/>
              </w:rPr>
              <w:t>200124353</w:t>
            </w:r>
            <w:r w:rsidR="00925405" w:rsidRPr="00A1086E">
              <w:rPr>
                <w:rFonts w:ascii="宋体" w:eastAsia="宋体" w:hAnsi="宋体" w:hint="eastAsia"/>
                <w:sz w:val="22"/>
              </w:rPr>
              <w:t xml:space="preserve"> 记录没有发生变化；</w:t>
            </w:r>
          </w:p>
        </w:tc>
      </w:tr>
      <w:tr w:rsidR="00925405" w:rsidRPr="00A1086E" w14:paraId="6F0662D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C0A6BB3" w14:textId="77777777" w:rsidR="00925405" w:rsidRPr="00A1086E" w:rsidRDefault="00925405"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6D28473" w14:textId="10651EC9" w:rsidR="00925405" w:rsidRPr="00A1086E" w:rsidRDefault="0092540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530021F" w14:textId="77777777" w:rsidR="00925405" w:rsidRPr="00A1086E" w:rsidRDefault="0092540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DCE5100" w14:textId="03E473C1" w:rsidR="00925405" w:rsidRPr="00A1086E" w:rsidRDefault="00925405" w:rsidP="00CA0EAD">
            <w:pPr>
              <w:spacing w:line="276" w:lineRule="auto"/>
              <w:ind w:firstLine="0"/>
              <w:rPr>
                <w:rFonts w:ascii="宋体" w:hAnsi="宋体" w:cs="Arial"/>
                <w:sz w:val="22"/>
              </w:rPr>
            </w:pPr>
            <w:r w:rsidRPr="00A1086E">
              <w:rPr>
                <w:rFonts w:ascii="宋体" w:hAnsi="宋体" w:cs="Arial"/>
                <w:i/>
                <w:color w:val="C00000"/>
                <w:sz w:val="22"/>
              </w:rPr>
              <w:t>A:较好完成，</w:t>
            </w:r>
            <w:del w:id="134" w:author="shi wei" w:date="2017-03-09T10:35:00Z">
              <w:r w:rsidRPr="00A1086E" w:rsidDel="00C3592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25405" w:rsidRPr="00A1086E" w14:paraId="59E2035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30B877C" w14:textId="77777777" w:rsidR="00925405" w:rsidRPr="00A1086E" w:rsidRDefault="00925405"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C5979BC" w14:textId="77777777" w:rsidR="00925405" w:rsidRPr="00A1086E" w:rsidRDefault="00925405" w:rsidP="00CA0EAD">
            <w:pPr>
              <w:spacing w:line="276" w:lineRule="auto"/>
              <w:ind w:firstLine="66"/>
              <w:rPr>
                <w:rFonts w:ascii="宋体" w:hAnsi="宋体" w:cs="Arial"/>
                <w:kern w:val="0"/>
                <w:sz w:val="22"/>
                <w:szCs w:val="21"/>
              </w:rPr>
            </w:pPr>
          </w:p>
          <w:p w14:paraId="1FA00B66" w14:textId="77777777" w:rsidR="00925405" w:rsidRPr="00A1086E" w:rsidRDefault="00925405" w:rsidP="00CA0EAD">
            <w:pPr>
              <w:spacing w:line="276" w:lineRule="auto"/>
              <w:ind w:firstLine="66"/>
              <w:rPr>
                <w:rFonts w:ascii="宋体" w:hAnsi="宋体" w:cs="Arial"/>
                <w:kern w:val="0"/>
                <w:sz w:val="22"/>
                <w:szCs w:val="21"/>
              </w:rPr>
            </w:pPr>
          </w:p>
        </w:tc>
      </w:tr>
      <w:tr w:rsidR="00925405" w:rsidRPr="00A1086E" w14:paraId="7044E02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A654A1" w14:textId="77777777" w:rsidR="00925405" w:rsidRPr="00A1086E" w:rsidRDefault="0092540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5E097748" w14:textId="77777777" w:rsidR="00925405" w:rsidRPr="00A1086E" w:rsidRDefault="00925405"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C31FA58" w14:textId="77777777" w:rsidR="00925405" w:rsidRPr="00A1086E" w:rsidRDefault="0092540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45DDF1C" w14:textId="77777777" w:rsidR="00925405" w:rsidRPr="00A1086E" w:rsidRDefault="00925405" w:rsidP="00CA0EAD">
            <w:pPr>
              <w:pStyle w:val="aa"/>
              <w:widowControl w:val="0"/>
              <w:spacing w:before="156" w:line="276" w:lineRule="auto"/>
              <w:ind w:firstLine="66"/>
              <w:outlineLvl w:val="9"/>
              <w:rPr>
                <w:rFonts w:ascii="宋体" w:eastAsia="宋体" w:hAnsi="宋体" w:cs="Arial"/>
                <w:kern w:val="2"/>
                <w:sz w:val="22"/>
                <w:szCs w:val="21"/>
              </w:rPr>
            </w:pPr>
          </w:p>
        </w:tc>
      </w:tr>
    </w:tbl>
    <w:p w14:paraId="1E3F3DDA" w14:textId="06FEE45E" w:rsidR="004E610E" w:rsidRPr="009C51D8" w:rsidRDefault="004E610E" w:rsidP="004E610E">
      <w:pPr>
        <w:pStyle w:val="4"/>
        <w:numPr>
          <w:ilvl w:val="3"/>
          <w:numId w:val="2"/>
        </w:numPr>
        <w:tabs>
          <w:tab w:val="left" w:pos="864"/>
        </w:tabs>
        <w:ind w:left="567" w:hanging="560"/>
        <w:rPr>
          <w:rFonts w:ascii="宋体" w:eastAsia="宋体" w:hAnsi="宋体"/>
          <w:color w:val="00B0F0"/>
        </w:rPr>
      </w:pPr>
      <w:r w:rsidRPr="009C51D8">
        <w:rPr>
          <w:rFonts w:ascii="宋体" w:eastAsia="宋体" w:hAnsi="宋体"/>
          <w:color w:val="00B0F0"/>
        </w:rPr>
        <w:t>select</w:t>
      </w:r>
      <w:r w:rsidRPr="009C51D8">
        <w:rPr>
          <w:rFonts w:ascii="宋体" w:eastAsia="宋体" w:hAnsi="宋体" w:hint="eastAsia"/>
          <w:color w:val="00B0F0"/>
        </w:rPr>
        <w:t xml:space="preserve"> </w:t>
      </w:r>
      <w:r w:rsidRPr="009C51D8">
        <w:rPr>
          <w:rFonts w:ascii="宋体" w:eastAsia="宋体" w:hAnsi="宋体"/>
          <w:color w:val="00B0F0"/>
        </w:rPr>
        <w:t>... for update</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CFE121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16CEFCC"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B38616A" w14:textId="033686BA" w:rsidR="00A04E87" w:rsidRPr="00A1086E" w:rsidRDefault="00143827" w:rsidP="00CA0EAD">
            <w:pPr>
              <w:spacing w:line="276" w:lineRule="auto"/>
              <w:ind w:firstLine="0"/>
              <w:rPr>
                <w:rFonts w:ascii="宋体" w:hAnsi="宋体" w:cs="Arial"/>
                <w:sz w:val="22"/>
                <w:szCs w:val="21"/>
              </w:rPr>
            </w:pPr>
            <w:r w:rsidRPr="00A1086E">
              <w:rPr>
                <w:rFonts w:ascii="宋体" w:hAnsi="宋体" w:hint="eastAsia"/>
                <w:sz w:val="22"/>
              </w:rPr>
              <w:t>测试</w:t>
            </w:r>
            <w:r w:rsidRPr="00A1086E">
              <w:rPr>
                <w:rFonts w:ascii="宋体" w:hAnsi="宋体"/>
                <w:sz w:val="22"/>
              </w:rPr>
              <w:t xml:space="preserve">select for update </w:t>
            </w:r>
            <w:r w:rsidRPr="00A1086E">
              <w:rPr>
                <w:rFonts w:ascii="宋体" w:hAnsi="宋体" w:hint="eastAsia"/>
                <w:sz w:val="22"/>
              </w:rPr>
              <w:t>语句</w:t>
            </w:r>
          </w:p>
        </w:tc>
      </w:tr>
      <w:tr w:rsidR="003646D7" w:rsidRPr="00A1086E" w14:paraId="50F16F24"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A083266"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782688B" w14:textId="77901295" w:rsidR="003646D7" w:rsidRPr="00A1086E" w:rsidRDefault="00D36A8D"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646D7" w:rsidRPr="00A1086E" w14:paraId="639BA7D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9419F54"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E04E9CF" w14:textId="77777777" w:rsidR="003646D7" w:rsidRPr="00A1086E" w:rsidRDefault="003646D7" w:rsidP="00751CE6">
            <w:pPr>
              <w:pStyle w:val="ListParagraph1"/>
              <w:numPr>
                <w:ilvl w:val="0"/>
                <w:numId w:val="64"/>
              </w:numPr>
              <w:spacing w:line="360" w:lineRule="auto"/>
              <w:ind w:firstLineChars="0" w:firstLine="0"/>
              <w:rPr>
                <w:rFonts w:ascii="宋体" w:eastAsia="宋体" w:hAnsi="宋体"/>
                <w:sz w:val="22"/>
              </w:rPr>
            </w:pPr>
            <w:r w:rsidRPr="00A1086E">
              <w:rPr>
                <w:rFonts w:ascii="宋体" w:eastAsia="宋体" w:hAnsi="宋体" w:hint="eastAsia"/>
                <w:sz w:val="22"/>
              </w:rPr>
              <w:t>验证</w:t>
            </w:r>
            <w:r w:rsidRPr="00A1086E">
              <w:rPr>
                <w:rFonts w:ascii="宋体" w:eastAsia="宋体" w:hAnsi="宋体"/>
                <w:sz w:val="22"/>
              </w:rPr>
              <w:t xml:space="preserve">默认情况下select for update </w:t>
            </w:r>
            <w:r w:rsidRPr="00A1086E">
              <w:rPr>
                <w:rFonts w:ascii="宋体" w:eastAsia="宋体" w:hAnsi="宋体" w:hint="eastAsia"/>
                <w:sz w:val="22"/>
              </w:rPr>
              <w:t>是</w:t>
            </w:r>
            <w:r w:rsidRPr="00A1086E">
              <w:rPr>
                <w:rFonts w:ascii="宋体" w:eastAsia="宋体" w:hAnsi="宋体"/>
                <w:sz w:val="22"/>
              </w:rPr>
              <w:t>自动提交的</w:t>
            </w:r>
          </w:p>
          <w:p w14:paraId="458A3EE5" w14:textId="1D8AB678" w:rsidR="003646D7" w:rsidRPr="00A1086E" w:rsidRDefault="003646D7" w:rsidP="00751CE6">
            <w:pPr>
              <w:pStyle w:val="ListParagraph1"/>
              <w:numPr>
                <w:ilvl w:val="0"/>
                <w:numId w:val="64"/>
              </w:numPr>
              <w:spacing w:line="360" w:lineRule="auto"/>
              <w:ind w:firstLineChars="0" w:firstLine="0"/>
              <w:rPr>
                <w:rFonts w:ascii="宋体" w:eastAsia="宋体" w:hAnsi="宋体"/>
                <w:sz w:val="22"/>
              </w:rPr>
            </w:pPr>
            <w:r w:rsidRPr="00A1086E">
              <w:rPr>
                <w:rFonts w:ascii="宋体" w:eastAsia="宋体" w:hAnsi="宋体" w:hint="eastAsia"/>
                <w:sz w:val="22"/>
              </w:rPr>
              <w:t>验证在</w:t>
            </w:r>
            <w:r w:rsidRPr="00A1086E">
              <w:rPr>
                <w:rFonts w:ascii="宋体" w:eastAsia="宋体" w:hAnsi="宋体"/>
                <w:sz w:val="22"/>
              </w:rPr>
              <w:t>事务中select for update</w:t>
            </w:r>
            <w:r w:rsidRPr="00A1086E">
              <w:rPr>
                <w:rFonts w:ascii="宋体" w:eastAsia="宋体" w:hAnsi="宋体" w:hint="eastAsia"/>
                <w:sz w:val="22"/>
              </w:rPr>
              <w:t>能够</w:t>
            </w:r>
            <w:r w:rsidRPr="00A1086E">
              <w:rPr>
                <w:rFonts w:ascii="宋体" w:eastAsia="宋体" w:hAnsi="宋体"/>
                <w:sz w:val="22"/>
              </w:rPr>
              <w:t>锁住</w:t>
            </w:r>
            <w:r w:rsidRPr="00A1086E">
              <w:rPr>
                <w:rFonts w:ascii="宋体" w:eastAsia="宋体" w:hAnsi="宋体" w:hint="eastAsia"/>
                <w:sz w:val="22"/>
              </w:rPr>
              <w:t>相应</w:t>
            </w:r>
            <w:r w:rsidRPr="00A1086E">
              <w:rPr>
                <w:rFonts w:ascii="宋体" w:eastAsia="宋体" w:hAnsi="宋体"/>
                <w:sz w:val="22"/>
              </w:rPr>
              <w:t>的记录不被修改</w:t>
            </w:r>
          </w:p>
        </w:tc>
      </w:tr>
      <w:tr w:rsidR="003646D7" w:rsidRPr="00A1086E" w14:paraId="1E7367D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81C17C"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F6F1DCD" w14:textId="16BA367B" w:rsidR="001228BA" w:rsidRPr="00CB5FCF" w:rsidRDefault="001228BA" w:rsidP="00CB5FCF">
            <w:pPr>
              <w:pStyle w:val="ab"/>
              <w:numPr>
                <w:ilvl w:val="3"/>
                <w:numId w:val="73"/>
              </w:numPr>
              <w:spacing w:line="276" w:lineRule="auto"/>
              <w:ind w:left="371"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8A65AD" w:rsidRPr="008A65AD">
              <w:rPr>
                <w:rFonts w:ascii="宋体" w:hAnsi="宋体"/>
                <w:color w:val="00B0F0"/>
                <w:sz w:val="22"/>
              </w:rPr>
              <w:t>2</w:t>
            </w:r>
            <w:del w:id="135" w:author="shi wei" w:date="2017-03-09T10:38:00Z">
              <w:r w:rsidRPr="00CB5FCF" w:rsidDel="00ED37B3">
                <w:rPr>
                  <w:rFonts w:ascii="宋体" w:hAnsi="宋体"/>
                  <w:color w:val="FF0000"/>
                  <w:sz w:val="22"/>
                </w:rPr>
                <w:delText>已成功执行</w:delText>
              </w:r>
            </w:del>
            <w:ins w:id="136" w:author="shi wei" w:date="2017-03-09T10:38:00Z">
              <w:r w:rsidR="001A777C">
                <w:rPr>
                  <w:rFonts w:ascii="宋体" w:hAnsi="宋体" w:hint="eastAsia"/>
                  <w:color w:val="FF0000"/>
                  <w:sz w:val="22"/>
                </w:rPr>
                <w:t>中的库表已存在</w:t>
              </w:r>
            </w:ins>
          </w:p>
          <w:p w14:paraId="3DE8939B" w14:textId="70B0699E" w:rsidR="003646D7" w:rsidRPr="00CB5FCF" w:rsidRDefault="003646D7" w:rsidP="00CB5FCF">
            <w:pPr>
              <w:pStyle w:val="ab"/>
              <w:numPr>
                <w:ilvl w:val="3"/>
                <w:numId w:val="73"/>
              </w:numPr>
              <w:spacing w:line="276" w:lineRule="auto"/>
              <w:ind w:left="371" w:firstLineChars="0"/>
              <w:rPr>
                <w:rFonts w:ascii="宋体" w:hAnsi="宋体" w:cs="Arial"/>
                <w:sz w:val="22"/>
                <w:szCs w:val="21"/>
              </w:rPr>
            </w:pPr>
            <w:r w:rsidRPr="00CB5FCF">
              <w:rPr>
                <w:rFonts w:ascii="宋体" w:hAnsi="宋体" w:hint="eastAsia"/>
                <w:sz w:val="22"/>
              </w:rPr>
              <w:t>在</w:t>
            </w:r>
            <w:r w:rsidRPr="00CB5FCF">
              <w:rPr>
                <w:rFonts w:ascii="宋体" w:hAnsi="宋体"/>
                <w:sz w:val="22"/>
              </w:rPr>
              <w:t>prod_inst中插入5</w:t>
            </w:r>
            <w:r w:rsidRPr="00CB5FCF">
              <w:rPr>
                <w:rFonts w:ascii="宋体" w:hAnsi="宋体" w:hint="eastAsia"/>
                <w:sz w:val="22"/>
              </w:rPr>
              <w:t>条</w:t>
            </w:r>
            <w:r w:rsidRPr="00CB5FCF">
              <w:rPr>
                <w:rFonts w:ascii="宋体" w:hAnsi="宋体"/>
                <w:sz w:val="22"/>
              </w:rPr>
              <w:t>记录</w:t>
            </w:r>
            <w:r w:rsidR="00103DB4">
              <w:rPr>
                <w:rFonts w:ascii="宋体" w:hAnsi="宋体" w:hint="eastAsia"/>
                <w:sz w:val="22"/>
              </w:rPr>
              <w:t>，插入语句可参考用例4.1.</w:t>
            </w:r>
            <w:r w:rsidR="00103DB4">
              <w:rPr>
                <w:rFonts w:ascii="宋体" w:hAnsi="宋体"/>
                <w:sz w:val="22"/>
              </w:rPr>
              <w:t>7.1</w:t>
            </w:r>
          </w:p>
        </w:tc>
      </w:tr>
      <w:tr w:rsidR="003646D7" w:rsidRPr="00A1086E" w14:paraId="1C0D7F0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6293D8"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5079369" w14:textId="77777777" w:rsidR="003646D7" w:rsidRPr="00A1086E" w:rsidRDefault="003646D7" w:rsidP="00126C0C">
            <w:pPr>
              <w:pStyle w:val="ListParagraph1"/>
              <w:tabs>
                <w:tab w:val="left" w:pos="352"/>
              </w:tabs>
              <w:spacing w:beforeLines="50" w:before="156" w:after="50"/>
              <w:ind w:firstLineChars="0" w:firstLine="0"/>
              <w:rPr>
                <w:rFonts w:ascii="宋体" w:eastAsia="宋体" w:hAnsi="宋体"/>
                <w:sz w:val="22"/>
              </w:rPr>
            </w:pPr>
            <w:r w:rsidRPr="00A1086E">
              <w:rPr>
                <w:rFonts w:ascii="宋体" w:eastAsia="宋体" w:hAnsi="宋体" w:hint="eastAsia"/>
                <w:sz w:val="22"/>
              </w:rPr>
              <w:t>新建</w:t>
            </w:r>
            <w:r w:rsidRPr="00A1086E">
              <w:rPr>
                <w:rFonts w:ascii="宋体" w:eastAsia="宋体" w:hAnsi="宋体"/>
                <w:sz w:val="22"/>
              </w:rPr>
              <w:t>两个数据库连接db1</w:t>
            </w:r>
            <w:r w:rsidRPr="00A1086E">
              <w:rPr>
                <w:rFonts w:ascii="宋体" w:eastAsia="宋体" w:hAnsi="宋体" w:hint="eastAsia"/>
                <w:sz w:val="22"/>
              </w:rPr>
              <w:t>及</w:t>
            </w:r>
            <w:r w:rsidRPr="00A1086E">
              <w:rPr>
                <w:rFonts w:ascii="宋体" w:eastAsia="宋体" w:hAnsi="宋体"/>
                <w:sz w:val="22"/>
              </w:rPr>
              <w:t>db2</w:t>
            </w:r>
          </w:p>
          <w:p w14:paraId="4EAEFA6F" w14:textId="530B155F"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db1</w:t>
            </w:r>
            <w:r w:rsidRPr="00A1086E">
              <w:rPr>
                <w:rFonts w:ascii="宋体" w:eastAsia="宋体" w:hAnsi="宋体" w:hint="eastAsia"/>
                <w:sz w:val="22"/>
              </w:rPr>
              <w:t>执行</w:t>
            </w:r>
            <w:r w:rsidRPr="00A1086E">
              <w:rPr>
                <w:rFonts w:ascii="宋体" w:eastAsia="宋体" w:hAnsi="宋体"/>
                <w:sz w:val="22"/>
              </w:rPr>
              <w:t xml:space="preserve">select </w:t>
            </w:r>
            <w:r w:rsidRPr="00CB5FCF">
              <w:rPr>
                <w:rFonts w:ascii="宋体" w:eastAsia="宋体" w:hAnsi="宋体"/>
                <w:color w:val="FF0000"/>
                <w:sz w:val="22"/>
              </w:rPr>
              <w:t>p</w:t>
            </w:r>
            <w:r w:rsidR="00023969" w:rsidRPr="00CB5FCF">
              <w:rPr>
                <w:rFonts w:ascii="宋体" w:eastAsia="宋体" w:hAnsi="宋体"/>
                <w:color w:val="FF0000"/>
                <w:sz w:val="22"/>
              </w:rPr>
              <w:t>ro</w:t>
            </w:r>
            <w:r w:rsidRPr="00CB5FCF">
              <w:rPr>
                <w:rFonts w:ascii="宋体" w:eastAsia="宋体" w:hAnsi="宋体"/>
                <w:color w:val="FF0000"/>
                <w:sz w:val="22"/>
              </w:rPr>
              <w:t>d</w:t>
            </w:r>
            <w:r w:rsidRPr="00A1086E">
              <w:rPr>
                <w:rFonts w:ascii="宋体" w:eastAsia="宋体" w:hAnsi="宋体" w:hint="eastAsia"/>
                <w:sz w:val="22"/>
              </w:rPr>
              <w:t>_inst_</w:t>
            </w:r>
            <w:r w:rsidRPr="00A1086E">
              <w:rPr>
                <w:rFonts w:ascii="宋体" w:eastAsia="宋体" w:hAnsi="宋体"/>
                <w:sz w:val="22"/>
              </w:rPr>
              <w:t xml:space="preserve">id, account from prod_inst where </w:t>
            </w:r>
            <w:r w:rsidR="00023969" w:rsidRPr="00CB5FCF">
              <w:rPr>
                <w:rFonts w:ascii="宋体" w:eastAsia="宋体" w:hAnsi="宋体"/>
                <w:color w:val="FF0000"/>
                <w:sz w:val="22"/>
              </w:rPr>
              <w:t>owner</w:t>
            </w:r>
            <w:r w:rsidRPr="00CB5FCF">
              <w:rPr>
                <w:rFonts w:ascii="宋体" w:eastAsia="宋体" w:hAnsi="宋体"/>
                <w:color w:val="FF0000"/>
                <w:sz w:val="22"/>
              </w:rPr>
              <w:t>_</w:t>
            </w:r>
            <w:r w:rsidR="00023969" w:rsidRPr="00CB5FCF">
              <w:rPr>
                <w:rFonts w:ascii="宋体" w:eastAsia="宋体" w:hAnsi="宋体"/>
                <w:color w:val="FF0000"/>
                <w:sz w:val="22"/>
              </w:rPr>
              <w:t>cust</w:t>
            </w:r>
            <w:r w:rsidRPr="00CB5FCF">
              <w:rPr>
                <w:rFonts w:ascii="宋体" w:eastAsia="宋体" w:hAnsi="宋体"/>
                <w:color w:val="FF0000"/>
                <w:sz w:val="22"/>
              </w:rPr>
              <w:t>_id</w:t>
            </w:r>
            <w:r w:rsidRPr="00A1086E">
              <w:rPr>
                <w:rFonts w:ascii="宋体" w:eastAsia="宋体" w:hAnsi="宋体"/>
                <w:sz w:val="22"/>
              </w:rPr>
              <w:t xml:space="preserve"> = 200124353 for update</w:t>
            </w:r>
            <w:r w:rsidR="00023969" w:rsidRPr="00CB5FCF">
              <w:rPr>
                <w:rFonts w:ascii="宋体" w:eastAsia="宋体" w:hAnsi="宋体"/>
                <w:color w:val="FF0000"/>
                <w:sz w:val="22"/>
              </w:rPr>
              <w:t>;</w:t>
            </w:r>
          </w:p>
          <w:p w14:paraId="29CA659E" w14:textId="0974C653"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db2</w:t>
            </w:r>
            <w:r w:rsidRPr="00A1086E">
              <w:rPr>
                <w:rFonts w:ascii="宋体" w:eastAsia="宋体" w:hAnsi="宋体" w:hint="eastAsia"/>
                <w:sz w:val="22"/>
              </w:rPr>
              <w:t>执行</w:t>
            </w:r>
            <w:r w:rsidRPr="00A1086E">
              <w:rPr>
                <w:rFonts w:ascii="宋体" w:eastAsia="宋体" w:hAnsi="宋体"/>
                <w:sz w:val="22"/>
              </w:rPr>
              <w:t xml:space="preserve">update  </w:t>
            </w:r>
            <w:r w:rsidR="00023969">
              <w:rPr>
                <w:rFonts w:ascii="宋体" w:eastAsia="宋体" w:hAnsi="宋体"/>
                <w:sz w:val="22"/>
              </w:rPr>
              <w:t>prod_inst</w:t>
            </w:r>
            <w:r w:rsidR="00023969" w:rsidRPr="00A1086E">
              <w:rPr>
                <w:rFonts w:ascii="宋体" w:eastAsia="宋体" w:hAnsi="宋体"/>
                <w:sz w:val="22"/>
              </w:rPr>
              <w:t xml:space="preserve"> </w:t>
            </w:r>
            <w:r w:rsidRPr="00A1086E">
              <w:rPr>
                <w:rFonts w:ascii="宋体" w:eastAsia="宋体" w:hAnsi="宋体"/>
                <w:sz w:val="22"/>
              </w:rPr>
              <w:t xml:space="preserve">set account = 'xxxx' where </w:t>
            </w:r>
            <w:r w:rsidR="00023969" w:rsidRPr="00A02650">
              <w:rPr>
                <w:rFonts w:ascii="宋体" w:eastAsia="宋体" w:hAnsi="宋体" w:hint="eastAsia"/>
                <w:color w:val="FF0000"/>
                <w:sz w:val="22"/>
              </w:rPr>
              <w:t>owner</w:t>
            </w:r>
            <w:r w:rsidR="00023969" w:rsidRPr="00A02650">
              <w:rPr>
                <w:rFonts w:ascii="宋体" w:eastAsia="宋体" w:hAnsi="宋体"/>
                <w:color w:val="FF0000"/>
                <w:sz w:val="22"/>
              </w:rPr>
              <w:t>_</w:t>
            </w:r>
            <w:r w:rsidR="00023969" w:rsidRPr="00A02650">
              <w:rPr>
                <w:rFonts w:ascii="宋体" w:eastAsia="宋体" w:hAnsi="宋体" w:hint="eastAsia"/>
                <w:color w:val="FF0000"/>
                <w:sz w:val="22"/>
              </w:rPr>
              <w:t>cust</w:t>
            </w:r>
            <w:r w:rsidR="00023969" w:rsidRPr="00A02650">
              <w:rPr>
                <w:rFonts w:ascii="宋体" w:eastAsia="宋体" w:hAnsi="宋体"/>
                <w:color w:val="FF0000"/>
                <w:sz w:val="22"/>
              </w:rPr>
              <w:t>_id</w:t>
            </w:r>
            <w:r w:rsidRPr="00A1086E">
              <w:rPr>
                <w:rFonts w:ascii="宋体" w:eastAsia="宋体" w:hAnsi="宋体"/>
                <w:sz w:val="22"/>
              </w:rPr>
              <w:t xml:space="preserve"> = 200124353</w:t>
            </w:r>
            <w:r w:rsidR="008B457D">
              <w:rPr>
                <w:rFonts w:ascii="宋体" w:eastAsia="宋体" w:hAnsi="宋体"/>
                <w:sz w:val="22"/>
              </w:rPr>
              <w:t>;</w:t>
            </w:r>
            <w:r w:rsidRPr="00A1086E">
              <w:rPr>
                <w:rFonts w:ascii="宋体" w:eastAsia="宋体" w:hAnsi="宋体" w:hint="eastAsia"/>
                <w:sz w:val="22"/>
              </w:rPr>
              <w:t>能够</w:t>
            </w:r>
            <w:r w:rsidRPr="00A1086E">
              <w:rPr>
                <w:rFonts w:ascii="宋体" w:eastAsia="宋体" w:hAnsi="宋体"/>
                <w:sz w:val="22"/>
              </w:rPr>
              <w:t>执行成功</w:t>
            </w:r>
          </w:p>
          <w:p w14:paraId="54A92A73" w14:textId="77777777" w:rsidR="003646D7" w:rsidRPr="00A1086E" w:rsidRDefault="003646D7" w:rsidP="00126C0C">
            <w:pPr>
              <w:pStyle w:val="ListParagraph1"/>
              <w:tabs>
                <w:tab w:val="left" w:pos="352"/>
              </w:tabs>
              <w:spacing w:beforeLines="50" w:before="156" w:after="50"/>
              <w:ind w:firstLineChars="0" w:firstLine="0"/>
              <w:rPr>
                <w:rFonts w:ascii="宋体" w:eastAsia="宋体" w:hAnsi="宋体"/>
                <w:sz w:val="22"/>
              </w:rPr>
            </w:pPr>
          </w:p>
          <w:p w14:paraId="78CE65A0" w14:textId="77777777"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sz w:val="22"/>
              </w:rPr>
              <w:t>d</w:t>
            </w:r>
            <w:r w:rsidRPr="00A1086E">
              <w:rPr>
                <w:rFonts w:ascii="宋体" w:eastAsia="宋体" w:hAnsi="宋体" w:hint="eastAsia"/>
                <w:sz w:val="22"/>
              </w:rPr>
              <w:t>b</w:t>
            </w:r>
            <w:r w:rsidRPr="00A1086E">
              <w:rPr>
                <w:rFonts w:ascii="宋体" w:eastAsia="宋体" w:hAnsi="宋体"/>
                <w:sz w:val="22"/>
              </w:rPr>
              <w:t>1</w:t>
            </w:r>
            <w:r w:rsidRPr="00A1086E">
              <w:rPr>
                <w:rFonts w:ascii="宋体" w:eastAsia="宋体" w:hAnsi="宋体" w:hint="eastAsia"/>
                <w:sz w:val="22"/>
              </w:rPr>
              <w:t>显示开启事务</w:t>
            </w:r>
          </w:p>
          <w:p w14:paraId="211DA1E3" w14:textId="7968B95A"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db1</w:t>
            </w:r>
            <w:r w:rsidRPr="00A1086E">
              <w:rPr>
                <w:rFonts w:ascii="宋体" w:eastAsia="宋体" w:hAnsi="宋体" w:hint="eastAsia"/>
                <w:sz w:val="22"/>
              </w:rPr>
              <w:t>执行</w:t>
            </w:r>
            <w:r w:rsidRPr="00A1086E">
              <w:rPr>
                <w:rFonts w:ascii="宋体" w:eastAsia="宋体" w:hAnsi="宋体"/>
                <w:sz w:val="22"/>
              </w:rPr>
              <w:t xml:space="preserve">select </w:t>
            </w:r>
            <w:r w:rsidR="008B457D" w:rsidRPr="00CB5FCF">
              <w:rPr>
                <w:rFonts w:ascii="宋体" w:eastAsia="宋体" w:hAnsi="宋体"/>
                <w:color w:val="FF0000"/>
                <w:sz w:val="22"/>
              </w:rPr>
              <w:t>prod</w:t>
            </w:r>
            <w:r w:rsidRPr="00A1086E">
              <w:rPr>
                <w:rFonts w:ascii="宋体" w:eastAsia="宋体" w:hAnsi="宋体" w:hint="eastAsia"/>
                <w:sz w:val="22"/>
              </w:rPr>
              <w:t>_inst_</w:t>
            </w:r>
            <w:r w:rsidRPr="00A1086E">
              <w:rPr>
                <w:rFonts w:ascii="宋体" w:eastAsia="宋体" w:hAnsi="宋体"/>
                <w:sz w:val="22"/>
              </w:rPr>
              <w:t xml:space="preserve">id, account from prod_inst where </w:t>
            </w:r>
            <w:r w:rsidR="008B457D" w:rsidRPr="00A02650">
              <w:rPr>
                <w:rFonts w:ascii="宋体" w:eastAsia="宋体" w:hAnsi="宋体" w:hint="eastAsia"/>
                <w:color w:val="FF0000"/>
                <w:sz w:val="22"/>
              </w:rPr>
              <w:t>owner</w:t>
            </w:r>
            <w:r w:rsidR="008B457D" w:rsidRPr="00A02650">
              <w:rPr>
                <w:rFonts w:ascii="宋体" w:eastAsia="宋体" w:hAnsi="宋体"/>
                <w:color w:val="FF0000"/>
                <w:sz w:val="22"/>
              </w:rPr>
              <w:t>_</w:t>
            </w:r>
            <w:r w:rsidR="008B457D" w:rsidRPr="00A02650">
              <w:rPr>
                <w:rFonts w:ascii="宋体" w:eastAsia="宋体" w:hAnsi="宋体" w:hint="eastAsia"/>
                <w:color w:val="FF0000"/>
                <w:sz w:val="22"/>
              </w:rPr>
              <w:t>cust</w:t>
            </w:r>
            <w:r w:rsidR="008B457D" w:rsidRPr="00A02650">
              <w:rPr>
                <w:rFonts w:ascii="宋体" w:eastAsia="宋体" w:hAnsi="宋体"/>
                <w:color w:val="FF0000"/>
                <w:sz w:val="22"/>
              </w:rPr>
              <w:t>_id</w:t>
            </w:r>
            <w:r w:rsidR="00DD399F">
              <w:rPr>
                <w:rFonts w:ascii="宋体" w:eastAsia="宋体" w:hAnsi="宋体"/>
                <w:sz w:val="22"/>
              </w:rPr>
              <w:t xml:space="preserve"> = 200124353 </w:t>
            </w:r>
            <w:r w:rsidRPr="00A1086E">
              <w:rPr>
                <w:rFonts w:ascii="宋体" w:eastAsia="宋体" w:hAnsi="宋体"/>
                <w:sz w:val="22"/>
              </w:rPr>
              <w:t>for</w:t>
            </w:r>
            <w:r w:rsidR="00DD399F">
              <w:rPr>
                <w:rFonts w:ascii="宋体" w:eastAsia="宋体" w:hAnsi="宋体"/>
                <w:sz w:val="22"/>
              </w:rPr>
              <w:t xml:space="preserve"> </w:t>
            </w:r>
            <w:r w:rsidRPr="00A1086E">
              <w:rPr>
                <w:rFonts w:ascii="宋体" w:eastAsia="宋体" w:hAnsi="宋体"/>
                <w:sz w:val="22"/>
              </w:rPr>
              <w:t>update</w:t>
            </w:r>
            <w:r w:rsidR="008B457D" w:rsidRPr="00CB5FCF">
              <w:rPr>
                <w:rFonts w:ascii="宋体" w:eastAsia="宋体" w:hAnsi="宋体"/>
                <w:color w:val="FF0000"/>
                <w:sz w:val="22"/>
              </w:rPr>
              <w:t>;</w:t>
            </w:r>
          </w:p>
          <w:p w14:paraId="08D85790" w14:textId="445D9ADE" w:rsidR="003646D7" w:rsidRPr="00A1086E" w:rsidRDefault="003646D7" w:rsidP="00751CE6">
            <w:pPr>
              <w:pStyle w:val="ListParagraph1"/>
              <w:numPr>
                <w:ilvl w:val="0"/>
                <w:numId w:val="65"/>
              </w:numPr>
              <w:tabs>
                <w:tab w:val="left" w:pos="360"/>
              </w:tabs>
              <w:spacing w:beforeLines="50" w:before="156" w:after="50"/>
              <w:ind w:firstLineChars="0" w:firstLine="0"/>
              <w:rPr>
                <w:rFonts w:ascii="宋体" w:eastAsia="宋体" w:hAnsi="宋体"/>
                <w:sz w:val="22"/>
              </w:rPr>
            </w:pPr>
            <w:r w:rsidRPr="00A1086E">
              <w:rPr>
                <w:rFonts w:ascii="宋体" w:eastAsia="宋体" w:hAnsi="宋体" w:hint="eastAsia"/>
                <w:sz w:val="22"/>
              </w:rPr>
              <w:t>用</w:t>
            </w:r>
            <w:r w:rsidRPr="00A1086E">
              <w:rPr>
                <w:rFonts w:ascii="宋体" w:eastAsia="宋体" w:hAnsi="宋体"/>
                <w:sz w:val="22"/>
              </w:rPr>
              <w:t xml:space="preserve">db2 </w:t>
            </w:r>
            <w:r w:rsidRPr="00A1086E">
              <w:rPr>
                <w:rFonts w:ascii="宋体" w:eastAsia="宋体" w:hAnsi="宋体" w:hint="eastAsia"/>
                <w:sz w:val="22"/>
              </w:rPr>
              <w:t>执行</w:t>
            </w:r>
            <w:r w:rsidRPr="00A1086E">
              <w:rPr>
                <w:rFonts w:ascii="宋体" w:eastAsia="宋体" w:hAnsi="宋体"/>
                <w:sz w:val="22"/>
              </w:rPr>
              <w:t xml:space="preserve">update  prod_inst set account = 'xxxx' where </w:t>
            </w:r>
            <w:r w:rsidR="008B457D" w:rsidRPr="00A02650">
              <w:rPr>
                <w:rFonts w:ascii="宋体" w:eastAsia="宋体" w:hAnsi="宋体" w:hint="eastAsia"/>
                <w:color w:val="FF0000"/>
                <w:sz w:val="22"/>
              </w:rPr>
              <w:t>owner</w:t>
            </w:r>
            <w:r w:rsidR="008B457D" w:rsidRPr="00A02650">
              <w:rPr>
                <w:rFonts w:ascii="宋体" w:eastAsia="宋体" w:hAnsi="宋体"/>
                <w:color w:val="FF0000"/>
                <w:sz w:val="22"/>
              </w:rPr>
              <w:t>_</w:t>
            </w:r>
            <w:r w:rsidR="008B457D" w:rsidRPr="00A02650">
              <w:rPr>
                <w:rFonts w:ascii="宋体" w:eastAsia="宋体" w:hAnsi="宋体" w:hint="eastAsia"/>
                <w:color w:val="FF0000"/>
                <w:sz w:val="22"/>
              </w:rPr>
              <w:t>cust</w:t>
            </w:r>
            <w:r w:rsidR="008B457D" w:rsidRPr="00A02650">
              <w:rPr>
                <w:rFonts w:ascii="宋体" w:eastAsia="宋体" w:hAnsi="宋体"/>
                <w:color w:val="FF0000"/>
                <w:sz w:val="22"/>
              </w:rPr>
              <w:t>_id</w:t>
            </w:r>
            <w:r w:rsidRPr="00A1086E">
              <w:rPr>
                <w:rFonts w:ascii="宋体" w:eastAsia="宋体" w:hAnsi="宋体"/>
                <w:sz w:val="22"/>
              </w:rPr>
              <w:t xml:space="preserve"> = 200124353</w:t>
            </w:r>
            <w:r w:rsidR="008B457D" w:rsidRPr="00CB5FCF">
              <w:rPr>
                <w:rFonts w:ascii="宋体" w:eastAsia="宋体" w:hAnsi="宋体"/>
                <w:color w:val="FF0000"/>
                <w:sz w:val="22"/>
              </w:rPr>
              <w:t>;</w:t>
            </w:r>
            <w:r w:rsidRPr="00A1086E">
              <w:rPr>
                <w:rFonts w:ascii="宋体" w:eastAsia="宋体" w:hAnsi="宋体" w:hint="eastAsia"/>
                <w:sz w:val="22"/>
              </w:rPr>
              <w:t>执行</w:t>
            </w:r>
            <w:r w:rsidRPr="00A1086E">
              <w:rPr>
                <w:rFonts w:ascii="宋体" w:eastAsia="宋体" w:hAnsi="宋体"/>
                <w:sz w:val="22"/>
              </w:rPr>
              <w:t>报错</w:t>
            </w:r>
          </w:p>
          <w:p w14:paraId="7CCE93EA" w14:textId="20D0561E" w:rsidR="003646D7" w:rsidRPr="00A1086E" w:rsidRDefault="003646D7" w:rsidP="00CA0EAD">
            <w:pPr>
              <w:spacing w:line="276" w:lineRule="auto"/>
              <w:ind w:firstLine="0"/>
              <w:rPr>
                <w:rFonts w:ascii="宋体" w:hAnsi="宋体" w:cs="Arial"/>
                <w:sz w:val="22"/>
                <w:szCs w:val="21"/>
              </w:rPr>
            </w:pPr>
            <w:r w:rsidRPr="00A1086E">
              <w:rPr>
                <w:rFonts w:ascii="宋体" w:hAnsi="宋体" w:hint="eastAsia"/>
                <w:sz w:val="22"/>
              </w:rPr>
              <w:t>抛出</w:t>
            </w:r>
            <w:r w:rsidRPr="00A1086E">
              <w:rPr>
                <w:rFonts w:ascii="宋体" w:hAnsi="宋体"/>
                <w:sz w:val="22"/>
              </w:rPr>
              <w:t>SQLException</w:t>
            </w:r>
            <w:r w:rsidRPr="00A1086E">
              <w:rPr>
                <w:rFonts w:ascii="宋体" w:hAnsi="宋体" w:hint="eastAsia"/>
                <w:sz w:val="22"/>
              </w:rPr>
              <w:t>异常</w:t>
            </w:r>
            <w:r w:rsidRPr="00A1086E">
              <w:rPr>
                <w:rFonts w:ascii="宋体" w:hAnsi="宋体"/>
                <w:sz w:val="22"/>
              </w:rPr>
              <w:t>，异常原因</w:t>
            </w:r>
            <w:ins w:id="137" w:author="shi wei" w:date="2017-03-09T10:39:00Z">
              <w:r w:rsidR="00F04AD5">
                <w:rPr>
                  <w:rFonts w:ascii="宋体" w:hAnsi="宋体" w:hint="eastAsia"/>
                  <w:sz w:val="22"/>
                </w:rPr>
                <w:t>类似</w:t>
              </w:r>
            </w:ins>
            <w:r w:rsidRPr="00A1086E">
              <w:rPr>
                <w:rFonts w:ascii="宋体" w:hAnsi="宋体"/>
                <w:sz w:val="22"/>
              </w:rPr>
              <w:t>：Lock wait timeout exceeded; try restarting transaction</w:t>
            </w:r>
          </w:p>
        </w:tc>
      </w:tr>
      <w:tr w:rsidR="003646D7" w:rsidRPr="00A1086E" w14:paraId="0D8A1AE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CF15AB"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48C77A5" w14:textId="77777777" w:rsidR="00143827" w:rsidRPr="00A1086E" w:rsidRDefault="003646D7" w:rsidP="00751CE6">
            <w:pPr>
              <w:pStyle w:val="ListParagraph1"/>
              <w:numPr>
                <w:ilvl w:val="0"/>
                <w:numId w:val="74"/>
              </w:numPr>
              <w:tabs>
                <w:tab w:val="left" w:pos="352"/>
                <w:tab w:val="left" w:pos="425"/>
              </w:tabs>
              <w:spacing w:beforeLines="50" w:before="156" w:after="50"/>
              <w:ind w:firstLineChars="0" w:firstLine="0"/>
              <w:rPr>
                <w:rFonts w:ascii="宋体" w:eastAsia="宋体" w:hAnsi="宋体"/>
                <w:sz w:val="22"/>
              </w:rPr>
            </w:pPr>
            <w:r w:rsidRPr="00A1086E">
              <w:rPr>
                <w:rFonts w:ascii="宋体" w:eastAsia="宋体" w:hAnsi="宋体"/>
                <w:sz w:val="22"/>
              </w:rPr>
              <w:t>测试程序运行正常。</w:t>
            </w:r>
          </w:p>
          <w:p w14:paraId="3F7F3110" w14:textId="7BD6E0FC" w:rsidR="003646D7" w:rsidRPr="00A1086E" w:rsidRDefault="003646D7" w:rsidP="00751CE6">
            <w:pPr>
              <w:pStyle w:val="ListParagraph1"/>
              <w:numPr>
                <w:ilvl w:val="0"/>
                <w:numId w:val="74"/>
              </w:numPr>
              <w:tabs>
                <w:tab w:val="left" w:pos="352"/>
                <w:tab w:val="left" w:pos="425"/>
              </w:tabs>
              <w:spacing w:beforeLines="50" w:before="156" w:after="50"/>
              <w:ind w:firstLineChars="0" w:firstLine="0"/>
              <w:rPr>
                <w:rFonts w:ascii="宋体" w:eastAsia="宋体" w:hAnsi="宋体"/>
                <w:sz w:val="22"/>
              </w:rPr>
            </w:pPr>
            <w:r w:rsidRPr="00A1086E">
              <w:rPr>
                <w:rFonts w:ascii="宋体" w:eastAsia="宋体" w:hAnsi="宋体"/>
                <w:sz w:val="22"/>
              </w:rPr>
              <w:t>正确返回该表的对应记录。</w:t>
            </w:r>
          </w:p>
        </w:tc>
      </w:tr>
      <w:tr w:rsidR="003646D7" w:rsidRPr="00A1086E" w14:paraId="03E1B7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6365BC6" w14:textId="77777777" w:rsidR="003646D7" w:rsidRPr="00A1086E" w:rsidRDefault="003646D7"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E6B5E38" w14:textId="125AB773" w:rsidR="003646D7" w:rsidRPr="00A1086E" w:rsidRDefault="003646D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80A7964" w14:textId="77777777" w:rsidR="003646D7" w:rsidRPr="00A1086E" w:rsidRDefault="003646D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4DFAC4C" w14:textId="75EFDEC9" w:rsidR="003646D7" w:rsidRPr="00A1086E" w:rsidRDefault="003646D7" w:rsidP="00CA0EAD">
            <w:pPr>
              <w:spacing w:line="276" w:lineRule="auto"/>
              <w:ind w:firstLine="0"/>
              <w:rPr>
                <w:rFonts w:ascii="宋体" w:hAnsi="宋体" w:cs="Arial"/>
                <w:sz w:val="22"/>
              </w:rPr>
            </w:pPr>
            <w:r w:rsidRPr="00A1086E">
              <w:rPr>
                <w:rFonts w:ascii="宋体" w:hAnsi="宋体" w:cs="Arial"/>
                <w:i/>
                <w:color w:val="C00000"/>
                <w:sz w:val="22"/>
              </w:rPr>
              <w:t>A:较好完成，</w:t>
            </w:r>
            <w:ins w:id="138" w:author="shi wei" w:date="2017-03-09T10:38:00Z">
              <w:r w:rsidR="00BB4350" w:rsidRPr="00A1086E" w:rsidDel="00BB4350">
                <w:rPr>
                  <w:rFonts w:ascii="宋体" w:hAnsi="宋体" w:cs="Arial"/>
                  <w:i/>
                  <w:color w:val="C00000"/>
                  <w:sz w:val="22"/>
                </w:rPr>
                <w:t xml:space="preserve"> </w:t>
              </w:r>
            </w:ins>
            <w:del w:id="139" w:author="shi wei" w:date="2017-03-09T10:38:00Z">
              <w:r w:rsidRPr="00A1086E" w:rsidDel="00BB4350">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646D7" w:rsidRPr="00A1086E" w14:paraId="2764F25D"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54C65B0" w14:textId="77777777" w:rsidR="003646D7" w:rsidRPr="00A1086E" w:rsidRDefault="003646D7"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EE5B7E6" w14:textId="77777777" w:rsidR="003646D7" w:rsidRPr="00A1086E" w:rsidRDefault="003646D7" w:rsidP="00CA0EAD">
            <w:pPr>
              <w:spacing w:line="276" w:lineRule="auto"/>
              <w:ind w:firstLine="66"/>
              <w:rPr>
                <w:rFonts w:ascii="宋体" w:hAnsi="宋体" w:cs="Arial"/>
                <w:kern w:val="0"/>
                <w:sz w:val="22"/>
                <w:szCs w:val="21"/>
              </w:rPr>
            </w:pPr>
          </w:p>
          <w:p w14:paraId="2DCCDDC7" w14:textId="77777777" w:rsidR="003646D7" w:rsidRPr="00A1086E" w:rsidRDefault="003646D7" w:rsidP="00CA0EAD">
            <w:pPr>
              <w:spacing w:line="276" w:lineRule="auto"/>
              <w:ind w:firstLine="66"/>
              <w:rPr>
                <w:rFonts w:ascii="宋体" w:hAnsi="宋体" w:cs="Arial"/>
                <w:kern w:val="0"/>
                <w:sz w:val="22"/>
                <w:szCs w:val="21"/>
              </w:rPr>
            </w:pPr>
          </w:p>
        </w:tc>
      </w:tr>
      <w:tr w:rsidR="003646D7" w:rsidRPr="00A1086E" w14:paraId="422F11D0" w14:textId="77777777" w:rsidTr="002B7D5A">
        <w:trPr>
          <w:cantSplit/>
          <w:trHeight w:val="688"/>
        </w:trPr>
        <w:tc>
          <w:tcPr>
            <w:tcW w:w="1260" w:type="dxa"/>
            <w:tcBorders>
              <w:top w:val="single" w:sz="4" w:space="0" w:color="auto"/>
              <w:left w:val="single" w:sz="4" w:space="0" w:color="auto"/>
              <w:bottom w:val="single" w:sz="4" w:space="0" w:color="auto"/>
              <w:right w:val="single" w:sz="4" w:space="0" w:color="auto"/>
            </w:tcBorders>
            <w:hideMark/>
          </w:tcPr>
          <w:p w14:paraId="66B28FCE" w14:textId="77777777" w:rsidR="003646D7" w:rsidRPr="00A1086E" w:rsidRDefault="003646D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B43D09D" w14:textId="77777777" w:rsidR="003646D7" w:rsidRPr="00A1086E" w:rsidRDefault="003646D7"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3A6FDC4" w14:textId="77777777" w:rsidR="003646D7" w:rsidRPr="00A1086E" w:rsidRDefault="003646D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861FCE0" w14:textId="77777777" w:rsidR="003646D7" w:rsidRPr="00A1086E" w:rsidRDefault="003646D7" w:rsidP="00CA0EAD">
            <w:pPr>
              <w:pStyle w:val="aa"/>
              <w:widowControl w:val="0"/>
              <w:spacing w:before="156" w:line="276" w:lineRule="auto"/>
              <w:ind w:firstLine="66"/>
              <w:outlineLvl w:val="9"/>
              <w:rPr>
                <w:rFonts w:ascii="宋体" w:eastAsia="宋体" w:hAnsi="宋体" w:cs="Arial"/>
                <w:kern w:val="2"/>
                <w:sz w:val="22"/>
                <w:szCs w:val="21"/>
              </w:rPr>
            </w:pPr>
          </w:p>
        </w:tc>
      </w:tr>
    </w:tbl>
    <w:p w14:paraId="35979A33"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操作</w:t>
      </w:r>
      <w:r w:rsidRPr="00A1086E">
        <w:rPr>
          <w:rFonts w:ascii="宋体" w:eastAsia="宋体" w:hAnsi="宋体"/>
        </w:rPr>
        <w:t>的表不存在时能</w:t>
      </w:r>
      <w:r w:rsidRPr="00A1086E">
        <w:rPr>
          <w:rFonts w:ascii="宋体" w:eastAsia="宋体" w:hAnsi="宋体" w:hint="eastAsia"/>
        </w:rPr>
        <w:t>准确</w:t>
      </w:r>
      <w:r w:rsidRPr="00A1086E">
        <w:rPr>
          <w:rFonts w:ascii="宋体" w:eastAsia="宋体" w:hAnsi="宋体"/>
        </w:rPr>
        <w:t>报错</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0493FEB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B633FA8"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98DEB97" w14:textId="0577811C" w:rsidR="00A04E87" w:rsidRPr="00A1086E" w:rsidRDefault="003C20D5" w:rsidP="00CA0EAD">
            <w:pPr>
              <w:spacing w:line="276" w:lineRule="auto"/>
              <w:ind w:firstLine="0"/>
              <w:rPr>
                <w:rFonts w:ascii="宋体" w:hAnsi="宋体" w:cs="Arial"/>
                <w:sz w:val="22"/>
                <w:szCs w:val="21"/>
              </w:rPr>
            </w:pPr>
            <w:r w:rsidRPr="00A1086E">
              <w:rPr>
                <w:rFonts w:ascii="宋体" w:hAnsi="宋体" w:hint="eastAsia"/>
                <w:sz w:val="22"/>
              </w:rPr>
              <w:t>对一个</w:t>
            </w:r>
            <w:r w:rsidRPr="00A1086E">
              <w:rPr>
                <w:rFonts w:ascii="宋体" w:hAnsi="宋体"/>
                <w:sz w:val="22"/>
              </w:rPr>
              <w:t>不存在的数据库表进行增删改查操作，数据</w:t>
            </w:r>
            <w:r w:rsidRPr="00A1086E">
              <w:rPr>
                <w:rFonts w:ascii="宋体" w:hAnsi="宋体" w:hint="eastAsia"/>
                <w:sz w:val="22"/>
              </w:rPr>
              <w:t>库中间件</w:t>
            </w:r>
            <w:r w:rsidRPr="00A1086E">
              <w:rPr>
                <w:rFonts w:ascii="宋体" w:hAnsi="宋体"/>
                <w:sz w:val="22"/>
              </w:rPr>
              <w:t>能准确报错</w:t>
            </w:r>
          </w:p>
        </w:tc>
      </w:tr>
      <w:tr w:rsidR="003C20D5" w:rsidRPr="00A1086E" w14:paraId="121C503F"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C9F5373"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751399E" w14:textId="54A0BC5A" w:rsidR="003C20D5" w:rsidRPr="00A1086E" w:rsidRDefault="003C20D5"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C20D5" w:rsidRPr="00A1086E" w14:paraId="32A8B6E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33F3F4D"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C6C5294" w14:textId="16451313" w:rsidR="003C20D5" w:rsidRPr="00A1086E" w:rsidRDefault="003C20D5" w:rsidP="00CA0EAD">
            <w:pPr>
              <w:spacing w:line="276" w:lineRule="auto"/>
              <w:ind w:firstLine="0"/>
              <w:rPr>
                <w:rFonts w:ascii="宋体" w:hAnsi="宋体" w:cs="Arial"/>
                <w:sz w:val="22"/>
                <w:szCs w:val="21"/>
              </w:rPr>
            </w:pPr>
            <w:r w:rsidRPr="00A1086E">
              <w:rPr>
                <w:rFonts w:ascii="宋体" w:hAnsi="宋体" w:hint="eastAsia"/>
                <w:sz w:val="22"/>
              </w:rPr>
              <w:t>验证操作不存在</w:t>
            </w:r>
            <w:r w:rsidRPr="00A1086E">
              <w:rPr>
                <w:rFonts w:ascii="宋体" w:hAnsi="宋体"/>
                <w:sz w:val="22"/>
              </w:rPr>
              <w:t>的数据库表时，统一访问层</w:t>
            </w:r>
            <w:r w:rsidRPr="00A1086E">
              <w:rPr>
                <w:rFonts w:ascii="宋体" w:hAnsi="宋体" w:hint="eastAsia"/>
                <w:sz w:val="22"/>
              </w:rPr>
              <w:t>能</w:t>
            </w:r>
            <w:r w:rsidRPr="00A1086E">
              <w:rPr>
                <w:rFonts w:ascii="宋体" w:hAnsi="宋体"/>
                <w:sz w:val="22"/>
              </w:rPr>
              <w:t>准确报错</w:t>
            </w:r>
          </w:p>
        </w:tc>
      </w:tr>
      <w:tr w:rsidR="003C20D5" w:rsidRPr="00A1086E" w14:paraId="27DBE3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D7EA706"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2A30EFD" w14:textId="2C6EED9A" w:rsidR="006B776D" w:rsidRPr="00CB5FCF" w:rsidRDefault="006B776D" w:rsidP="00CB5FCF">
            <w:pPr>
              <w:pStyle w:val="ab"/>
              <w:numPr>
                <w:ilvl w:val="3"/>
                <w:numId w:val="74"/>
              </w:numPr>
              <w:spacing w:line="276" w:lineRule="auto"/>
              <w:ind w:left="501"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w:t>
            </w:r>
            <w:r w:rsidR="006A28AB" w:rsidRPr="006A28AB">
              <w:rPr>
                <w:rFonts w:ascii="宋体" w:hAnsi="宋体"/>
                <w:color w:val="00B0F0"/>
                <w:sz w:val="22"/>
              </w:rPr>
              <w:t>2</w:t>
            </w:r>
            <w:del w:id="140" w:author="shi wei" w:date="2017-03-09T10:39:00Z">
              <w:r w:rsidRPr="00CB5FCF" w:rsidDel="00E73C86">
                <w:rPr>
                  <w:rFonts w:ascii="宋体" w:hAnsi="宋体"/>
                  <w:color w:val="FF0000"/>
                  <w:sz w:val="22"/>
                </w:rPr>
                <w:delText>已</w:delText>
              </w:r>
              <w:r w:rsidRPr="00CB5FCF" w:rsidDel="00E73C86">
                <w:rPr>
                  <w:rFonts w:ascii="宋体" w:hAnsi="宋体" w:hint="eastAsia"/>
                  <w:color w:val="FF0000"/>
                  <w:sz w:val="22"/>
                </w:rPr>
                <w:delText>成功执行</w:delText>
              </w:r>
            </w:del>
            <w:ins w:id="141" w:author="shi wei" w:date="2017-03-09T10:39:00Z">
              <w:r w:rsidR="00C32463">
                <w:rPr>
                  <w:rFonts w:ascii="宋体" w:hAnsi="宋体" w:hint="eastAsia"/>
                  <w:color w:val="FF0000"/>
                  <w:sz w:val="22"/>
                </w:rPr>
                <w:t>中的库表已存在</w:t>
              </w:r>
            </w:ins>
          </w:p>
          <w:p w14:paraId="4EDA4D7F" w14:textId="206CB523" w:rsidR="003C20D5" w:rsidRPr="00CB5FCF" w:rsidRDefault="006B776D" w:rsidP="0049715E">
            <w:pPr>
              <w:pStyle w:val="ab"/>
              <w:numPr>
                <w:ilvl w:val="3"/>
                <w:numId w:val="74"/>
              </w:numPr>
              <w:spacing w:line="276" w:lineRule="auto"/>
              <w:ind w:left="501" w:firstLineChars="0"/>
              <w:rPr>
                <w:rFonts w:ascii="宋体" w:hAnsi="宋体" w:cs="Arial"/>
                <w:sz w:val="22"/>
                <w:szCs w:val="21"/>
              </w:rPr>
            </w:pPr>
            <w:r w:rsidRPr="00CB5FCF">
              <w:rPr>
                <w:rFonts w:ascii="宋体" w:hAnsi="宋体" w:hint="eastAsia"/>
                <w:color w:val="FF0000"/>
                <w:sz w:val="22"/>
              </w:rPr>
              <w:t>逻辑库</w:t>
            </w:r>
            <w:r w:rsidR="0049715E" w:rsidRPr="0049715E">
              <w:rPr>
                <w:rFonts w:ascii="宋体" w:hAnsi="宋体"/>
                <w:color w:val="00B0F0"/>
                <w:sz w:val="22"/>
              </w:rPr>
              <w:t>bss_crm_test</w:t>
            </w:r>
            <w:r w:rsidRPr="00CB5FCF">
              <w:rPr>
                <w:rFonts w:ascii="宋体" w:hAnsi="宋体"/>
                <w:color w:val="FF0000"/>
                <w:sz w:val="22"/>
              </w:rPr>
              <w:t>中不存在表</w:t>
            </w:r>
            <w:r w:rsidR="003C20D5" w:rsidRPr="00CB5FCF">
              <w:rPr>
                <w:rFonts w:ascii="宋体" w:hAnsi="宋体"/>
                <w:color w:val="FF0000"/>
                <w:sz w:val="22"/>
              </w:rPr>
              <w:t>prod_inst_1</w:t>
            </w:r>
          </w:p>
        </w:tc>
      </w:tr>
      <w:tr w:rsidR="003C20D5" w:rsidRPr="00A1086E" w14:paraId="0949396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9B14BE1"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9F6BD70" w14:textId="77777777" w:rsidR="003C20D5" w:rsidRPr="00A1086E" w:rsidRDefault="003C20D5" w:rsidP="00126C0C">
            <w:pPr>
              <w:tabs>
                <w:tab w:val="left" w:pos="352"/>
              </w:tabs>
              <w:spacing w:beforeLines="50" w:before="156" w:after="50"/>
              <w:ind w:firstLine="0"/>
              <w:rPr>
                <w:rFonts w:ascii="宋体" w:hAnsi="宋体"/>
                <w:sz w:val="22"/>
              </w:rPr>
            </w:pPr>
            <w:r w:rsidRPr="00A1086E">
              <w:rPr>
                <w:rFonts w:ascii="宋体" w:hAnsi="宋体"/>
                <w:sz w:val="22"/>
              </w:rPr>
              <w:t>i</w:t>
            </w:r>
            <w:r w:rsidRPr="00A1086E">
              <w:rPr>
                <w:rFonts w:ascii="宋体" w:hAnsi="宋体" w:hint="eastAsia"/>
                <w:sz w:val="22"/>
              </w:rPr>
              <w:t>nse</w:t>
            </w:r>
            <w:r w:rsidRPr="00A1086E">
              <w:rPr>
                <w:rFonts w:ascii="宋体" w:hAnsi="宋体"/>
                <w:sz w:val="22"/>
              </w:rPr>
              <w:t>rt into prod_inst_1(prod_inst_id,use_cust_id) values(999, 200124353);</w:t>
            </w:r>
          </w:p>
          <w:p w14:paraId="39CE6634" w14:textId="77777777" w:rsidR="003C20D5" w:rsidRPr="00A1086E" w:rsidRDefault="003C20D5" w:rsidP="00126C0C">
            <w:pPr>
              <w:tabs>
                <w:tab w:val="left" w:pos="352"/>
              </w:tabs>
              <w:spacing w:beforeLines="50" w:before="156" w:after="50"/>
              <w:ind w:firstLine="0"/>
              <w:rPr>
                <w:rFonts w:ascii="宋体" w:hAnsi="宋体"/>
                <w:sz w:val="22"/>
              </w:rPr>
            </w:pPr>
            <w:r w:rsidRPr="00A1086E">
              <w:rPr>
                <w:rFonts w:ascii="宋体" w:hAnsi="宋体"/>
                <w:sz w:val="22"/>
              </w:rPr>
              <w:t>select prod_inst_id,use_cust_id from prod_inst_1</w:t>
            </w:r>
            <w:r w:rsidRPr="00A1086E">
              <w:rPr>
                <w:rFonts w:ascii="宋体" w:hAnsi="宋体" w:hint="eastAsia"/>
                <w:sz w:val="22"/>
              </w:rPr>
              <w:t>;</w:t>
            </w:r>
          </w:p>
          <w:p w14:paraId="3E339DAD" w14:textId="77777777" w:rsidR="003C20D5" w:rsidRPr="00A1086E" w:rsidRDefault="003C20D5" w:rsidP="00126C0C">
            <w:pPr>
              <w:tabs>
                <w:tab w:val="left" w:pos="352"/>
              </w:tabs>
              <w:spacing w:beforeLines="50" w:before="156" w:after="50"/>
              <w:ind w:firstLine="0"/>
              <w:rPr>
                <w:rFonts w:ascii="宋体" w:hAnsi="宋体"/>
                <w:sz w:val="22"/>
              </w:rPr>
            </w:pPr>
            <w:r w:rsidRPr="00A1086E">
              <w:rPr>
                <w:rFonts w:ascii="宋体" w:hAnsi="宋体"/>
                <w:sz w:val="22"/>
              </w:rPr>
              <w:t>update prod_inst_1 set account = 200124353 where prod_inst_id = 999;</w:t>
            </w:r>
          </w:p>
          <w:p w14:paraId="61B8CACE" w14:textId="5D34C5F2" w:rsidR="003C20D5" w:rsidRPr="00A1086E" w:rsidRDefault="003C20D5" w:rsidP="00CA0EAD">
            <w:pPr>
              <w:spacing w:line="276" w:lineRule="auto"/>
              <w:ind w:firstLine="0"/>
              <w:rPr>
                <w:rFonts w:ascii="宋体" w:hAnsi="宋体" w:cs="Arial"/>
                <w:sz w:val="22"/>
                <w:szCs w:val="21"/>
              </w:rPr>
            </w:pPr>
            <w:r w:rsidRPr="00A1086E">
              <w:rPr>
                <w:rFonts w:ascii="宋体" w:hAnsi="宋体"/>
                <w:sz w:val="22"/>
              </w:rPr>
              <w:t>d</w:t>
            </w:r>
            <w:r w:rsidRPr="00A1086E">
              <w:rPr>
                <w:rFonts w:ascii="宋体" w:hAnsi="宋体" w:hint="eastAsia"/>
                <w:sz w:val="22"/>
              </w:rPr>
              <w:t xml:space="preserve">elete </w:t>
            </w:r>
            <w:r w:rsidRPr="00A1086E">
              <w:rPr>
                <w:rFonts w:ascii="宋体" w:hAnsi="宋体"/>
                <w:sz w:val="22"/>
              </w:rPr>
              <w:t>from prod_inst_1 where prod_inst_id = 999;</w:t>
            </w:r>
          </w:p>
        </w:tc>
      </w:tr>
      <w:tr w:rsidR="003C20D5" w:rsidRPr="00A1086E" w14:paraId="02415C1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92BBB7F"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D5DD0C3" w14:textId="77777777" w:rsidR="00A165BA" w:rsidRPr="00A1086E" w:rsidRDefault="003C20D5" w:rsidP="00751CE6">
            <w:pPr>
              <w:pStyle w:val="ListParagraph1"/>
              <w:numPr>
                <w:ilvl w:val="0"/>
                <w:numId w:val="66"/>
              </w:numPr>
              <w:tabs>
                <w:tab w:val="left" w:pos="360"/>
                <w:tab w:val="left" w:pos="425"/>
              </w:tabs>
              <w:spacing w:beforeLines="50" w:before="156" w:after="50"/>
              <w:ind w:firstLineChars="0" w:firstLine="0"/>
              <w:rPr>
                <w:rFonts w:ascii="宋体" w:eastAsia="宋体" w:hAnsi="宋体"/>
                <w:sz w:val="22"/>
              </w:rPr>
            </w:pPr>
            <w:r w:rsidRPr="00A1086E">
              <w:rPr>
                <w:rFonts w:ascii="宋体" w:eastAsia="宋体" w:hAnsi="宋体"/>
                <w:sz w:val="22"/>
              </w:rPr>
              <w:t>测试程序运行正常</w:t>
            </w:r>
          </w:p>
          <w:p w14:paraId="7DC4CEE0" w14:textId="466D9C54" w:rsidR="003C20D5" w:rsidRPr="00A1086E" w:rsidRDefault="003C20D5" w:rsidP="00751CE6">
            <w:pPr>
              <w:pStyle w:val="ListParagraph1"/>
              <w:numPr>
                <w:ilvl w:val="0"/>
                <w:numId w:val="66"/>
              </w:numPr>
              <w:tabs>
                <w:tab w:val="left" w:pos="360"/>
                <w:tab w:val="left" w:pos="425"/>
              </w:tabs>
              <w:spacing w:beforeLines="50" w:before="156" w:after="50"/>
              <w:ind w:firstLineChars="0" w:firstLine="0"/>
              <w:rPr>
                <w:rFonts w:ascii="宋体" w:eastAsia="宋体" w:hAnsi="宋体"/>
                <w:sz w:val="22"/>
              </w:rPr>
            </w:pPr>
            <w:r w:rsidRPr="00A1086E">
              <w:rPr>
                <w:rFonts w:ascii="宋体" w:eastAsia="宋体" w:hAnsi="宋体"/>
                <w:sz w:val="22"/>
              </w:rPr>
              <w:t>能准确报错。</w:t>
            </w:r>
            <w:ins w:id="142" w:author="shi wei" w:date="2017-03-09T10:39:00Z">
              <w:r w:rsidR="003424E2">
                <w:rPr>
                  <w:rFonts w:ascii="宋体" w:eastAsia="宋体" w:hAnsi="宋体" w:hint="eastAsia"/>
                  <w:sz w:val="22"/>
                </w:rPr>
                <w:t>例如：</w:t>
              </w:r>
            </w:ins>
            <w:r w:rsidRPr="00A1086E">
              <w:rPr>
                <w:rFonts w:ascii="宋体" w:eastAsia="宋体" w:hAnsi="宋体"/>
                <w:sz w:val="22"/>
              </w:rPr>
              <w:t>can't find table define in schema prod_inst_1 schema:</w:t>
            </w:r>
            <w:r w:rsidRPr="00A1086E">
              <w:rPr>
                <w:rFonts w:ascii="宋体" w:eastAsia="宋体" w:hAnsi="宋体" w:hint="eastAsia"/>
                <w:sz w:val="22"/>
              </w:rPr>
              <w:t>it</w:t>
            </w:r>
            <w:r w:rsidRPr="00A1086E">
              <w:rPr>
                <w:rFonts w:ascii="宋体" w:eastAsia="宋体" w:hAnsi="宋体"/>
                <w:sz w:val="22"/>
              </w:rPr>
              <w:t>_test</w:t>
            </w:r>
          </w:p>
        </w:tc>
      </w:tr>
      <w:tr w:rsidR="003C20D5" w:rsidRPr="00A1086E" w14:paraId="7D26378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0779E60" w14:textId="77777777" w:rsidR="003C20D5" w:rsidRPr="00A1086E" w:rsidRDefault="003C20D5"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8039A8D" w14:textId="2637C100" w:rsidR="003C20D5" w:rsidRPr="00A1086E" w:rsidRDefault="003C20D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D4CDD41" w14:textId="77777777" w:rsidR="003C20D5" w:rsidRPr="00A1086E" w:rsidRDefault="003C20D5"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8D0CBC5" w14:textId="2C856BB1" w:rsidR="003C20D5" w:rsidRPr="00A1086E" w:rsidRDefault="003C20D5" w:rsidP="00CA0EAD">
            <w:pPr>
              <w:spacing w:line="276" w:lineRule="auto"/>
              <w:ind w:firstLine="0"/>
              <w:rPr>
                <w:rFonts w:ascii="宋体" w:hAnsi="宋体" w:cs="Arial"/>
                <w:sz w:val="22"/>
              </w:rPr>
            </w:pPr>
            <w:r w:rsidRPr="00A1086E">
              <w:rPr>
                <w:rFonts w:ascii="宋体" w:hAnsi="宋体" w:cs="Arial"/>
                <w:i/>
                <w:color w:val="C00000"/>
                <w:sz w:val="22"/>
              </w:rPr>
              <w:t>A:较好完成</w:t>
            </w:r>
            <w:del w:id="143" w:author="shi wei" w:date="2017-03-09T10:40:00Z">
              <w:r w:rsidRPr="00A1086E" w:rsidDel="005B53D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C20D5" w:rsidRPr="00A1086E" w14:paraId="0507D88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E2C4247" w14:textId="77777777" w:rsidR="003C20D5" w:rsidRPr="00A1086E" w:rsidRDefault="003C20D5"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2F785B8" w14:textId="77777777" w:rsidR="003C20D5" w:rsidRPr="00A1086E" w:rsidRDefault="003C20D5" w:rsidP="00CA0EAD">
            <w:pPr>
              <w:spacing w:line="276" w:lineRule="auto"/>
              <w:ind w:firstLine="66"/>
              <w:rPr>
                <w:rFonts w:ascii="宋体" w:hAnsi="宋体" w:cs="Arial"/>
                <w:kern w:val="0"/>
                <w:sz w:val="22"/>
                <w:szCs w:val="21"/>
              </w:rPr>
            </w:pPr>
          </w:p>
          <w:p w14:paraId="2CD1BB36" w14:textId="77777777" w:rsidR="003C20D5" w:rsidRPr="00A1086E" w:rsidRDefault="003C20D5" w:rsidP="00CA0EAD">
            <w:pPr>
              <w:spacing w:line="276" w:lineRule="auto"/>
              <w:ind w:firstLine="66"/>
              <w:rPr>
                <w:rFonts w:ascii="宋体" w:hAnsi="宋体" w:cs="Arial"/>
                <w:kern w:val="0"/>
                <w:sz w:val="22"/>
                <w:szCs w:val="21"/>
              </w:rPr>
            </w:pPr>
          </w:p>
        </w:tc>
      </w:tr>
      <w:tr w:rsidR="003C20D5" w:rsidRPr="00A1086E" w14:paraId="18AAF93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90A07E3" w14:textId="77777777" w:rsidR="003C20D5" w:rsidRPr="00A1086E" w:rsidRDefault="003C20D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0DD5154" w14:textId="77777777" w:rsidR="003C20D5" w:rsidRPr="00A1086E" w:rsidRDefault="003C20D5"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585D065" w14:textId="77777777" w:rsidR="003C20D5" w:rsidRPr="00A1086E" w:rsidRDefault="003C20D5"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998741A" w14:textId="77777777" w:rsidR="003C20D5" w:rsidRPr="00A1086E" w:rsidRDefault="003C20D5" w:rsidP="00CA0EAD">
            <w:pPr>
              <w:pStyle w:val="aa"/>
              <w:widowControl w:val="0"/>
              <w:spacing w:before="156" w:line="276" w:lineRule="auto"/>
              <w:ind w:firstLine="66"/>
              <w:outlineLvl w:val="9"/>
              <w:rPr>
                <w:rFonts w:ascii="宋体" w:eastAsia="宋体" w:hAnsi="宋体" w:cs="Arial"/>
                <w:kern w:val="2"/>
                <w:sz w:val="22"/>
                <w:szCs w:val="21"/>
              </w:rPr>
            </w:pPr>
          </w:p>
        </w:tc>
      </w:tr>
    </w:tbl>
    <w:p w14:paraId="6BD2F8E5" w14:textId="77777777" w:rsidR="004E610E" w:rsidRPr="00A1086E" w:rsidRDefault="004E610E" w:rsidP="004E610E">
      <w:pPr>
        <w:pStyle w:val="30"/>
        <w:numPr>
          <w:ilvl w:val="2"/>
          <w:numId w:val="2"/>
        </w:numPr>
        <w:tabs>
          <w:tab w:val="left" w:pos="720"/>
        </w:tabs>
        <w:rPr>
          <w:rFonts w:ascii="宋体" w:hAnsi="宋体"/>
        </w:rPr>
      </w:pPr>
      <w:bookmarkStart w:id="144" w:name="_Toc471846813"/>
      <w:bookmarkStart w:id="145" w:name="_Toc475119125"/>
      <w:r w:rsidRPr="00A1086E">
        <w:rPr>
          <w:rFonts w:ascii="宋体" w:hAnsi="宋体" w:hint="eastAsia"/>
        </w:rPr>
        <w:t>关键字/汇聚函数</w:t>
      </w:r>
      <w:bookmarkEnd w:id="144"/>
      <w:bookmarkEnd w:id="145"/>
    </w:p>
    <w:p w14:paraId="17A3553E"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MAX()</w:t>
      </w:r>
      <w:r w:rsidRPr="00A1086E">
        <w:rPr>
          <w:rFonts w:ascii="宋体" w:eastAsia="宋体" w:hAnsi="宋体" w:hint="eastAsia"/>
        </w:rPr>
        <w:t xml:space="preserve"> </w:t>
      </w:r>
      <w:r w:rsidRPr="00A1086E">
        <w:rPr>
          <w:rFonts w:ascii="宋体" w:eastAsia="宋体" w:hAnsi="宋体"/>
        </w:rPr>
        <w:t>&amp; MIN()</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70AF62F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A977F96"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1067B28" w14:textId="5139428F" w:rsidR="00A04E87" w:rsidRPr="00A1086E" w:rsidRDefault="00677440" w:rsidP="00CA0EAD">
            <w:pPr>
              <w:spacing w:line="276" w:lineRule="auto"/>
              <w:ind w:firstLine="0"/>
              <w:rPr>
                <w:rFonts w:ascii="宋体" w:hAnsi="宋体" w:cs="Arial"/>
                <w:sz w:val="22"/>
                <w:szCs w:val="21"/>
              </w:rPr>
            </w:pPr>
            <w:r w:rsidRPr="00A1086E">
              <w:rPr>
                <w:rFonts w:ascii="宋体" w:hAnsi="宋体"/>
                <w:sz w:val="22"/>
              </w:rPr>
              <w:t>MAX()</w:t>
            </w:r>
            <w:r w:rsidRPr="00A1086E">
              <w:rPr>
                <w:rFonts w:ascii="宋体" w:hAnsi="宋体" w:hint="eastAsia"/>
                <w:sz w:val="22"/>
              </w:rPr>
              <w:t>和MIN()函数</w:t>
            </w:r>
            <w:r w:rsidRPr="00A1086E">
              <w:rPr>
                <w:rFonts w:ascii="宋体" w:hAnsi="宋体"/>
                <w:sz w:val="22"/>
              </w:rPr>
              <w:t>支持测试</w:t>
            </w:r>
          </w:p>
        </w:tc>
      </w:tr>
      <w:tr w:rsidR="00677440" w:rsidRPr="00A1086E" w14:paraId="718481FE"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374180A"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7CAFE23" w14:textId="634DA010" w:rsidR="00677440" w:rsidRPr="00A1086E" w:rsidRDefault="00487D83"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677440" w:rsidRPr="00A1086E" w14:paraId="26AF142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37BE217"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29D46BA" w14:textId="2A944DDD" w:rsidR="00677440" w:rsidRPr="00A1086E" w:rsidRDefault="00677440"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，可以支持带MAX or MIN的</w:t>
            </w:r>
            <w:r w:rsidRPr="00A1086E">
              <w:rPr>
                <w:rFonts w:ascii="宋体" w:hAnsi="宋体" w:hint="eastAsia"/>
                <w:sz w:val="22"/>
              </w:rPr>
              <w:t>SQL</w:t>
            </w:r>
            <w:r w:rsidRPr="00A1086E">
              <w:rPr>
                <w:rFonts w:ascii="宋体" w:hAnsi="宋体"/>
                <w:sz w:val="22"/>
              </w:rPr>
              <w:t>语句</w:t>
            </w:r>
          </w:p>
        </w:tc>
      </w:tr>
      <w:tr w:rsidR="00677440" w:rsidRPr="00A1086E" w14:paraId="0651848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5A4FA0E"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25DF3B3" w14:textId="3F1A83A0" w:rsidR="008A4DFB" w:rsidRPr="00CB5FCF" w:rsidRDefault="008A4DFB" w:rsidP="00CB5FCF">
            <w:pPr>
              <w:pStyle w:val="ab"/>
              <w:numPr>
                <w:ilvl w:val="6"/>
                <w:numId w:val="74"/>
              </w:numPr>
              <w:spacing w:line="276" w:lineRule="auto"/>
              <w:ind w:left="359"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AE52BF" w:rsidRPr="00AE52BF">
              <w:rPr>
                <w:rFonts w:ascii="宋体" w:hAnsi="宋体"/>
                <w:color w:val="00B0F0"/>
                <w:sz w:val="22"/>
              </w:rPr>
              <w:t>2</w:t>
            </w:r>
            <w:del w:id="146" w:author="shi wei" w:date="2017-03-09T10:40:00Z">
              <w:r w:rsidRPr="00CB5FCF" w:rsidDel="00B51AE3">
                <w:rPr>
                  <w:rFonts w:ascii="宋体" w:hAnsi="宋体"/>
                  <w:color w:val="FF0000"/>
                  <w:sz w:val="22"/>
                </w:rPr>
                <w:delText>已成功执行</w:delText>
              </w:r>
            </w:del>
            <w:ins w:id="147" w:author="shi wei" w:date="2017-03-09T10:40:00Z">
              <w:r w:rsidR="005E43CD">
                <w:rPr>
                  <w:rFonts w:ascii="宋体" w:hAnsi="宋体" w:hint="eastAsia"/>
                  <w:color w:val="FF0000"/>
                  <w:sz w:val="22"/>
                </w:rPr>
                <w:t>中的库表已存在</w:t>
              </w:r>
            </w:ins>
          </w:p>
          <w:p w14:paraId="4519B56A" w14:textId="1FF80B37" w:rsidR="00677440" w:rsidRPr="00CB5FCF" w:rsidRDefault="00E74B46" w:rsidP="00CB5FCF">
            <w:pPr>
              <w:pStyle w:val="ab"/>
              <w:numPr>
                <w:ilvl w:val="6"/>
                <w:numId w:val="74"/>
              </w:numPr>
              <w:spacing w:line="276" w:lineRule="auto"/>
              <w:ind w:left="359" w:firstLineChars="0"/>
              <w:rPr>
                <w:rFonts w:ascii="宋体" w:hAnsi="宋体"/>
                <w:sz w:val="22"/>
              </w:rPr>
            </w:pPr>
            <w:r w:rsidRPr="00CB5FCF">
              <w:rPr>
                <w:rFonts w:ascii="宋体" w:hAnsi="宋体" w:hint="eastAsia"/>
                <w:color w:val="FF0000"/>
                <w:sz w:val="22"/>
              </w:rPr>
              <w:t>表</w:t>
            </w:r>
            <w:r w:rsidR="00677440" w:rsidRPr="00CB5FCF">
              <w:rPr>
                <w:rFonts w:ascii="宋体" w:hAnsi="宋体"/>
                <w:color w:val="FF0000"/>
                <w:sz w:val="22"/>
              </w:rPr>
              <w:t>p</w:t>
            </w:r>
            <w:r w:rsidRPr="00CB5FCF">
              <w:rPr>
                <w:rFonts w:ascii="宋体" w:hAnsi="宋体"/>
                <w:color w:val="FF0000"/>
                <w:sz w:val="22"/>
              </w:rPr>
              <w:t>ro</w:t>
            </w:r>
            <w:r w:rsidR="00677440" w:rsidRPr="00CB5FCF">
              <w:rPr>
                <w:rFonts w:ascii="宋体" w:hAnsi="宋体"/>
                <w:color w:val="FF0000"/>
                <w:sz w:val="22"/>
              </w:rPr>
              <w:t>d</w:t>
            </w:r>
            <w:r w:rsidR="00677440" w:rsidRPr="00CB5FCF">
              <w:rPr>
                <w:rFonts w:ascii="宋体" w:hAnsi="宋体"/>
                <w:sz w:val="22"/>
              </w:rPr>
              <w:t>_inst</w:t>
            </w:r>
            <w:r>
              <w:rPr>
                <w:rFonts w:ascii="宋体" w:hAnsi="宋体" w:hint="eastAsia"/>
                <w:sz w:val="22"/>
              </w:rPr>
              <w:t>为空表</w:t>
            </w:r>
          </w:p>
        </w:tc>
      </w:tr>
      <w:tr w:rsidR="00677440" w:rsidRPr="00A1086E" w14:paraId="58AB49C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0568498"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1EC4B41" w14:textId="01A810F4" w:rsidR="00E74B46" w:rsidRPr="00CB5FCF" w:rsidRDefault="00E74B46" w:rsidP="00CB5FCF">
            <w:pPr>
              <w:pStyle w:val="ab"/>
              <w:numPr>
                <w:ilvl w:val="6"/>
                <w:numId w:val="73"/>
              </w:numPr>
              <w:ind w:left="359" w:firstLineChars="0"/>
              <w:rPr>
                <w:rFonts w:ascii="宋体" w:hAnsi="宋体"/>
                <w:color w:val="FF0000"/>
                <w:sz w:val="22"/>
              </w:rPr>
            </w:pPr>
            <w:r w:rsidRPr="00CB5FCF">
              <w:rPr>
                <w:rFonts w:ascii="宋体" w:hAnsi="宋体" w:hint="eastAsia"/>
                <w:color w:val="FF0000"/>
                <w:sz w:val="22"/>
              </w:rPr>
              <w:t>向表中插入下面的数据</w:t>
            </w:r>
            <w:r w:rsidR="00677440" w:rsidRPr="00CB5FCF">
              <w:rPr>
                <w:rFonts w:ascii="宋体" w:hAnsi="宋体"/>
                <w:color w:val="FF0000"/>
                <w:sz w:val="22"/>
              </w:rPr>
              <w:t xml:space="preserve">: </w:t>
            </w:r>
          </w:p>
          <w:p w14:paraId="5547D94A"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VALUES(2002016122334132, 1001010, 200124353, 10001, 9909, 200124353);</w:t>
            </w:r>
          </w:p>
          <w:p w14:paraId="4067BE4E"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VALUES(2002016122334133, 1001010, 200124354, 10001, 9909, 200124354);</w:t>
            </w:r>
          </w:p>
          <w:p w14:paraId="66FC88AE"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VALUES(2002016122334134, 1001010, 200124355, 10001, 9909, 200124355);</w:t>
            </w:r>
          </w:p>
          <w:p w14:paraId="01146CF5"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VALUES(2002016122334134, 1001010, 200124356, 10001, 9909, 200124355);</w:t>
            </w:r>
          </w:p>
          <w:p w14:paraId="07A49C25" w14:textId="77777777" w:rsidR="00E74B46" w:rsidRPr="00CB5FCF" w:rsidRDefault="00E74B46" w:rsidP="00E74B46">
            <w:pPr>
              <w:pStyle w:val="ab"/>
              <w:ind w:left="359" w:firstLineChars="0" w:firstLine="0"/>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VALUES(2002016122334134, 1001010, 200124357, 10001, 9909, 200124355);</w:t>
            </w:r>
          </w:p>
          <w:p w14:paraId="06003529" w14:textId="279F17B7" w:rsidR="00E74B46" w:rsidRPr="00CB5FCF" w:rsidRDefault="00E74B46" w:rsidP="00CB5FCF">
            <w:pPr>
              <w:pStyle w:val="ab"/>
              <w:numPr>
                <w:ilvl w:val="6"/>
                <w:numId w:val="73"/>
              </w:numPr>
              <w:ind w:left="359" w:firstLineChars="0"/>
              <w:rPr>
                <w:rFonts w:ascii="宋体" w:hAnsi="宋体"/>
                <w:sz w:val="22"/>
              </w:rPr>
            </w:pPr>
            <w:r>
              <w:rPr>
                <w:rFonts w:ascii="宋体" w:hAnsi="宋体" w:hint="eastAsia"/>
                <w:sz w:val="22"/>
              </w:rPr>
              <w:t>执行下面的SQL语句：</w:t>
            </w:r>
          </w:p>
          <w:p w14:paraId="22C1A08B" w14:textId="1D5D8E5E" w:rsidR="00E74B46" w:rsidRPr="00CB5FCF" w:rsidRDefault="00677440" w:rsidP="00CB5FCF">
            <w:pPr>
              <w:pStyle w:val="ab"/>
              <w:ind w:left="359" w:firstLineChars="0" w:firstLine="0"/>
              <w:rPr>
                <w:rFonts w:ascii="宋体" w:hAnsi="宋体"/>
                <w:sz w:val="22"/>
              </w:rPr>
            </w:pPr>
            <w:r w:rsidRPr="00CB5FCF">
              <w:rPr>
                <w:rFonts w:ascii="宋体" w:hAnsi="宋体"/>
                <w:sz w:val="22"/>
              </w:rPr>
              <w:t>select max(prod_inst_id) as maxId from p</w:t>
            </w:r>
            <w:r w:rsidR="00297748" w:rsidRPr="00CB5FCF">
              <w:rPr>
                <w:rFonts w:ascii="宋体" w:hAnsi="宋体"/>
                <w:sz w:val="22"/>
              </w:rPr>
              <w:t>ro</w:t>
            </w:r>
            <w:r w:rsidRPr="00CB5FCF">
              <w:rPr>
                <w:rFonts w:ascii="宋体" w:hAnsi="宋体"/>
                <w:sz w:val="22"/>
              </w:rPr>
              <w:t>d_inst;</w:t>
            </w:r>
          </w:p>
          <w:p w14:paraId="12296242" w14:textId="6BD83C5B" w:rsidR="00677440" w:rsidRPr="00A1086E" w:rsidRDefault="00677440" w:rsidP="00CB5FCF">
            <w:pPr>
              <w:pStyle w:val="ab"/>
              <w:ind w:left="359" w:firstLineChars="0" w:firstLine="0"/>
              <w:rPr>
                <w:rFonts w:cs="Arial"/>
                <w:szCs w:val="21"/>
              </w:rPr>
            </w:pPr>
            <w:r w:rsidRPr="00CB5FCF">
              <w:rPr>
                <w:rFonts w:ascii="宋体" w:hAnsi="宋体"/>
                <w:sz w:val="22"/>
              </w:rPr>
              <w:t>select min(prod</w:t>
            </w:r>
            <w:r w:rsidR="00297748" w:rsidRPr="00CB5FCF">
              <w:rPr>
                <w:rFonts w:ascii="宋体" w:hAnsi="宋体"/>
                <w:sz w:val="22"/>
              </w:rPr>
              <w:t>_inst_id) as minId from pro</w:t>
            </w:r>
            <w:r w:rsidRPr="00CB5FCF">
              <w:rPr>
                <w:rFonts w:ascii="宋体" w:hAnsi="宋体"/>
                <w:sz w:val="22"/>
              </w:rPr>
              <w:t>d_inst;</w:t>
            </w:r>
          </w:p>
        </w:tc>
      </w:tr>
      <w:tr w:rsidR="00677440" w:rsidRPr="00A1086E" w14:paraId="4BE42D4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E3B4526"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EC7232C" w14:textId="77777777" w:rsidR="00677440" w:rsidRPr="00A1086E" w:rsidRDefault="00677440" w:rsidP="00126C0C">
            <w:pPr>
              <w:ind w:firstLine="0"/>
              <w:rPr>
                <w:rFonts w:ascii="宋体" w:hAnsi="宋体"/>
                <w:sz w:val="22"/>
              </w:rPr>
            </w:pPr>
            <w:r w:rsidRPr="00A1086E">
              <w:rPr>
                <w:rFonts w:ascii="宋体" w:hAnsi="宋体"/>
                <w:sz w:val="22"/>
              </w:rPr>
              <w:t>测试程序运行正常;</w:t>
            </w:r>
          </w:p>
          <w:p w14:paraId="02D8A2A4" w14:textId="189D29E0" w:rsidR="00677440" w:rsidRPr="00A1086E" w:rsidRDefault="00677440" w:rsidP="00CA0EAD">
            <w:pPr>
              <w:spacing w:line="276" w:lineRule="auto"/>
              <w:ind w:firstLine="0"/>
              <w:rPr>
                <w:rFonts w:ascii="宋体" w:hAnsi="宋体" w:cs="Arial"/>
                <w:sz w:val="22"/>
                <w:szCs w:val="21"/>
              </w:rPr>
            </w:pPr>
            <w:r w:rsidRPr="00A1086E">
              <w:rPr>
                <w:rFonts w:ascii="宋体" w:hAnsi="宋体"/>
                <w:sz w:val="22"/>
              </w:rPr>
              <w:t>正常返回正确的结果</w:t>
            </w:r>
            <w:r w:rsidRPr="00A1086E">
              <w:rPr>
                <w:rFonts w:ascii="宋体" w:hAnsi="宋体" w:hint="eastAsia"/>
                <w:sz w:val="22"/>
              </w:rPr>
              <w:t>；</w:t>
            </w:r>
          </w:p>
        </w:tc>
      </w:tr>
      <w:tr w:rsidR="00677440" w:rsidRPr="00A1086E" w14:paraId="3AFF5E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BA972AF" w14:textId="77777777" w:rsidR="00677440" w:rsidRPr="00A1086E" w:rsidRDefault="0067744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EA15A0B" w14:textId="344ECEBE" w:rsidR="00677440" w:rsidRPr="00A1086E" w:rsidRDefault="0067744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F085A3A" w14:textId="77777777" w:rsidR="00677440" w:rsidRPr="00A1086E" w:rsidRDefault="0067744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E7A0ADB" w14:textId="0A387E35" w:rsidR="00677440" w:rsidRPr="00A1086E" w:rsidRDefault="00677440" w:rsidP="00CA0EAD">
            <w:pPr>
              <w:spacing w:line="276" w:lineRule="auto"/>
              <w:ind w:firstLine="0"/>
              <w:rPr>
                <w:rFonts w:ascii="宋体" w:hAnsi="宋体" w:cs="Arial"/>
                <w:sz w:val="22"/>
              </w:rPr>
            </w:pPr>
            <w:r w:rsidRPr="00A1086E">
              <w:rPr>
                <w:rFonts w:ascii="宋体" w:hAnsi="宋体" w:cs="Arial"/>
                <w:i/>
                <w:color w:val="C00000"/>
                <w:sz w:val="22"/>
              </w:rPr>
              <w:t>A:较好完成，</w:t>
            </w:r>
            <w:ins w:id="148" w:author="shi wei" w:date="2017-03-09T10:40:00Z">
              <w:r w:rsidR="000808D1" w:rsidRPr="00A1086E" w:rsidDel="000808D1">
                <w:rPr>
                  <w:rFonts w:ascii="宋体" w:hAnsi="宋体" w:cs="Arial"/>
                  <w:i/>
                  <w:color w:val="C00000"/>
                  <w:sz w:val="22"/>
                </w:rPr>
                <w:t xml:space="preserve"> </w:t>
              </w:r>
            </w:ins>
            <w:del w:id="149" w:author="shi wei" w:date="2017-03-09T10:40:00Z">
              <w:r w:rsidRPr="00A1086E" w:rsidDel="000808D1">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677440" w:rsidRPr="00A1086E" w14:paraId="6DC8DF3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1E115D9" w14:textId="77777777" w:rsidR="00677440" w:rsidRPr="00A1086E" w:rsidRDefault="0067744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3102CB3" w14:textId="77777777" w:rsidR="00677440" w:rsidRPr="00A1086E" w:rsidRDefault="00677440" w:rsidP="00CA0EAD">
            <w:pPr>
              <w:spacing w:line="276" w:lineRule="auto"/>
              <w:ind w:firstLine="66"/>
              <w:rPr>
                <w:rFonts w:ascii="宋体" w:hAnsi="宋体" w:cs="Arial"/>
                <w:kern w:val="0"/>
                <w:sz w:val="22"/>
                <w:szCs w:val="21"/>
              </w:rPr>
            </w:pPr>
          </w:p>
          <w:p w14:paraId="7E8FCD6E" w14:textId="77777777" w:rsidR="00677440" w:rsidRPr="00A1086E" w:rsidRDefault="00677440" w:rsidP="00CA0EAD">
            <w:pPr>
              <w:spacing w:line="276" w:lineRule="auto"/>
              <w:ind w:firstLine="66"/>
              <w:rPr>
                <w:rFonts w:ascii="宋体" w:hAnsi="宋体" w:cs="Arial"/>
                <w:kern w:val="0"/>
                <w:sz w:val="22"/>
                <w:szCs w:val="21"/>
              </w:rPr>
            </w:pPr>
          </w:p>
        </w:tc>
      </w:tr>
      <w:tr w:rsidR="00677440" w:rsidRPr="00A1086E" w14:paraId="1486EFF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27E3F9" w14:textId="77777777" w:rsidR="00677440" w:rsidRPr="00A1086E" w:rsidRDefault="00677440"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6B619AB3" w14:textId="77777777" w:rsidR="00677440" w:rsidRPr="00A1086E" w:rsidRDefault="0067744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A78BDAA" w14:textId="77777777" w:rsidR="00677440" w:rsidRPr="00A1086E" w:rsidRDefault="0067744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510E752" w14:textId="77777777" w:rsidR="00677440" w:rsidRPr="00A1086E" w:rsidRDefault="00677440" w:rsidP="00CA0EAD">
            <w:pPr>
              <w:pStyle w:val="aa"/>
              <w:widowControl w:val="0"/>
              <w:spacing w:before="156" w:line="276" w:lineRule="auto"/>
              <w:ind w:firstLine="66"/>
              <w:outlineLvl w:val="9"/>
              <w:rPr>
                <w:rFonts w:ascii="宋体" w:eastAsia="宋体" w:hAnsi="宋体" w:cs="Arial"/>
                <w:kern w:val="2"/>
                <w:sz w:val="22"/>
                <w:szCs w:val="21"/>
              </w:rPr>
            </w:pPr>
          </w:p>
        </w:tc>
      </w:tr>
    </w:tbl>
    <w:p w14:paraId="45C53B1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SUM()</w:t>
      </w:r>
      <w:r w:rsidRPr="00A1086E">
        <w:rPr>
          <w:rFonts w:ascii="宋体" w:eastAsia="宋体" w:hAnsi="宋体" w:hint="eastAsia"/>
        </w:rPr>
        <w:t xml:space="preserve"> &amp; COUNT</w:t>
      </w:r>
      <w:r w:rsidRPr="00A1086E">
        <w:rPr>
          <w:rFonts w:ascii="宋体" w:eastAsia="宋体" w:hAnsi="宋体"/>
        </w:rPr>
        <w:t>() &amp; AVG()</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42FD75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60529D1"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F21F138" w14:textId="6B14B103" w:rsidR="00A04E87" w:rsidRPr="00A1086E" w:rsidRDefault="00BF70E7" w:rsidP="00CA0EAD">
            <w:pPr>
              <w:spacing w:line="276" w:lineRule="auto"/>
              <w:ind w:firstLine="0"/>
              <w:rPr>
                <w:rFonts w:ascii="宋体" w:hAnsi="宋体" w:cs="Arial"/>
                <w:sz w:val="22"/>
                <w:szCs w:val="21"/>
              </w:rPr>
            </w:pPr>
            <w:r w:rsidRPr="00A1086E">
              <w:rPr>
                <w:rFonts w:ascii="宋体" w:hAnsi="宋体"/>
                <w:sz w:val="22"/>
              </w:rPr>
              <w:t>SUM()</w:t>
            </w:r>
            <w:r w:rsidRPr="00A1086E">
              <w:rPr>
                <w:rFonts w:ascii="宋体" w:hAnsi="宋体" w:hint="eastAsia"/>
                <w:sz w:val="22"/>
              </w:rPr>
              <w:t>、</w:t>
            </w:r>
            <w:r w:rsidRPr="00A1086E">
              <w:rPr>
                <w:rFonts w:ascii="宋体" w:hAnsi="宋体"/>
                <w:sz w:val="22"/>
              </w:rPr>
              <w:t>COUNT()</w:t>
            </w:r>
            <w:r w:rsidRPr="00A1086E">
              <w:rPr>
                <w:rFonts w:ascii="宋体" w:hAnsi="宋体" w:hint="eastAsia"/>
                <w:sz w:val="22"/>
              </w:rPr>
              <w:t>、</w:t>
            </w:r>
            <w:r w:rsidRPr="00A1086E">
              <w:rPr>
                <w:rFonts w:ascii="宋体" w:hAnsi="宋体"/>
                <w:sz w:val="22"/>
              </w:rPr>
              <w:t>AVG()</w:t>
            </w:r>
            <w:r w:rsidRPr="00A1086E">
              <w:rPr>
                <w:rFonts w:ascii="宋体" w:hAnsi="宋体" w:hint="eastAsia"/>
                <w:sz w:val="22"/>
              </w:rPr>
              <w:t>函数</w:t>
            </w:r>
            <w:r w:rsidRPr="00A1086E">
              <w:rPr>
                <w:rFonts w:ascii="宋体" w:hAnsi="宋体"/>
                <w:sz w:val="22"/>
              </w:rPr>
              <w:t>支持测试</w:t>
            </w:r>
          </w:p>
        </w:tc>
      </w:tr>
      <w:tr w:rsidR="00BF70E7" w:rsidRPr="00A1086E" w14:paraId="73E0AC5D"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A6446CC"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3FCCA10" w14:textId="13D7A1CD" w:rsidR="00BF70E7" w:rsidRPr="00A1086E" w:rsidRDefault="00BF70E7"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BF70E7" w:rsidRPr="00A1086E" w14:paraId="002388B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D4162DA"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079EA70" w14:textId="6ECC8E69" w:rsidR="00BF70E7" w:rsidRPr="00A1086E" w:rsidRDefault="00BF70E7"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，可以支持带SUM</w:t>
            </w:r>
            <w:r w:rsidRPr="00A1086E">
              <w:rPr>
                <w:rFonts w:ascii="宋体" w:hAnsi="宋体" w:hint="eastAsia"/>
                <w:sz w:val="22"/>
              </w:rPr>
              <w:t>、COUNT、AVG等函数</w:t>
            </w:r>
            <w:r w:rsidRPr="00A1086E">
              <w:rPr>
                <w:rFonts w:ascii="宋体" w:hAnsi="宋体"/>
                <w:sz w:val="22"/>
              </w:rPr>
              <w:t>的</w:t>
            </w:r>
            <w:r w:rsidRPr="00A1086E">
              <w:rPr>
                <w:rFonts w:ascii="宋体" w:hAnsi="宋体" w:hint="eastAsia"/>
                <w:sz w:val="22"/>
              </w:rPr>
              <w:t>SQL</w:t>
            </w:r>
            <w:r w:rsidRPr="00A1086E">
              <w:rPr>
                <w:rFonts w:ascii="宋体" w:hAnsi="宋体"/>
                <w:sz w:val="22"/>
              </w:rPr>
              <w:t>语句</w:t>
            </w:r>
          </w:p>
        </w:tc>
      </w:tr>
      <w:tr w:rsidR="00BF70E7" w:rsidRPr="00A1086E" w14:paraId="5715BD6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E4130B1"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5F5F06F" w14:textId="193AB163" w:rsidR="00BF70E7" w:rsidRPr="00CB5FCF" w:rsidRDefault="004B22FD" w:rsidP="008A65AD">
            <w:pPr>
              <w:pStyle w:val="ab"/>
              <w:numPr>
                <w:ilvl w:val="6"/>
                <w:numId w:val="141"/>
              </w:numPr>
              <w:spacing w:line="276" w:lineRule="auto"/>
              <w:ind w:left="359"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4.1.7.1</w:t>
            </w:r>
            <w:ins w:id="150" w:author="shi wei" w:date="2017-03-09T10:41:00Z">
              <w:r w:rsidR="00CC6E0C">
                <w:rPr>
                  <w:rFonts w:ascii="宋体" w:hAnsi="宋体" w:hint="eastAsia"/>
                  <w:color w:val="FF0000"/>
                  <w:sz w:val="22"/>
                </w:rPr>
                <w:t>中的插入sql</w:t>
              </w:r>
              <w:r w:rsidR="0076702C">
                <w:rPr>
                  <w:rFonts w:ascii="宋体" w:hAnsi="宋体" w:hint="eastAsia"/>
                  <w:color w:val="FF0000"/>
                  <w:sz w:val="22"/>
                </w:rPr>
                <w:t>语句</w:t>
              </w:r>
            </w:ins>
            <w:r w:rsidRPr="00CB5FCF">
              <w:rPr>
                <w:rFonts w:ascii="宋体" w:hAnsi="宋体"/>
                <w:color w:val="FF0000"/>
                <w:sz w:val="22"/>
              </w:rPr>
              <w:t>已</w:t>
            </w:r>
            <w:r w:rsidRPr="00CB5FCF">
              <w:rPr>
                <w:rFonts w:ascii="宋体" w:hAnsi="宋体" w:hint="eastAsia"/>
                <w:color w:val="FF0000"/>
                <w:sz w:val="22"/>
              </w:rPr>
              <w:t>成功执行</w:t>
            </w:r>
            <w:r w:rsidRPr="00F40D22">
              <w:rPr>
                <w:rFonts w:ascii="宋体" w:hAnsi="宋体" w:hint="eastAsia"/>
                <w:color w:val="FF0000"/>
                <w:sz w:val="22"/>
              </w:rPr>
              <w:t>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5条数据</w:t>
            </w:r>
          </w:p>
        </w:tc>
      </w:tr>
      <w:tr w:rsidR="00BF70E7" w:rsidRPr="00A1086E" w14:paraId="4D48772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80FBB2E"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C06C78C" w14:textId="77777777" w:rsidR="00BF70E7" w:rsidRPr="00A1086E" w:rsidRDefault="00BF70E7" w:rsidP="00126C0C">
            <w:pPr>
              <w:ind w:firstLine="0"/>
              <w:rPr>
                <w:rFonts w:ascii="宋体" w:hAnsi="宋体"/>
                <w:sz w:val="22"/>
              </w:rPr>
            </w:pPr>
            <w:r w:rsidRPr="00A1086E">
              <w:rPr>
                <w:rFonts w:ascii="宋体" w:hAnsi="宋体"/>
                <w:sz w:val="22"/>
              </w:rPr>
              <w:t xml:space="preserve">执行SQL语句: </w:t>
            </w:r>
          </w:p>
          <w:p w14:paraId="1B221FC7" w14:textId="77777777" w:rsidR="00BF70E7" w:rsidRPr="00A1086E" w:rsidRDefault="00BF70E7" w:rsidP="00126C0C">
            <w:pPr>
              <w:ind w:firstLine="0"/>
              <w:rPr>
                <w:rFonts w:ascii="宋体" w:hAnsi="宋体"/>
                <w:sz w:val="22"/>
              </w:rPr>
            </w:pPr>
            <w:r w:rsidRPr="00A1086E">
              <w:rPr>
                <w:rFonts w:ascii="宋体" w:hAnsi="宋体"/>
                <w:sz w:val="22"/>
              </w:rPr>
              <w:t>select sum(</w:t>
            </w:r>
            <w:r w:rsidRPr="00A1086E">
              <w:rPr>
                <w:rFonts w:ascii="宋体" w:hAnsi="宋体" w:hint="eastAsia"/>
                <w:sz w:val="22"/>
              </w:rPr>
              <w:t>prod</w:t>
            </w:r>
            <w:r w:rsidRPr="00A1086E">
              <w:rPr>
                <w:rFonts w:ascii="宋体" w:hAnsi="宋体"/>
                <w:sz w:val="22"/>
              </w:rPr>
              <w:t xml:space="preserve">_inst_id) as sumId from </w:t>
            </w:r>
            <w:r w:rsidRPr="00A1086E">
              <w:rPr>
                <w:rFonts w:ascii="宋体" w:hAnsi="宋体" w:hint="eastAsia"/>
                <w:sz w:val="22"/>
              </w:rPr>
              <w:t>prod</w:t>
            </w:r>
            <w:r w:rsidRPr="00A1086E">
              <w:rPr>
                <w:rFonts w:ascii="宋体" w:hAnsi="宋体"/>
                <w:sz w:val="22"/>
              </w:rPr>
              <w:t>_inst;</w:t>
            </w:r>
          </w:p>
          <w:p w14:paraId="0729C793" w14:textId="77777777" w:rsidR="00BF70E7" w:rsidRPr="00A1086E" w:rsidRDefault="00BF70E7" w:rsidP="00126C0C">
            <w:pPr>
              <w:ind w:firstLine="0"/>
              <w:rPr>
                <w:rFonts w:ascii="宋体" w:hAnsi="宋体"/>
                <w:sz w:val="22"/>
              </w:rPr>
            </w:pPr>
            <w:r w:rsidRPr="00A1086E">
              <w:rPr>
                <w:rFonts w:ascii="宋体" w:hAnsi="宋体"/>
                <w:sz w:val="22"/>
              </w:rPr>
              <w:t>select count(</w:t>
            </w:r>
            <w:r w:rsidRPr="00A1086E">
              <w:rPr>
                <w:rFonts w:ascii="宋体" w:hAnsi="宋体" w:hint="eastAsia"/>
                <w:sz w:val="22"/>
              </w:rPr>
              <w:t>prod</w:t>
            </w:r>
            <w:r w:rsidRPr="00A1086E">
              <w:rPr>
                <w:rFonts w:ascii="宋体" w:hAnsi="宋体"/>
                <w:sz w:val="22"/>
              </w:rPr>
              <w:t xml:space="preserve">_inst_id) as cntId from </w:t>
            </w:r>
            <w:r w:rsidRPr="00A1086E">
              <w:rPr>
                <w:rFonts w:ascii="宋体" w:hAnsi="宋体" w:hint="eastAsia"/>
                <w:sz w:val="22"/>
              </w:rPr>
              <w:t>prod</w:t>
            </w:r>
            <w:r w:rsidRPr="00A1086E">
              <w:rPr>
                <w:rFonts w:ascii="宋体" w:hAnsi="宋体"/>
                <w:sz w:val="22"/>
              </w:rPr>
              <w:t>_inst;</w:t>
            </w:r>
          </w:p>
          <w:p w14:paraId="0E8CDEB5" w14:textId="68DA014E" w:rsidR="00BF70E7" w:rsidRPr="00A1086E" w:rsidRDefault="00BF70E7" w:rsidP="00CA0EAD">
            <w:pPr>
              <w:spacing w:line="276" w:lineRule="auto"/>
              <w:ind w:firstLine="0"/>
              <w:rPr>
                <w:rFonts w:ascii="宋体" w:hAnsi="宋体" w:cs="Arial"/>
                <w:sz w:val="22"/>
                <w:szCs w:val="21"/>
              </w:rPr>
            </w:pPr>
            <w:r w:rsidRPr="00A1086E">
              <w:rPr>
                <w:rFonts w:ascii="宋体" w:hAnsi="宋体"/>
                <w:sz w:val="22"/>
              </w:rPr>
              <w:t>select avg(</w:t>
            </w:r>
            <w:r w:rsidRPr="00A1086E">
              <w:rPr>
                <w:rFonts w:ascii="宋体" w:hAnsi="宋体" w:hint="eastAsia"/>
                <w:sz w:val="22"/>
              </w:rPr>
              <w:t>prod</w:t>
            </w:r>
            <w:r w:rsidRPr="00A1086E">
              <w:rPr>
                <w:rFonts w:ascii="宋体" w:hAnsi="宋体"/>
                <w:sz w:val="22"/>
              </w:rPr>
              <w:t xml:space="preserve">_inst_id) as avgId from </w:t>
            </w:r>
            <w:r w:rsidRPr="00A1086E">
              <w:rPr>
                <w:rFonts w:ascii="宋体" w:hAnsi="宋体" w:hint="eastAsia"/>
                <w:sz w:val="22"/>
              </w:rPr>
              <w:t>prod</w:t>
            </w:r>
            <w:r w:rsidRPr="00A1086E">
              <w:rPr>
                <w:rFonts w:ascii="宋体" w:hAnsi="宋体"/>
                <w:sz w:val="22"/>
              </w:rPr>
              <w:t>_inst;</w:t>
            </w:r>
          </w:p>
        </w:tc>
      </w:tr>
      <w:tr w:rsidR="00BF70E7" w:rsidRPr="00A1086E" w14:paraId="4A95EC2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00F21B9"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E71024D" w14:textId="77777777" w:rsidR="00BF70E7" w:rsidRPr="00A1086E" w:rsidRDefault="00BF70E7" w:rsidP="00126C0C">
            <w:pPr>
              <w:ind w:firstLine="0"/>
              <w:rPr>
                <w:rFonts w:ascii="宋体" w:hAnsi="宋体"/>
                <w:sz w:val="22"/>
              </w:rPr>
            </w:pPr>
            <w:r w:rsidRPr="00A1086E">
              <w:rPr>
                <w:rFonts w:ascii="宋体" w:hAnsi="宋体"/>
                <w:sz w:val="22"/>
              </w:rPr>
              <w:t>测试程序运行正常；</w:t>
            </w:r>
          </w:p>
          <w:p w14:paraId="0F8DB643" w14:textId="20720C35" w:rsidR="00BF70E7" w:rsidRPr="00A1086E" w:rsidRDefault="00BF70E7" w:rsidP="00CA0EAD">
            <w:pPr>
              <w:spacing w:line="276" w:lineRule="auto"/>
              <w:ind w:firstLine="0"/>
              <w:rPr>
                <w:rFonts w:ascii="宋体" w:hAnsi="宋体" w:cs="Arial"/>
                <w:sz w:val="22"/>
                <w:szCs w:val="21"/>
              </w:rPr>
            </w:pPr>
            <w:r w:rsidRPr="00A1086E">
              <w:rPr>
                <w:rFonts w:ascii="宋体" w:hAnsi="宋体"/>
                <w:sz w:val="22"/>
              </w:rPr>
              <w:t>正常返回正确的结果；</w:t>
            </w:r>
          </w:p>
        </w:tc>
      </w:tr>
      <w:tr w:rsidR="00BF70E7" w:rsidRPr="00A1086E" w14:paraId="05EF54F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4915667" w14:textId="77777777" w:rsidR="00BF70E7" w:rsidRPr="00A1086E" w:rsidRDefault="00BF70E7"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6AC9D24" w14:textId="42D75FEC" w:rsidR="00BF70E7" w:rsidRPr="00A1086E" w:rsidRDefault="00BF70E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7151AF6" w14:textId="77777777" w:rsidR="00BF70E7" w:rsidRPr="00A1086E" w:rsidRDefault="00BF70E7"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FB821A3" w14:textId="377242DD" w:rsidR="00BF70E7" w:rsidRPr="00A1086E" w:rsidRDefault="00BF70E7" w:rsidP="00CA0EAD">
            <w:pPr>
              <w:spacing w:line="276" w:lineRule="auto"/>
              <w:ind w:firstLine="0"/>
              <w:rPr>
                <w:rFonts w:ascii="宋体" w:hAnsi="宋体" w:cs="Arial"/>
                <w:sz w:val="22"/>
              </w:rPr>
            </w:pPr>
            <w:r w:rsidRPr="00A1086E">
              <w:rPr>
                <w:rFonts w:ascii="宋体" w:hAnsi="宋体" w:cs="Arial"/>
                <w:i/>
                <w:color w:val="C00000"/>
                <w:sz w:val="22"/>
              </w:rPr>
              <w:t>A:较好完成，</w:t>
            </w:r>
            <w:del w:id="151" w:author="shi wei" w:date="2017-03-09T10:41:00Z">
              <w:r w:rsidRPr="00A1086E" w:rsidDel="00F96F81">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BF70E7" w:rsidRPr="00A1086E" w14:paraId="7316F1B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99C419B" w14:textId="77777777" w:rsidR="00BF70E7" w:rsidRPr="00A1086E" w:rsidRDefault="00BF70E7"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A8DAD08" w14:textId="77777777" w:rsidR="00BF70E7" w:rsidRPr="00A1086E" w:rsidRDefault="00BF70E7" w:rsidP="00CA0EAD">
            <w:pPr>
              <w:spacing w:line="276" w:lineRule="auto"/>
              <w:ind w:firstLine="66"/>
              <w:rPr>
                <w:rFonts w:ascii="宋体" w:hAnsi="宋体" w:cs="Arial"/>
                <w:kern w:val="0"/>
                <w:sz w:val="22"/>
                <w:szCs w:val="21"/>
              </w:rPr>
            </w:pPr>
          </w:p>
          <w:p w14:paraId="7833B796" w14:textId="77777777" w:rsidR="00BF70E7" w:rsidRPr="00A1086E" w:rsidRDefault="00BF70E7" w:rsidP="00CA0EAD">
            <w:pPr>
              <w:spacing w:line="276" w:lineRule="auto"/>
              <w:ind w:firstLine="66"/>
              <w:rPr>
                <w:rFonts w:ascii="宋体" w:hAnsi="宋体" w:cs="Arial"/>
                <w:kern w:val="0"/>
                <w:sz w:val="22"/>
                <w:szCs w:val="21"/>
              </w:rPr>
            </w:pPr>
          </w:p>
        </w:tc>
      </w:tr>
      <w:tr w:rsidR="00BF70E7" w:rsidRPr="00A1086E" w14:paraId="0A6A47B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2442657" w14:textId="77777777" w:rsidR="00BF70E7" w:rsidRPr="00A1086E" w:rsidRDefault="00BF70E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B7FB33F" w14:textId="77777777" w:rsidR="00BF70E7" w:rsidRPr="00A1086E" w:rsidRDefault="00BF70E7"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D0C30FC" w14:textId="77777777" w:rsidR="00BF70E7" w:rsidRPr="00A1086E" w:rsidRDefault="00BF70E7"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7BFF6C2" w14:textId="77777777" w:rsidR="00BF70E7" w:rsidRPr="00A1086E" w:rsidRDefault="00BF70E7" w:rsidP="00CA0EAD">
            <w:pPr>
              <w:pStyle w:val="aa"/>
              <w:widowControl w:val="0"/>
              <w:spacing w:before="156" w:line="276" w:lineRule="auto"/>
              <w:ind w:firstLine="66"/>
              <w:outlineLvl w:val="9"/>
              <w:rPr>
                <w:rFonts w:ascii="宋体" w:eastAsia="宋体" w:hAnsi="宋体" w:cs="Arial"/>
                <w:kern w:val="2"/>
                <w:sz w:val="22"/>
                <w:szCs w:val="21"/>
              </w:rPr>
            </w:pPr>
          </w:p>
        </w:tc>
      </w:tr>
    </w:tbl>
    <w:p w14:paraId="61E8D033"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GROUP BY</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3E6BF82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DA40016"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7A41FFE" w14:textId="472311C7" w:rsidR="00A04E87" w:rsidRPr="00A1086E" w:rsidRDefault="00767599" w:rsidP="00CA0EAD">
            <w:pPr>
              <w:spacing w:line="276" w:lineRule="auto"/>
              <w:ind w:firstLine="0"/>
              <w:rPr>
                <w:rFonts w:ascii="宋体" w:hAnsi="宋体" w:cs="Arial"/>
                <w:sz w:val="22"/>
                <w:szCs w:val="21"/>
              </w:rPr>
            </w:pPr>
            <w:r w:rsidRPr="00A1086E">
              <w:rPr>
                <w:rFonts w:ascii="宋体" w:hAnsi="宋体"/>
                <w:sz w:val="22"/>
              </w:rPr>
              <w:t>GROUP BY关键字支持测试</w:t>
            </w:r>
          </w:p>
        </w:tc>
      </w:tr>
      <w:tr w:rsidR="00767599" w:rsidRPr="00A1086E" w14:paraId="00AE45D1"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F1B3EA4"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33EF0F1" w14:textId="276DE6EC" w:rsidR="00767599" w:rsidRPr="00A1086E" w:rsidRDefault="00767599"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767599" w:rsidRPr="00A1086E" w14:paraId="4ACD5E5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8B9047F"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CEE3E00" w14:textId="2909309B" w:rsidR="00767599" w:rsidRPr="00A1086E" w:rsidRDefault="00767599"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，可以支持带GROUP BY的</w:t>
            </w:r>
            <w:r w:rsidRPr="00A1086E">
              <w:rPr>
                <w:rFonts w:ascii="宋体" w:hAnsi="宋体" w:hint="eastAsia"/>
                <w:sz w:val="22"/>
              </w:rPr>
              <w:t>SQL</w:t>
            </w:r>
            <w:r w:rsidRPr="00A1086E">
              <w:rPr>
                <w:rFonts w:ascii="宋体" w:hAnsi="宋体"/>
                <w:sz w:val="22"/>
              </w:rPr>
              <w:t>语句</w:t>
            </w:r>
          </w:p>
        </w:tc>
      </w:tr>
      <w:tr w:rsidR="00767599" w:rsidRPr="00A1086E" w14:paraId="0F4ECEB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A90F5D"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7BF41DE" w14:textId="45B449E3" w:rsidR="00767599" w:rsidRPr="00CB5FCF" w:rsidRDefault="007A2EB8" w:rsidP="00CB5FCF">
            <w:pPr>
              <w:pStyle w:val="ab"/>
              <w:numPr>
                <w:ilvl w:val="6"/>
                <w:numId w:val="18"/>
              </w:numPr>
              <w:tabs>
                <w:tab w:val="clear" w:pos="2940"/>
              </w:tabs>
              <w:spacing w:line="276" w:lineRule="auto"/>
              <w:ind w:left="359"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52" w:author="shi wei" w:date="2017-03-09T10:41:00Z">
              <w:r w:rsidR="0076702C">
                <w:rPr>
                  <w:rFonts w:ascii="宋体" w:hAnsi="宋体" w:hint="eastAsia"/>
                  <w:color w:val="FF0000"/>
                  <w:sz w:val="22"/>
                </w:rPr>
                <w:t>中的插入sql</w:t>
              </w:r>
              <w:r w:rsidR="00BE25EA">
                <w:rPr>
                  <w:rFonts w:ascii="宋体" w:hAnsi="宋体" w:hint="eastAsia"/>
                  <w:color w:val="FF0000"/>
                  <w:sz w:val="22"/>
                </w:rPr>
                <w:t>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767599" w:rsidRPr="00A1086E" w14:paraId="58D4112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D5E3AD8"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23F9DD1" w14:textId="77777777" w:rsidR="00767599" w:rsidRPr="00A1086E" w:rsidRDefault="00767599" w:rsidP="00126C0C">
            <w:pPr>
              <w:ind w:firstLine="0"/>
              <w:rPr>
                <w:rFonts w:ascii="宋体" w:hAnsi="宋体"/>
                <w:sz w:val="22"/>
              </w:rPr>
            </w:pPr>
            <w:r w:rsidRPr="00A1086E">
              <w:rPr>
                <w:rFonts w:ascii="宋体" w:hAnsi="宋体"/>
                <w:sz w:val="22"/>
              </w:rPr>
              <w:t xml:space="preserve">执行SQL语句: </w:t>
            </w:r>
          </w:p>
          <w:p w14:paraId="030458EC" w14:textId="6E05C8CB" w:rsidR="00767599" w:rsidRPr="00A1086E" w:rsidRDefault="00767599" w:rsidP="00721343">
            <w:pPr>
              <w:spacing w:line="276" w:lineRule="auto"/>
              <w:ind w:firstLine="0"/>
              <w:rPr>
                <w:rFonts w:ascii="宋体" w:hAnsi="宋体" w:cs="Arial"/>
                <w:sz w:val="22"/>
                <w:szCs w:val="21"/>
              </w:rPr>
            </w:pPr>
            <w:r w:rsidRPr="00A1086E">
              <w:rPr>
                <w:rFonts w:ascii="宋体" w:hAnsi="宋体"/>
                <w:sz w:val="22"/>
              </w:rPr>
              <w:t xml:space="preserve">SELECT COUNT(1) AS cnt,use_cust_id FROM </w:t>
            </w:r>
            <w:r w:rsidR="00AD2218">
              <w:rPr>
                <w:rFonts w:ascii="宋体" w:hAnsi="宋体"/>
                <w:sz w:val="22"/>
              </w:rPr>
              <w:t>prod_inst</w:t>
            </w:r>
            <w:r w:rsidRPr="00A1086E">
              <w:rPr>
                <w:rFonts w:ascii="宋体" w:hAnsi="宋体"/>
                <w:sz w:val="22"/>
              </w:rPr>
              <w:t xml:space="preserve"> GROUP BY use_cust_id ORDER BY </w:t>
            </w:r>
            <w:r w:rsidR="00721343">
              <w:rPr>
                <w:rFonts w:ascii="宋体" w:hAnsi="宋体"/>
                <w:sz w:val="22"/>
              </w:rPr>
              <w:t>cnt</w:t>
            </w:r>
            <w:r w:rsidR="001E49C8" w:rsidRPr="00CB5FCF">
              <w:rPr>
                <w:rFonts w:ascii="宋体" w:hAnsi="宋体"/>
                <w:color w:val="FF0000"/>
                <w:sz w:val="22"/>
              </w:rPr>
              <w:t>;</w:t>
            </w:r>
          </w:p>
        </w:tc>
      </w:tr>
      <w:tr w:rsidR="00767599" w:rsidRPr="00A1086E" w14:paraId="3A1147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AA2E095"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2262669" w14:textId="77777777" w:rsidR="00767599" w:rsidRPr="00A1086E" w:rsidRDefault="00767599" w:rsidP="00126C0C">
            <w:pPr>
              <w:ind w:firstLine="0"/>
              <w:rPr>
                <w:rFonts w:ascii="宋体" w:hAnsi="宋体"/>
                <w:sz w:val="22"/>
              </w:rPr>
            </w:pPr>
            <w:r w:rsidRPr="00A1086E">
              <w:rPr>
                <w:rFonts w:ascii="宋体" w:hAnsi="宋体"/>
                <w:sz w:val="22"/>
              </w:rPr>
              <w:t>测试程序运行正常</w:t>
            </w:r>
            <w:r w:rsidRPr="00A1086E">
              <w:rPr>
                <w:rFonts w:ascii="宋体" w:hAnsi="宋体" w:hint="eastAsia"/>
                <w:sz w:val="22"/>
              </w:rPr>
              <w:t>；</w:t>
            </w:r>
          </w:p>
          <w:p w14:paraId="358E95B0" w14:textId="0C9C42B8" w:rsidR="00767599" w:rsidRPr="00A1086E" w:rsidRDefault="00767599" w:rsidP="00CA0EAD">
            <w:pPr>
              <w:spacing w:line="276" w:lineRule="auto"/>
              <w:ind w:firstLine="0"/>
              <w:rPr>
                <w:rFonts w:ascii="宋体" w:hAnsi="宋体" w:cs="Arial"/>
                <w:sz w:val="22"/>
                <w:szCs w:val="21"/>
              </w:rPr>
            </w:pPr>
            <w:r w:rsidRPr="00A1086E">
              <w:rPr>
                <w:rFonts w:ascii="宋体" w:hAnsi="宋体"/>
                <w:sz w:val="22"/>
              </w:rPr>
              <w:t>正常返回合并与聚合后的结果；</w:t>
            </w:r>
          </w:p>
        </w:tc>
      </w:tr>
      <w:tr w:rsidR="00767599" w:rsidRPr="00A1086E" w14:paraId="2149B56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EEB755" w14:textId="77777777" w:rsidR="00767599" w:rsidRPr="00A1086E" w:rsidRDefault="00767599"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7FC0654" w14:textId="4CDAA783" w:rsidR="00767599" w:rsidRPr="00A1086E" w:rsidRDefault="0076759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A8BA52C" w14:textId="77777777" w:rsidR="00767599" w:rsidRPr="00A1086E" w:rsidRDefault="0076759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A4C6EF6" w14:textId="1F99CE39" w:rsidR="00767599" w:rsidRPr="00A1086E" w:rsidRDefault="00767599" w:rsidP="00CA0EAD">
            <w:pPr>
              <w:spacing w:line="276" w:lineRule="auto"/>
              <w:ind w:firstLine="0"/>
              <w:rPr>
                <w:rFonts w:ascii="宋体" w:hAnsi="宋体" w:cs="Arial"/>
                <w:sz w:val="22"/>
              </w:rPr>
            </w:pPr>
            <w:r w:rsidRPr="00A1086E">
              <w:rPr>
                <w:rFonts w:ascii="宋体" w:hAnsi="宋体" w:cs="Arial"/>
                <w:i/>
                <w:color w:val="C00000"/>
                <w:sz w:val="22"/>
              </w:rPr>
              <w:t>A:较好完成，</w:t>
            </w:r>
            <w:ins w:id="153" w:author="shi wei" w:date="2017-03-09T10:41:00Z">
              <w:r w:rsidR="00B50E87" w:rsidRPr="00A1086E" w:rsidDel="00B50E87">
                <w:rPr>
                  <w:rFonts w:ascii="宋体" w:hAnsi="宋体" w:cs="Arial"/>
                  <w:i/>
                  <w:color w:val="C00000"/>
                  <w:sz w:val="22"/>
                </w:rPr>
                <w:t xml:space="preserve"> </w:t>
              </w:r>
            </w:ins>
            <w:del w:id="154" w:author="shi wei" w:date="2017-03-09T10:41:00Z">
              <w:r w:rsidRPr="00A1086E" w:rsidDel="00B50E8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767599" w:rsidRPr="00A1086E" w14:paraId="7DC6BD2F"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3BFEDD5" w14:textId="77777777" w:rsidR="00767599" w:rsidRPr="00A1086E" w:rsidRDefault="00767599"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513C293" w14:textId="77777777" w:rsidR="00767599" w:rsidRPr="00A1086E" w:rsidRDefault="00767599" w:rsidP="00CA0EAD">
            <w:pPr>
              <w:spacing w:line="276" w:lineRule="auto"/>
              <w:ind w:firstLine="66"/>
              <w:rPr>
                <w:rFonts w:ascii="宋体" w:hAnsi="宋体" w:cs="Arial"/>
                <w:kern w:val="0"/>
                <w:sz w:val="22"/>
                <w:szCs w:val="21"/>
              </w:rPr>
            </w:pPr>
          </w:p>
          <w:p w14:paraId="321C2BBD" w14:textId="77777777" w:rsidR="00767599" w:rsidRPr="00A1086E" w:rsidRDefault="00767599" w:rsidP="00CA0EAD">
            <w:pPr>
              <w:spacing w:line="276" w:lineRule="auto"/>
              <w:ind w:firstLine="66"/>
              <w:rPr>
                <w:rFonts w:ascii="宋体" w:hAnsi="宋体" w:cs="Arial"/>
                <w:kern w:val="0"/>
                <w:sz w:val="22"/>
                <w:szCs w:val="21"/>
              </w:rPr>
            </w:pPr>
          </w:p>
        </w:tc>
      </w:tr>
      <w:tr w:rsidR="00767599" w:rsidRPr="00A1086E" w14:paraId="1BD8BF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54B7DF" w14:textId="77777777" w:rsidR="00767599" w:rsidRPr="00A1086E" w:rsidRDefault="0076759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91ED354" w14:textId="77777777" w:rsidR="00767599" w:rsidRPr="00A1086E" w:rsidRDefault="00767599"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E9E3E3E" w14:textId="77777777" w:rsidR="00767599" w:rsidRPr="00A1086E" w:rsidRDefault="0076759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7C6AC9B" w14:textId="77777777" w:rsidR="00767599" w:rsidRPr="00A1086E" w:rsidRDefault="00767599" w:rsidP="00CA0EAD">
            <w:pPr>
              <w:pStyle w:val="aa"/>
              <w:widowControl w:val="0"/>
              <w:spacing w:before="156" w:line="276" w:lineRule="auto"/>
              <w:ind w:firstLine="66"/>
              <w:outlineLvl w:val="9"/>
              <w:rPr>
                <w:rFonts w:ascii="宋体" w:eastAsia="宋体" w:hAnsi="宋体" w:cs="Arial"/>
                <w:kern w:val="2"/>
                <w:sz w:val="22"/>
                <w:szCs w:val="21"/>
              </w:rPr>
            </w:pPr>
          </w:p>
        </w:tc>
      </w:tr>
    </w:tbl>
    <w:p w14:paraId="042F8CF0"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GROUP BY ... HAVING ...</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5364BFF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10A0CB1"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995D04D" w14:textId="0096947A" w:rsidR="00A04E87" w:rsidRPr="00A1086E" w:rsidRDefault="00431CA9" w:rsidP="00CA0EAD">
            <w:pPr>
              <w:spacing w:line="276" w:lineRule="auto"/>
              <w:ind w:firstLine="0"/>
              <w:rPr>
                <w:rFonts w:ascii="宋体" w:hAnsi="宋体" w:cs="Arial"/>
                <w:sz w:val="22"/>
                <w:szCs w:val="21"/>
              </w:rPr>
            </w:pPr>
            <w:r w:rsidRPr="00A1086E">
              <w:rPr>
                <w:rFonts w:ascii="宋体" w:hAnsi="宋体"/>
                <w:sz w:val="22"/>
              </w:rPr>
              <w:t>GROUP BY HAVING关键字支持测试</w:t>
            </w:r>
          </w:p>
        </w:tc>
      </w:tr>
      <w:tr w:rsidR="00431CA9" w:rsidRPr="00A1086E" w14:paraId="1FC7B25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B251DBA"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9F24ED9" w14:textId="5E680287" w:rsidR="00431CA9" w:rsidRPr="00A1086E" w:rsidRDefault="00431CA9"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431CA9" w:rsidRPr="00A1086E" w14:paraId="0DC06CA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B11E02A"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7D19150" w14:textId="013FF034" w:rsidR="00431CA9" w:rsidRPr="00A1086E" w:rsidRDefault="00431CA9"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，可以支持带GROUP BY的</w:t>
            </w:r>
            <w:r w:rsidRPr="00A1086E">
              <w:rPr>
                <w:rFonts w:ascii="宋体" w:hAnsi="宋体" w:hint="eastAsia"/>
                <w:sz w:val="22"/>
              </w:rPr>
              <w:t>SQL</w:t>
            </w:r>
            <w:r w:rsidRPr="00A1086E">
              <w:rPr>
                <w:rFonts w:ascii="宋体" w:hAnsi="宋体"/>
                <w:sz w:val="22"/>
              </w:rPr>
              <w:t>语句</w:t>
            </w:r>
          </w:p>
        </w:tc>
      </w:tr>
      <w:tr w:rsidR="00431CA9" w:rsidRPr="00A1086E" w14:paraId="0EF8284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A15EEAF"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6726E24" w14:textId="1D18B4A9" w:rsidR="00431CA9" w:rsidRPr="00CB5FCF" w:rsidRDefault="00A9265F" w:rsidP="00CB5FCF">
            <w:pPr>
              <w:pStyle w:val="ab"/>
              <w:numPr>
                <w:ilvl w:val="0"/>
                <w:numId w:val="123"/>
              </w:numPr>
              <w:spacing w:line="276" w:lineRule="auto"/>
              <w:ind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55" w:author="shi wei" w:date="2017-03-09T10:41:00Z">
              <w:r w:rsidR="0074741C">
                <w:rPr>
                  <w:rFonts w:ascii="宋体" w:hAnsi="宋体" w:hint="eastAsia"/>
                  <w:color w:val="FF0000"/>
                  <w:sz w:val="22"/>
                </w:rPr>
                <w:t>中的插入sql语句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431CA9" w:rsidRPr="00A1086E" w14:paraId="7EADE9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12D22E6"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95F77F2" w14:textId="77777777" w:rsidR="00431CA9" w:rsidRPr="00A1086E" w:rsidRDefault="00431CA9" w:rsidP="00126C0C">
            <w:pPr>
              <w:ind w:firstLine="0"/>
              <w:rPr>
                <w:rFonts w:ascii="宋体" w:hAnsi="宋体"/>
                <w:sz w:val="22"/>
              </w:rPr>
            </w:pPr>
            <w:r w:rsidRPr="00A1086E">
              <w:rPr>
                <w:rFonts w:ascii="宋体" w:hAnsi="宋体"/>
                <w:sz w:val="22"/>
              </w:rPr>
              <w:t xml:space="preserve">执行SQL语句: </w:t>
            </w:r>
          </w:p>
          <w:p w14:paraId="1BA0B0DE" w14:textId="00CE6764" w:rsidR="00431CA9" w:rsidRPr="00A1086E" w:rsidRDefault="00431CA9" w:rsidP="00217CE4">
            <w:pPr>
              <w:spacing w:line="276" w:lineRule="auto"/>
              <w:ind w:firstLine="0"/>
              <w:rPr>
                <w:rFonts w:ascii="宋体" w:hAnsi="宋体" w:cs="Arial"/>
                <w:sz w:val="22"/>
                <w:szCs w:val="21"/>
              </w:rPr>
            </w:pPr>
            <w:r w:rsidRPr="00A1086E">
              <w:rPr>
                <w:rFonts w:ascii="宋体" w:hAnsi="宋体"/>
                <w:sz w:val="22"/>
              </w:rPr>
              <w:t xml:space="preserve">SELECT COUNT(1) AS cnt,use_cust_id FROM </w:t>
            </w:r>
            <w:r w:rsidRPr="00A1086E">
              <w:rPr>
                <w:rFonts w:ascii="宋体" w:hAnsi="宋体" w:hint="eastAsia"/>
                <w:sz w:val="22"/>
              </w:rPr>
              <w:t>prod</w:t>
            </w:r>
            <w:r w:rsidR="009D30D1">
              <w:rPr>
                <w:rFonts w:ascii="宋体" w:hAnsi="宋体"/>
                <w:sz w:val="22"/>
              </w:rPr>
              <w:t>_inst</w:t>
            </w:r>
            <w:r w:rsidRPr="00A1086E">
              <w:rPr>
                <w:rFonts w:ascii="宋体" w:hAnsi="宋体"/>
                <w:sz w:val="22"/>
              </w:rPr>
              <w:t xml:space="preserve"> GROUP BY use_cust_id having </w:t>
            </w:r>
            <w:r w:rsidR="00C20D70">
              <w:rPr>
                <w:rFonts w:ascii="宋体" w:hAnsi="宋体"/>
                <w:sz w:val="22"/>
              </w:rPr>
              <w:t>cnt</w:t>
            </w:r>
            <w:r w:rsidRPr="00A1086E">
              <w:rPr>
                <w:rFonts w:ascii="宋体" w:hAnsi="宋体"/>
                <w:sz w:val="22"/>
              </w:rPr>
              <w:t xml:space="preserve"> </w:t>
            </w:r>
            <w:r w:rsidR="00217CE4">
              <w:rPr>
                <w:rFonts w:ascii="宋体" w:hAnsi="宋体"/>
                <w:color w:val="FF0000"/>
                <w:sz w:val="22"/>
              </w:rPr>
              <w:t>&gt;</w:t>
            </w:r>
            <w:r w:rsidR="00A9265F" w:rsidRPr="00A1086E">
              <w:rPr>
                <w:rFonts w:ascii="宋体" w:hAnsi="宋体"/>
                <w:sz w:val="22"/>
              </w:rPr>
              <w:t xml:space="preserve"> </w:t>
            </w:r>
            <w:r w:rsidRPr="00A1086E">
              <w:rPr>
                <w:rFonts w:ascii="宋体" w:hAnsi="宋体"/>
                <w:sz w:val="22"/>
              </w:rPr>
              <w:t>2</w:t>
            </w:r>
            <w:r w:rsidR="00E74B46">
              <w:rPr>
                <w:rFonts w:ascii="宋体" w:hAnsi="宋体" w:hint="eastAsia"/>
                <w:sz w:val="22"/>
              </w:rPr>
              <w:t>;</w:t>
            </w:r>
          </w:p>
        </w:tc>
      </w:tr>
      <w:tr w:rsidR="00431CA9" w:rsidRPr="00A1086E" w14:paraId="4E7908E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0F3E231"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60C06AB" w14:textId="77777777" w:rsidR="00431CA9" w:rsidRPr="00A1086E" w:rsidRDefault="00431CA9" w:rsidP="00126C0C">
            <w:pPr>
              <w:ind w:firstLine="0"/>
              <w:rPr>
                <w:rFonts w:ascii="宋体" w:hAnsi="宋体"/>
                <w:sz w:val="22"/>
              </w:rPr>
            </w:pPr>
            <w:r w:rsidRPr="00A1086E">
              <w:rPr>
                <w:rFonts w:ascii="宋体" w:hAnsi="宋体"/>
                <w:sz w:val="22"/>
              </w:rPr>
              <w:t>测试程序运行正常</w:t>
            </w:r>
            <w:r w:rsidRPr="00A1086E">
              <w:rPr>
                <w:rFonts w:ascii="宋体" w:hAnsi="宋体" w:hint="eastAsia"/>
                <w:sz w:val="22"/>
              </w:rPr>
              <w:t>；</w:t>
            </w:r>
          </w:p>
          <w:p w14:paraId="57395B86" w14:textId="6668790E" w:rsidR="00431CA9" w:rsidRPr="00A1086E" w:rsidRDefault="00431CA9" w:rsidP="00CA0EAD">
            <w:pPr>
              <w:spacing w:line="276" w:lineRule="auto"/>
              <w:ind w:firstLine="0"/>
              <w:rPr>
                <w:rFonts w:ascii="宋体" w:hAnsi="宋体" w:cs="Arial"/>
                <w:sz w:val="22"/>
                <w:szCs w:val="21"/>
              </w:rPr>
            </w:pPr>
            <w:r w:rsidRPr="00A1086E">
              <w:rPr>
                <w:rFonts w:ascii="宋体" w:hAnsi="宋体"/>
                <w:sz w:val="22"/>
              </w:rPr>
              <w:t>正常返回合并与聚合后的结果；</w:t>
            </w:r>
          </w:p>
        </w:tc>
      </w:tr>
      <w:tr w:rsidR="00431CA9" w:rsidRPr="00A1086E" w14:paraId="6FAA0EE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4579555" w14:textId="77777777" w:rsidR="00431CA9" w:rsidRPr="00A1086E" w:rsidRDefault="00431CA9"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F08AAAD" w14:textId="4D7E5D9E" w:rsidR="00431CA9" w:rsidRPr="00A1086E" w:rsidRDefault="00431CA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A88B606" w14:textId="77777777" w:rsidR="00431CA9" w:rsidRPr="00A1086E" w:rsidRDefault="00431CA9"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9BBAB5E" w14:textId="21D5D84B" w:rsidR="00431CA9" w:rsidRPr="00A1086E" w:rsidRDefault="00431CA9" w:rsidP="00CA0EAD">
            <w:pPr>
              <w:spacing w:line="276" w:lineRule="auto"/>
              <w:ind w:firstLine="0"/>
              <w:rPr>
                <w:rFonts w:ascii="宋体" w:hAnsi="宋体" w:cs="Arial"/>
                <w:sz w:val="22"/>
              </w:rPr>
            </w:pPr>
            <w:r w:rsidRPr="00A1086E">
              <w:rPr>
                <w:rFonts w:ascii="宋体" w:hAnsi="宋体" w:cs="Arial"/>
                <w:i/>
                <w:color w:val="C00000"/>
                <w:sz w:val="22"/>
              </w:rPr>
              <w:t>A:较好完成，</w:t>
            </w:r>
            <w:ins w:id="156" w:author="shi wei" w:date="2017-03-09T10:41:00Z">
              <w:r w:rsidR="00B96C6E" w:rsidRPr="00A1086E" w:rsidDel="00B96C6E">
                <w:rPr>
                  <w:rFonts w:ascii="宋体" w:hAnsi="宋体" w:cs="Arial"/>
                  <w:i/>
                  <w:color w:val="C00000"/>
                  <w:sz w:val="22"/>
                </w:rPr>
                <w:t xml:space="preserve"> </w:t>
              </w:r>
            </w:ins>
            <w:del w:id="157" w:author="shi wei" w:date="2017-03-09T10:41:00Z">
              <w:r w:rsidRPr="00A1086E" w:rsidDel="00B96C6E">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431CA9" w:rsidRPr="00A1086E" w14:paraId="33F7E8C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A0AF1B6" w14:textId="77777777" w:rsidR="00431CA9" w:rsidRPr="00A1086E" w:rsidRDefault="00431CA9"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0E7B0B4" w14:textId="77777777" w:rsidR="00431CA9" w:rsidRPr="00A1086E" w:rsidRDefault="00431CA9" w:rsidP="00CA0EAD">
            <w:pPr>
              <w:spacing w:line="276" w:lineRule="auto"/>
              <w:ind w:firstLine="66"/>
              <w:rPr>
                <w:rFonts w:ascii="宋体" w:hAnsi="宋体" w:cs="Arial"/>
                <w:kern w:val="0"/>
                <w:sz w:val="22"/>
                <w:szCs w:val="21"/>
              </w:rPr>
            </w:pPr>
          </w:p>
          <w:p w14:paraId="1372BE36" w14:textId="77777777" w:rsidR="00431CA9" w:rsidRPr="00A1086E" w:rsidRDefault="00431CA9" w:rsidP="00CA0EAD">
            <w:pPr>
              <w:spacing w:line="276" w:lineRule="auto"/>
              <w:ind w:firstLine="66"/>
              <w:rPr>
                <w:rFonts w:ascii="宋体" w:hAnsi="宋体" w:cs="Arial"/>
                <w:kern w:val="0"/>
                <w:sz w:val="22"/>
                <w:szCs w:val="21"/>
              </w:rPr>
            </w:pPr>
          </w:p>
        </w:tc>
      </w:tr>
      <w:tr w:rsidR="00431CA9" w:rsidRPr="00A1086E" w14:paraId="0BE0BEB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8A9AE86" w14:textId="77777777" w:rsidR="00431CA9" w:rsidRPr="00A1086E" w:rsidRDefault="00431CA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099262B" w14:textId="77777777" w:rsidR="00431CA9" w:rsidRPr="00A1086E" w:rsidRDefault="00431CA9"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E5A1124" w14:textId="77777777" w:rsidR="00431CA9" w:rsidRPr="00A1086E" w:rsidRDefault="00431CA9"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05083E4" w14:textId="77777777" w:rsidR="00431CA9" w:rsidRPr="00A1086E" w:rsidRDefault="00431CA9" w:rsidP="00CA0EAD">
            <w:pPr>
              <w:pStyle w:val="aa"/>
              <w:widowControl w:val="0"/>
              <w:spacing w:before="156" w:line="276" w:lineRule="auto"/>
              <w:ind w:firstLine="66"/>
              <w:outlineLvl w:val="9"/>
              <w:rPr>
                <w:rFonts w:ascii="宋体" w:eastAsia="宋体" w:hAnsi="宋体" w:cs="Arial"/>
                <w:kern w:val="2"/>
                <w:sz w:val="22"/>
                <w:szCs w:val="21"/>
              </w:rPr>
            </w:pPr>
          </w:p>
        </w:tc>
      </w:tr>
    </w:tbl>
    <w:p w14:paraId="13E1AD66"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ORDER BY</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62C9F68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A17CD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23EEAFF" w14:textId="732316C2" w:rsidR="00A04E87" w:rsidRPr="00A1086E" w:rsidRDefault="009A54DC" w:rsidP="00CA0EAD">
            <w:pPr>
              <w:spacing w:line="276" w:lineRule="auto"/>
              <w:ind w:firstLine="0"/>
              <w:rPr>
                <w:rFonts w:ascii="宋体" w:hAnsi="宋体" w:cs="Arial"/>
                <w:sz w:val="22"/>
                <w:szCs w:val="21"/>
              </w:rPr>
            </w:pPr>
            <w:r w:rsidRPr="00A1086E">
              <w:rPr>
                <w:rFonts w:ascii="宋体" w:hAnsi="宋体"/>
                <w:sz w:val="22"/>
              </w:rPr>
              <w:t>ORDER BY</w:t>
            </w:r>
            <w:r w:rsidRPr="00A1086E">
              <w:rPr>
                <w:rFonts w:ascii="宋体" w:hAnsi="宋体" w:hint="eastAsia"/>
                <w:sz w:val="22"/>
              </w:rPr>
              <w:t>关键字</w:t>
            </w:r>
            <w:r w:rsidRPr="00A1086E">
              <w:rPr>
                <w:rFonts w:ascii="宋体" w:hAnsi="宋体"/>
                <w:sz w:val="22"/>
              </w:rPr>
              <w:t>支持测试</w:t>
            </w:r>
          </w:p>
        </w:tc>
      </w:tr>
      <w:tr w:rsidR="009A54DC" w:rsidRPr="00A1086E" w14:paraId="46EC0C5A"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903743A"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48ED773" w14:textId="242CFE79" w:rsidR="009A54DC" w:rsidRPr="00A1086E" w:rsidRDefault="009A54D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9A54DC" w:rsidRPr="00A1086E" w14:paraId="7CB7FC8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8A2ADA9"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3ED2BD9" w14:textId="70A44AA5" w:rsidR="009A54DC" w:rsidRPr="00A1086E" w:rsidRDefault="009A54DC"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，可以支持带ORDER BY的</w:t>
            </w:r>
            <w:r w:rsidRPr="00A1086E">
              <w:rPr>
                <w:rFonts w:ascii="宋体" w:hAnsi="宋体" w:hint="eastAsia"/>
                <w:sz w:val="22"/>
              </w:rPr>
              <w:t>SQL</w:t>
            </w:r>
            <w:r w:rsidRPr="00A1086E">
              <w:rPr>
                <w:rFonts w:ascii="宋体" w:hAnsi="宋体"/>
                <w:sz w:val="22"/>
              </w:rPr>
              <w:t>语句</w:t>
            </w:r>
          </w:p>
        </w:tc>
      </w:tr>
      <w:tr w:rsidR="009A54DC" w:rsidRPr="00A1086E" w14:paraId="7741BCC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9606319"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1C680A3" w14:textId="47EBF758" w:rsidR="009A54DC" w:rsidRPr="00CB5FCF" w:rsidRDefault="00153DE7" w:rsidP="00CB5FCF">
            <w:pPr>
              <w:pStyle w:val="ab"/>
              <w:numPr>
                <w:ilvl w:val="0"/>
                <w:numId w:val="124"/>
              </w:numPr>
              <w:spacing w:line="276" w:lineRule="auto"/>
              <w:ind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58" w:author="shi wei" w:date="2017-03-09T10:42:00Z">
              <w:r w:rsidR="00064F1E">
                <w:rPr>
                  <w:rFonts w:ascii="宋体" w:hAnsi="宋体" w:hint="eastAsia"/>
                  <w:color w:val="FF0000"/>
                  <w:sz w:val="22"/>
                </w:rPr>
                <w:t>中的插入sql语句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9A54DC" w:rsidRPr="00A1086E" w14:paraId="02AF02F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FF4677A"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1879A43" w14:textId="77777777" w:rsidR="009A54DC" w:rsidRPr="00A1086E" w:rsidRDefault="009A54DC" w:rsidP="00126C0C">
            <w:pPr>
              <w:ind w:firstLine="0"/>
              <w:rPr>
                <w:rFonts w:ascii="宋体" w:hAnsi="宋体"/>
                <w:sz w:val="22"/>
              </w:rPr>
            </w:pPr>
            <w:r w:rsidRPr="00A1086E">
              <w:rPr>
                <w:rFonts w:ascii="宋体" w:hAnsi="宋体"/>
                <w:sz w:val="22"/>
              </w:rPr>
              <w:t>执行带Order by的sql语句。</w:t>
            </w:r>
          </w:p>
          <w:p w14:paraId="4A35BD3A" w14:textId="31E4DCA5" w:rsidR="009A54DC" w:rsidRPr="00A1086E" w:rsidRDefault="009A54DC" w:rsidP="00126C0C">
            <w:pPr>
              <w:ind w:firstLine="0"/>
              <w:rPr>
                <w:rFonts w:ascii="宋体" w:hAnsi="宋体"/>
                <w:sz w:val="22"/>
              </w:rPr>
            </w:pPr>
            <w:r w:rsidRPr="00A1086E">
              <w:rPr>
                <w:rFonts w:ascii="宋体" w:hAnsi="宋体"/>
                <w:sz w:val="22"/>
              </w:rPr>
              <w:t>select prod_inst_id, account,</w:t>
            </w:r>
            <w:r w:rsidRPr="00A1086E">
              <w:rPr>
                <w:rFonts w:ascii="宋体" w:hAnsi="宋体" w:hint="eastAsia"/>
                <w:sz w:val="22"/>
              </w:rPr>
              <w:t xml:space="preserve"> </w:t>
            </w:r>
            <w:r w:rsidR="00DF7696" w:rsidRPr="00A02650">
              <w:rPr>
                <w:rFonts w:ascii="宋体" w:hAnsi="宋体"/>
                <w:color w:val="FF0000"/>
                <w:sz w:val="22"/>
              </w:rPr>
              <w:t>owner_cust_id</w:t>
            </w:r>
            <w:r w:rsidRPr="00A1086E">
              <w:rPr>
                <w:rFonts w:ascii="宋体" w:hAnsi="宋体" w:hint="eastAsia"/>
                <w:sz w:val="22"/>
              </w:rPr>
              <w:t xml:space="preserve"> </w:t>
            </w:r>
            <w:r w:rsidRPr="00A1086E">
              <w:rPr>
                <w:rFonts w:ascii="宋体" w:hAnsi="宋体"/>
                <w:sz w:val="22"/>
              </w:rPr>
              <w:t xml:space="preserve">from </w:t>
            </w:r>
            <w:r w:rsidRPr="00A1086E">
              <w:rPr>
                <w:rFonts w:ascii="宋体" w:hAnsi="宋体" w:hint="eastAsia"/>
                <w:sz w:val="22"/>
              </w:rPr>
              <w:t>prod</w:t>
            </w:r>
            <w:r w:rsidRPr="00A1086E">
              <w:rPr>
                <w:rFonts w:ascii="宋体" w:hAnsi="宋体"/>
                <w:sz w:val="22"/>
              </w:rPr>
              <w:t xml:space="preserve">_inst order by </w:t>
            </w:r>
            <w:r w:rsidR="00DF7696" w:rsidRPr="00CB5FCF">
              <w:rPr>
                <w:rFonts w:ascii="宋体" w:hAnsi="宋体"/>
                <w:color w:val="FF0000"/>
                <w:sz w:val="22"/>
              </w:rPr>
              <w:t>owner</w:t>
            </w:r>
            <w:r w:rsidRPr="00CB5FCF">
              <w:rPr>
                <w:rFonts w:ascii="宋体" w:hAnsi="宋体"/>
                <w:color w:val="FF0000"/>
                <w:sz w:val="22"/>
              </w:rPr>
              <w:t>_cust_id</w:t>
            </w:r>
            <w:r w:rsidRPr="00A1086E">
              <w:rPr>
                <w:rFonts w:ascii="宋体" w:hAnsi="宋体"/>
                <w:sz w:val="22"/>
              </w:rPr>
              <w:t xml:space="preserve"> limit 0,</w:t>
            </w:r>
            <w:r w:rsidR="00153DE7" w:rsidRPr="00CB5FCF">
              <w:rPr>
                <w:rFonts w:ascii="宋体" w:hAnsi="宋体"/>
                <w:color w:val="FF0000"/>
                <w:sz w:val="22"/>
              </w:rPr>
              <w:t>4</w:t>
            </w:r>
            <w:r w:rsidRPr="00A1086E">
              <w:rPr>
                <w:rFonts w:ascii="宋体" w:hAnsi="宋体"/>
                <w:sz w:val="22"/>
              </w:rPr>
              <w:t>;</w:t>
            </w:r>
          </w:p>
          <w:p w14:paraId="4E3281EB" w14:textId="3687E86C" w:rsidR="009A54DC" w:rsidRPr="00A1086E" w:rsidRDefault="009A54DC" w:rsidP="0034647F">
            <w:pPr>
              <w:spacing w:line="276" w:lineRule="auto"/>
              <w:ind w:firstLine="0"/>
              <w:rPr>
                <w:rFonts w:ascii="宋体" w:hAnsi="宋体" w:cs="Arial"/>
                <w:sz w:val="22"/>
                <w:szCs w:val="21"/>
              </w:rPr>
            </w:pPr>
            <w:r w:rsidRPr="00A1086E">
              <w:rPr>
                <w:rFonts w:ascii="宋体" w:hAnsi="宋体"/>
                <w:sz w:val="22"/>
              </w:rPr>
              <w:t>select prod_inst_id, account,</w:t>
            </w:r>
            <w:r w:rsidRPr="00A1086E">
              <w:rPr>
                <w:rFonts w:ascii="宋体" w:hAnsi="宋体" w:hint="eastAsia"/>
                <w:sz w:val="22"/>
              </w:rPr>
              <w:t xml:space="preserve"> </w:t>
            </w:r>
            <w:r w:rsidR="00DF7696" w:rsidRPr="00A02650">
              <w:rPr>
                <w:rFonts w:ascii="宋体" w:hAnsi="宋体"/>
                <w:color w:val="FF0000"/>
                <w:sz w:val="22"/>
              </w:rPr>
              <w:t>owner_cust_id</w:t>
            </w:r>
            <w:r w:rsidRPr="00A1086E">
              <w:rPr>
                <w:rFonts w:ascii="宋体" w:hAnsi="宋体" w:hint="eastAsia"/>
                <w:sz w:val="22"/>
              </w:rPr>
              <w:t xml:space="preserve"> </w:t>
            </w:r>
            <w:r w:rsidRPr="00A1086E">
              <w:rPr>
                <w:rFonts w:ascii="宋体" w:hAnsi="宋体"/>
                <w:sz w:val="22"/>
              </w:rPr>
              <w:t xml:space="preserve">from </w:t>
            </w:r>
            <w:r w:rsidRPr="00A1086E">
              <w:rPr>
                <w:rFonts w:ascii="宋体" w:hAnsi="宋体" w:hint="eastAsia"/>
                <w:sz w:val="22"/>
              </w:rPr>
              <w:t>prod</w:t>
            </w:r>
            <w:r w:rsidRPr="00A1086E">
              <w:rPr>
                <w:rFonts w:ascii="宋体" w:hAnsi="宋体"/>
                <w:sz w:val="22"/>
              </w:rPr>
              <w:t xml:space="preserve">_inst order by </w:t>
            </w:r>
            <w:r w:rsidR="00DF7696" w:rsidRPr="00A02650">
              <w:rPr>
                <w:rFonts w:ascii="宋体" w:hAnsi="宋体"/>
                <w:color w:val="FF0000"/>
                <w:sz w:val="22"/>
              </w:rPr>
              <w:t>owner_cust_id</w:t>
            </w:r>
            <w:r w:rsidRPr="00A1086E">
              <w:rPr>
                <w:rFonts w:ascii="宋体" w:hAnsi="宋体"/>
                <w:sz w:val="22"/>
              </w:rPr>
              <w:t xml:space="preserve"> desc;</w:t>
            </w:r>
          </w:p>
        </w:tc>
      </w:tr>
      <w:tr w:rsidR="009A54DC" w:rsidRPr="00A1086E" w14:paraId="7DC6F1D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F119B78"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9F3FADE" w14:textId="77777777" w:rsidR="009A54DC" w:rsidRPr="00A1086E" w:rsidRDefault="009A54DC" w:rsidP="00126C0C">
            <w:pPr>
              <w:ind w:firstLine="0"/>
              <w:rPr>
                <w:rFonts w:ascii="宋体" w:hAnsi="宋体"/>
                <w:sz w:val="22"/>
              </w:rPr>
            </w:pPr>
            <w:r w:rsidRPr="00A1086E">
              <w:rPr>
                <w:rFonts w:ascii="宋体" w:hAnsi="宋体"/>
                <w:sz w:val="22"/>
              </w:rPr>
              <w:t>测试程序运行正常。</w:t>
            </w:r>
          </w:p>
          <w:p w14:paraId="318606FD" w14:textId="3FEBD331" w:rsidR="009A54DC" w:rsidRPr="00A1086E" w:rsidRDefault="009A54DC" w:rsidP="00CA0EAD">
            <w:pPr>
              <w:spacing w:line="276" w:lineRule="auto"/>
              <w:ind w:firstLine="0"/>
              <w:rPr>
                <w:rFonts w:ascii="宋体" w:hAnsi="宋体" w:cs="Arial"/>
                <w:sz w:val="22"/>
                <w:szCs w:val="21"/>
              </w:rPr>
            </w:pPr>
            <w:r w:rsidRPr="00A1086E">
              <w:rPr>
                <w:rFonts w:ascii="宋体" w:hAnsi="宋体"/>
                <w:sz w:val="22"/>
              </w:rPr>
              <w:t>正常返回合并与排序后的结果。</w:t>
            </w:r>
          </w:p>
        </w:tc>
      </w:tr>
      <w:tr w:rsidR="009A54DC" w:rsidRPr="00A1086E" w14:paraId="444556F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438044B" w14:textId="77777777" w:rsidR="009A54DC" w:rsidRPr="00A1086E" w:rsidRDefault="009A54D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4098698" w14:textId="07AE6C1A" w:rsidR="009A54DC" w:rsidRPr="00A1086E" w:rsidRDefault="009A54D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C7D246C" w14:textId="77777777" w:rsidR="009A54DC" w:rsidRPr="00A1086E" w:rsidRDefault="009A54D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7EB2DB5" w14:textId="1B266FD9" w:rsidR="009A54DC" w:rsidRPr="00A1086E" w:rsidRDefault="009A54DC" w:rsidP="00CA0EAD">
            <w:pPr>
              <w:spacing w:line="276" w:lineRule="auto"/>
              <w:ind w:firstLine="0"/>
              <w:rPr>
                <w:rFonts w:ascii="宋体" w:hAnsi="宋体" w:cs="Arial"/>
                <w:sz w:val="22"/>
              </w:rPr>
            </w:pPr>
            <w:r w:rsidRPr="00A1086E">
              <w:rPr>
                <w:rFonts w:ascii="宋体" w:hAnsi="宋体" w:cs="Arial"/>
                <w:i/>
                <w:color w:val="C00000"/>
                <w:sz w:val="22"/>
              </w:rPr>
              <w:t>A:较好完成，</w:t>
            </w:r>
            <w:del w:id="159" w:author="shi wei" w:date="2017-03-09T10:42:00Z">
              <w:r w:rsidRPr="00A1086E" w:rsidDel="00CD284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A54DC" w:rsidRPr="00A1086E" w14:paraId="2098B03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3251B64" w14:textId="77777777" w:rsidR="009A54DC" w:rsidRPr="00A1086E" w:rsidRDefault="009A54D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1989BE1" w14:textId="77777777" w:rsidR="009A54DC" w:rsidRPr="00A1086E" w:rsidRDefault="009A54DC" w:rsidP="00CA0EAD">
            <w:pPr>
              <w:spacing w:line="276" w:lineRule="auto"/>
              <w:ind w:firstLine="66"/>
              <w:rPr>
                <w:rFonts w:ascii="宋体" w:hAnsi="宋体" w:cs="Arial"/>
                <w:kern w:val="0"/>
                <w:sz w:val="22"/>
                <w:szCs w:val="21"/>
              </w:rPr>
            </w:pPr>
          </w:p>
          <w:p w14:paraId="46A0C454" w14:textId="77777777" w:rsidR="009A54DC" w:rsidRPr="00A1086E" w:rsidRDefault="009A54DC" w:rsidP="00CA0EAD">
            <w:pPr>
              <w:spacing w:line="276" w:lineRule="auto"/>
              <w:ind w:firstLine="66"/>
              <w:rPr>
                <w:rFonts w:ascii="宋体" w:hAnsi="宋体" w:cs="Arial"/>
                <w:kern w:val="0"/>
                <w:sz w:val="22"/>
                <w:szCs w:val="21"/>
              </w:rPr>
            </w:pPr>
          </w:p>
        </w:tc>
      </w:tr>
      <w:tr w:rsidR="009A54DC" w:rsidRPr="00A1086E" w14:paraId="23563C8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CAC344D" w14:textId="77777777" w:rsidR="009A54DC" w:rsidRPr="00A1086E" w:rsidRDefault="009A54D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55F220D" w14:textId="77777777" w:rsidR="009A54DC" w:rsidRPr="00A1086E" w:rsidRDefault="009A54D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DAA0969" w14:textId="77777777" w:rsidR="009A54DC" w:rsidRPr="00A1086E" w:rsidRDefault="009A54D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F38064A" w14:textId="77777777" w:rsidR="009A54DC" w:rsidRPr="00A1086E" w:rsidRDefault="009A54DC" w:rsidP="00CA0EAD">
            <w:pPr>
              <w:pStyle w:val="aa"/>
              <w:widowControl w:val="0"/>
              <w:spacing w:before="156" w:line="276" w:lineRule="auto"/>
              <w:ind w:firstLine="66"/>
              <w:outlineLvl w:val="9"/>
              <w:rPr>
                <w:rFonts w:ascii="宋体" w:eastAsia="宋体" w:hAnsi="宋体" w:cs="Arial"/>
                <w:kern w:val="2"/>
                <w:sz w:val="22"/>
                <w:szCs w:val="21"/>
              </w:rPr>
            </w:pPr>
          </w:p>
        </w:tc>
      </w:tr>
    </w:tbl>
    <w:p w14:paraId="3CE558A9"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DISTINCT</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43011E6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C4277CE"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CFAF7CB" w14:textId="06AFE2E2" w:rsidR="00A04E87" w:rsidRPr="00A1086E" w:rsidRDefault="00150B81" w:rsidP="00CA0EAD">
            <w:pPr>
              <w:spacing w:line="276" w:lineRule="auto"/>
              <w:ind w:firstLine="0"/>
              <w:rPr>
                <w:rFonts w:ascii="宋体" w:hAnsi="宋体" w:cs="Arial"/>
                <w:sz w:val="22"/>
                <w:szCs w:val="21"/>
              </w:rPr>
            </w:pPr>
            <w:r w:rsidRPr="00A1086E">
              <w:rPr>
                <w:rFonts w:ascii="宋体" w:hAnsi="宋体"/>
                <w:sz w:val="22"/>
              </w:rPr>
              <w:t>DISTINCT</w:t>
            </w:r>
            <w:r w:rsidRPr="00A1086E">
              <w:rPr>
                <w:rFonts w:ascii="宋体" w:hAnsi="宋体" w:hint="eastAsia"/>
                <w:sz w:val="22"/>
              </w:rPr>
              <w:t>关键字</w:t>
            </w:r>
            <w:r w:rsidRPr="00A1086E">
              <w:rPr>
                <w:rFonts w:ascii="宋体" w:hAnsi="宋体"/>
                <w:sz w:val="22"/>
              </w:rPr>
              <w:t>支持测试</w:t>
            </w:r>
          </w:p>
        </w:tc>
      </w:tr>
      <w:tr w:rsidR="00150B81" w:rsidRPr="00A1086E" w14:paraId="0034892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CF858C5"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E724100" w14:textId="748664FD" w:rsidR="00150B81" w:rsidRPr="00A1086E" w:rsidRDefault="00566EA5"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150B81" w:rsidRPr="00A1086E" w14:paraId="6E436F8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A7D484B"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34B63E1" w14:textId="4FAD1927" w:rsidR="00150B81" w:rsidRPr="00A1086E" w:rsidRDefault="00150B81" w:rsidP="00CA0EAD">
            <w:pPr>
              <w:spacing w:line="276" w:lineRule="auto"/>
              <w:ind w:firstLine="0"/>
              <w:rPr>
                <w:rFonts w:ascii="宋体" w:hAnsi="宋体" w:cs="Arial"/>
                <w:sz w:val="22"/>
                <w:szCs w:val="21"/>
              </w:rPr>
            </w:pPr>
            <w:r w:rsidRPr="00A1086E">
              <w:rPr>
                <w:rFonts w:ascii="宋体" w:hAnsi="宋体" w:hint="eastAsia"/>
                <w:sz w:val="22"/>
              </w:rPr>
              <w:t>验证</w:t>
            </w: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，可以支持带DISTINCT的</w:t>
            </w:r>
            <w:r w:rsidRPr="00A1086E">
              <w:rPr>
                <w:rFonts w:ascii="宋体" w:hAnsi="宋体" w:hint="eastAsia"/>
                <w:sz w:val="22"/>
              </w:rPr>
              <w:t>SQL</w:t>
            </w:r>
            <w:r w:rsidRPr="00A1086E">
              <w:rPr>
                <w:rFonts w:ascii="宋体" w:hAnsi="宋体"/>
                <w:sz w:val="22"/>
              </w:rPr>
              <w:t>语句</w:t>
            </w:r>
          </w:p>
        </w:tc>
      </w:tr>
      <w:tr w:rsidR="00150B81" w:rsidRPr="00A1086E" w14:paraId="749DE2C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1B52A2"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F3DE599" w14:textId="3ABA08F3" w:rsidR="00150B81" w:rsidRPr="00CB5FCF" w:rsidRDefault="00441F40" w:rsidP="00CB5FCF">
            <w:pPr>
              <w:pStyle w:val="ab"/>
              <w:numPr>
                <w:ilvl w:val="0"/>
                <w:numId w:val="125"/>
              </w:numPr>
              <w:spacing w:line="276" w:lineRule="auto"/>
              <w:ind w:firstLineChars="0"/>
              <w:rPr>
                <w:rFonts w:ascii="宋体" w:hAnsi="宋体" w:cs="Arial"/>
                <w:sz w:val="22"/>
                <w:szCs w:val="21"/>
              </w:rPr>
            </w:pPr>
            <w:r w:rsidRPr="00CB5FCF">
              <w:rPr>
                <w:rFonts w:ascii="宋体" w:hAnsi="宋体" w:hint="eastAsia"/>
                <w:color w:val="FF0000"/>
                <w:sz w:val="22"/>
              </w:rPr>
              <w:t>用例</w:t>
            </w:r>
            <w:r w:rsidRPr="00CB5FCF">
              <w:rPr>
                <w:rFonts w:ascii="宋体" w:hAnsi="宋体"/>
                <w:color w:val="FF0000"/>
                <w:sz w:val="22"/>
              </w:rPr>
              <w:t>4.1.7.1</w:t>
            </w:r>
            <w:ins w:id="160" w:author="shi wei" w:date="2017-03-09T10:42:00Z">
              <w:r w:rsidR="000C2F7B">
                <w:rPr>
                  <w:rFonts w:ascii="宋体" w:hAnsi="宋体" w:hint="eastAsia"/>
                  <w:color w:val="FF0000"/>
                  <w:sz w:val="22"/>
                </w:rPr>
                <w:t>中的插入sql语句</w:t>
              </w:r>
            </w:ins>
            <w:r w:rsidRPr="00CB5FCF">
              <w:rPr>
                <w:rFonts w:ascii="宋体" w:hAnsi="宋体" w:hint="eastAsia"/>
                <w:color w:val="FF0000"/>
                <w:sz w:val="22"/>
              </w:rPr>
              <w:t>已成功执行后，</w:t>
            </w:r>
            <w:r w:rsidRPr="00CB5FCF">
              <w:rPr>
                <w:rFonts w:ascii="宋体" w:hAnsi="宋体"/>
                <w:color w:val="FF0000"/>
                <w:sz w:val="22"/>
              </w:rPr>
              <w:t>prod_inst</w:t>
            </w:r>
            <w:r w:rsidRPr="00CB5FCF">
              <w:rPr>
                <w:rFonts w:ascii="宋体" w:hAnsi="宋体" w:hint="eastAsia"/>
                <w:color w:val="FF0000"/>
                <w:sz w:val="22"/>
              </w:rPr>
              <w:t>表中存在</w:t>
            </w:r>
            <w:r w:rsidRPr="00CB5FCF">
              <w:rPr>
                <w:rFonts w:ascii="宋体" w:hAnsi="宋体"/>
                <w:color w:val="FF0000"/>
                <w:sz w:val="22"/>
              </w:rPr>
              <w:t>5</w:t>
            </w:r>
            <w:r w:rsidRPr="00CB5FCF">
              <w:rPr>
                <w:rFonts w:ascii="宋体" w:hAnsi="宋体" w:hint="eastAsia"/>
                <w:color w:val="FF0000"/>
                <w:sz w:val="22"/>
              </w:rPr>
              <w:t>条数据</w:t>
            </w:r>
          </w:p>
        </w:tc>
      </w:tr>
      <w:tr w:rsidR="00150B81" w:rsidRPr="00A1086E" w14:paraId="1F37CAF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8115E47"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99B7E26" w14:textId="77777777" w:rsidR="00150B81" w:rsidRPr="00A1086E" w:rsidRDefault="00150B81" w:rsidP="00126C0C">
            <w:pPr>
              <w:ind w:firstLine="0"/>
              <w:rPr>
                <w:rFonts w:ascii="宋体" w:hAnsi="宋体"/>
                <w:sz w:val="22"/>
              </w:rPr>
            </w:pPr>
            <w:r w:rsidRPr="00A1086E">
              <w:rPr>
                <w:rFonts w:ascii="宋体" w:hAnsi="宋体"/>
                <w:sz w:val="22"/>
              </w:rPr>
              <w:t xml:space="preserve">执行SQL语句: </w:t>
            </w:r>
          </w:p>
          <w:p w14:paraId="7D5ACB57" w14:textId="1D4343EF" w:rsidR="00150B81" w:rsidRPr="00A1086E" w:rsidRDefault="00150B81" w:rsidP="00CA0EAD">
            <w:pPr>
              <w:spacing w:line="276" w:lineRule="auto"/>
              <w:ind w:firstLine="0"/>
              <w:rPr>
                <w:rFonts w:ascii="宋体" w:hAnsi="宋体" w:cs="Arial"/>
                <w:sz w:val="22"/>
                <w:szCs w:val="21"/>
              </w:rPr>
            </w:pPr>
            <w:r w:rsidRPr="00A1086E">
              <w:rPr>
                <w:rFonts w:ascii="宋体" w:hAnsi="宋体"/>
                <w:sz w:val="22"/>
              </w:rPr>
              <w:t xml:space="preserve">select distinct </w:t>
            </w:r>
            <w:r w:rsidRPr="00A1086E">
              <w:rPr>
                <w:rFonts w:ascii="宋体" w:hAnsi="宋体" w:hint="eastAsia"/>
                <w:sz w:val="22"/>
              </w:rPr>
              <w:t xml:space="preserve">use_cust_id </w:t>
            </w:r>
            <w:r w:rsidRPr="00A1086E">
              <w:rPr>
                <w:rFonts w:ascii="宋体" w:hAnsi="宋体"/>
                <w:sz w:val="22"/>
              </w:rPr>
              <w:t>from prod_inst;</w:t>
            </w:r>
          </w:p>
        </w:tc>
      </w:tr>
      <w:tr w:rsidR="00150B81" w:rsidRPr="00A1086E" w14:paraId="1D67F58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72DB1F"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891F048" w14:textId="77777777" w:rsidR="00150B81" w:rsidRPr="00A1086E" w:rsidRDefault="00150B81" w:rsidP="00126C0C">
            <w:pPr>
              <w:ind w:firstLine="0"/>
              <w:rPr>
                <w:rFonts w:ascii="宋体" w:hAnsi="宋体"/>
                <w:sz w:val="22"/>
              </w:rPr>
            </w:pPr>
            <w:r w:rsidRPr="00A1086E">
              <w:rPr>
                <w:rFonts w:ascii="宋体" w:hAnsi="宋体"/>
                <w:sz w:val="22"/>
              </w:rPr>
              <w:t>测试程序运行正常。</w:t>
            </w:r>
          </w:p>
          <w:p w14:paraId="634D093B" w14:textId="51BBC66F" w:rsidR="00150B81" w:rsidRPr="00A1086E" w:rsidRDefault="00150B81" w:rsidP="00CA0EAD">
            <w:pPr>
              <w:spacing w:line="276" w:lineRule="auto"/>
              <w:ind w:firstLine="0"/>
              <w:rPr>
                <w:rFonts w:ascii="宋体" w:hAnsi="宋体" w:cs="Arial"/>
                <w:sz w:val="22"/>
                <w:szCs w:val="21"/>
              </w:rPr>
            </w:pPr>
            <w:r w:rsidRPr="00A1086E">
              <w:rPr>
                <w:rFonts w:ascii="宋体" w:hAnsi="宋体"/>
                <w:sz w:val="22"/>
              </w:rPr>
              <w:t>返回的结果不重复，同在</w:t>
            </w:r>
            <w:r w:rsidRPr="00A1086E">
              <w:rPr>
                <w:rFonts w:ascii="宋体" w:hAnsi="宋体" w:hint="eastAsia"/>
                <w:sz w:val="22"/>
              </w:rPr>
              <w:t>单</w:t>
            </w:r>
            <w:r w:rsidRPr="00A1086E">
              <w:rPr>
                <w:rFonts w:ascii="宋体" w:hAnsi="宋体"/>
                <w:sz w:val="22"/>
              </w:rPr>
              <w:t>数据库上执行</w:t>
            </w:r>
            <w:r w:rsidRPr="00A1086E">
              <w:rPr>
                <w:rFonts w:ascii="宋体" w:hAnsi="宋体" w:hint="eastAsia"/>
                <w:sz w:val="22"/>
              </w:rPr>
              <w:t>结果</w:t>
            </w:r>
            <w:r w:rsidRPr="00A1086E">
              <w:rPr>
                <w:rFonts w:ascii="宋体" w:hAnsi="宋体"/>
                <w:sz w:val="22"/>
              </w:rPr>
              <w:t>相同。</w:t>
            </w:r>
          </w:p>
        </w:tc>
      </w:tr>
      <w:tr w:rsidR="00150B81" w:rsidRPr="00A1086E" w14:paraId="45117E7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842EE65" w14:textId="77777777" w:rsidR="00150B81" w:rsidRPr="00A1086E" w:rsidRDefault="00150B81"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AC074ED" w14:textId="4975D213" w:rsidR="00150B81" w:rsidRPr="00A1086E" w:rsidRDefault="00150B8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45298F1" w14:textId="77777777" w:rsidR="00150B81" w:rsidRPr="00A1086E" w:rsidRDefault="00150B8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FC21E4F" w14:textId="42E3F580" w:rsidR="00150B81" w:rsidRPr="00A1086E" w:rsidRDefault="00150B81" w:rsidP="00CA0EAD">
            <w:pPr>
              <w:spacing w:line="276" w:lineRule="auto"/>
              <w:ind w:firstLine="0"/>
              <w:rPr>
                <w:rFonts w:ascii="宋体" w:hAnsi="宋体" w:cs="Arial"/>
                <w:sz w:val="22"/>
              </w:rPr>
            </w:pPr>
            <w:r w:rsidRPr="00A1086E">
              <w:rPr>
                <w:rFonts w:ascii="宋体" w:hAnsi="宋体" w:cs="Arial"/>
                <w:i/>
                <w:color w:val="C00000"/>
                <w:sz w:val="22"/>
              </w:rPr>
              <w:t>A:较好完成，</w:t>
            </w:r>
            <w:ins w:id="161" w:author="shi wei" w:date="2017-03-09T10:43:00Z">
              <w:r w:rsidR="00B05244" w:rsidRPr="00A1086E" w:rsidDel="00B05244">
                <w:rPr>
                  <w:rFonts w:ascii="宋体" w:hAnsi="宋体" w:cs="Arial"/>
                  <w:i/>
                  <w:color w:val="C00000"/>
                  <w:sz w:val="22"/>
                </w:rPr>
                <w:t xml:space="preserve"> </w:t>
              </w:r>
            </w:ins>
            <w:del w:id="162" w:author="shi wei" w:date="2017-03-09T10:43:00Z">
              <w:r w:rsidRPr="00A1086E" w:rsidDel="00B0524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50B81" w:rsidRPr="00A1086E" w14:paraId="4DD3ADEA"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B2E4751" w14:textId="77777777" w:rsidR="00150B81" w:rsidRPr="00A1086E" w:rsidRDefault="00150B81"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972DA53" w14:textId="77777777" w:rsidR="00150B81" w:rsidRPr="00A1086E" w:rsidRDefault="00150B81" w:rsidP="00CA0EAD">
            <w:pPr>
              <w:spacing w:line="276" w:lineRule="auto"/>
              <w:ind w:firstLine="66"/>
              <w:rPr>
                <w:rFonts w:ascii="宋体" w:hAnsi="宋体" w:cs="Arial"/>
                <w:kern w:val="0"/>
                <w:sz w:val="22"/>
                <w:szCs w:val="21"/>
              </w:rPr>
            </w:pPr>
          </w:p>
          <w:p w14:paraId="562E6B35" w14:textId="77777777" w:rsidR="00150B81" w:rsidRPr="00A1086E" w:rsidRDefault="00150B81" w:rsidP="00CA0EAD">
            <w:pPr>
              <w:spacing w:line="276" w:lineRule="auto"/>
              <w:ind w:firstLine="66"/>
              <w:rPr>
                <w:rFonts w:ascii="宋体" w:hAnsi="宋体" w:cs="Arial"/>
                <w:kern w:val="0"/>
                <w:sz w:val="22"/>
                <w:szCs w:val="21"/>
              </w:rPr>
            </w:pPr>
          </w:p>
        </w:tc>
      </w:tr>
      <w:tr w:rsidR="00150B81" w:rsidRPr="00A1086E" w14:paraId="7BE9617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C3C5CB" w14:textId="77777777" w:rsidR="00150B81" w:rsidRPr="00A1086E" w:rsidRDefault="00150B81"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0D87EA25" w14:textId="77777777" w:rsidR="00150B81" w:rsidRPr="00A1086E" w:rsidRDefault="00150B81"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22E4869" w14:textId="77777777" w:rsidR="00150B81" w:rsidRPr="00A1086E" w:rsidRDefault="00150B81"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49CBC1D" w14:textId="77777777" w:rsidR="00150B81" w:rsidRPr="00A1086E" w:rsidRDefault="00150B81" w:rsidP="00CA0EAD">
            <w:pPr>
              <w:pStyle w:val="aa"/>
              <w:widowControl w:val="0"/>
              <w:spacing w:before="156" w:line="276" w:lineRule="auto"/>
              <w:ind w:firstLine="66"/>
              <w:outlineLvl w:val="9"/>
              <w:rPr>
                <w:rFonts w:ascii="宋体" w:eastAsia="宋体" w:hAnsi="宋体" w:cs="Arial"/>
                <w:kern w:val="2"/>
                <w:sz w:val="22"/>
                <w:szCs w:val="21"/>
              </w:rPr>
            </w:pPr>
          </w:p>
        </w:tc>
      </w:tr>
    </w:tbl>
    <w:p w14:paraId="33C9A7E4"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分页（LIMIT/ROWNUM）</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86391F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C86C535"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9485EA4" w14:textId="106E27E0" w:rsidR="00A04E87" w:rsidRPr="00A1086E" w:rsidRDefault="00A67946" w:rsidP="00CA0EAD">
            <w:pPr>
              <w:spacing w:line="276" w:lineRule="auto"/>
              <w:ind w:firstLine="0"/>
              <w:rPr>
                <w:rFonts w:ascii="宋体" w:hAnsi="宋体" w:cs="Arial"/>
                <w:sz w:val="22"/>
                <w:szCs w:val="21"/>
              </w:rPr>
            </w:pPr>
            <w:r w:rsidRPr="00A1086E">
              <w:rPr>
                <w:rFonts w:ascii="宋体" w:hAnsi="宋体"/>
                <w:sz w:val="22"/>
              </w:rPr>
              <w:t>分页</w:t>
            </w:r>
            <w:r w:rsidRPr="00A1086E">
              <w:rPr>
                <w:rFonts w:ascii="宋体" w:hAnsi="宋体" w:hint="eastAsia"/>
                <w:sz w:val="22"/>
              </w:rPr>
              <w:t>关键字支持</w:t>
            </w:r>
            <w:r w:rsidRPr="00A1086E">
              <w:rPr>
                <w:rFonts w:ascii="宋体" w:hAnsi="宋体"/>
                <w:sz w:val="22"/>
              </w:rPr>
              <w:t>测试</w:t>
            </w:r>
          </w:p>
        </w:tc>
      </w:tr>
      <w:tr w:rsidR="00A67946" w:rsidRPr="00A1086E" w14:paraId="31D1C0D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EE4A401"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4746EF6" w14:textId="0F0AD775" w:rsidR="00A67946" w:rsidRPr="00A1086E" w:rsidRDefault="0037576F"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67946" w:rsidRPr="00A1086E" w14:paraId="2BA684A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6DFBA1E"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FF3EBB6" w14:textId="57C931F3" w:rsidR="00A67946" w:rsidRPr="00A1086E" w:rsidRDefault="00A67946" w:rsidP="00CA0EAD">
            <w:pPr>
              <w:spacing w:line="276" w:lineRule="auto"/>
              <w:ind w:firstLine="0"/>
              <w:rPr>
                <w:rFonts w:ascii="宋体" w:hAnsi="宋体" w:cs="Arial"/>
                <w:sz w:val="22"/>
                <w:szCs w:val="21"/>
              </w:rPr>
            </w:pPr>
            <w:r w:rsidRPr="00A1086E">
              <w:rPr>
                <w:rFonts w:ascii="宋体" w:hAnsi="宋体"/>
                <w:sz w:val="22"/>
              </w:rPr>
              <w:t>通过数据</w:t>
            </w:r>
            <w:r w:rsidRPr="00A1086E">
              <w:rPr>
                <w:rFonts w:ascii="宋体" w:hAnsi="宋体" w:hint="eastAsia"/>
                <w:sz w:val="22"/>
              </w:rPr>
              <w:t>库中间件</w:t>
            </w:r>
            <w:r w:rsidRPr="00A1086E">
              <w:rPr>
                <w:rFonts w:ascii="宋体" w:hAnsi="宋体"/>
                <w:sz w:val="22"/>
              </w:rPr>
              <w:t>，可以支持带</w:t>
            </w:r>
            <w:r w:rsidRPr="00A1086E">
              <w:rPr>
                <w:rFonts w:ascii="宋体" w:hAnsi="宋体" w:hint="eastAsia"/>
                <w:sz w:val="22"/>
              </w:rPr>
              <w:t>分页关键字</w:t>
            </w:r>
            <w:r w:rsidRPr="00A1086E">
              <w:rPr>
                <w:rFonts w:ascii="宋体" w:hAnsi="宋体"/>
                <w:sz w:val="22"/>
              </w:rPr>
              <w:t>的sql语句</w:t>
            </w:r>
          </w:p>
        </w:tc>
      </w:tr>
      <w:tr w:rsidR="00A67946" w:rsidRPr="00A1086E" w14:paraId="5E33EDC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E3BC4D9"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5FB8BED" w14:textId="5E1AE1AA" w:rsidR="00A67946" w:rsidRPr="00A1086E" w:rsidRDefault="00EB4F28" w:rsidP="00CA0EAD">
            <w:pPr>
              <w:spacing w:line="276" w:lineRule="auto"/>
              <w:ind w:firstLine="0"/>
              <w:rPr>
                <w:rFonts w:ascii="宋体" w:hAnsi="宋体" w:cs="Arial"/>
                <w:sz w:val="22"/>
                <w:szCs w:val="21"/>
              </w:rPr>
            </w:pPr>
            <w:r w:rsidRPr="00A02650">
              <w:rPr>
                <w:rFonts w:ascii="宋体" w:hAnsi="宋体" w:hint="eastAsia"/>
                <w:color w:val="FF0000"/>
                <w:sz w:val="22"/>
              </w:rPr>
              <w:t>用例4.1.7.1</w:t>
            </w:r>
            <w:ins w:id="163" w:author="shi wei" w:date="2017-03-09T10:43:00Z">
              <w:r w:rsidR="008C4615">
                <w:rPr>
                  <w:rFonts w:ascii="宋体" w:hAnsi="宋体" w:hint="eastAsia"/>
                  <w:color w:val="FF0000"/>
                  <w:sz w:val="22"/>
                </w:rPr>
                <w:t>中的插入sql语句</w:t>
              </w:r>
            </w:ins>
            <w:r w:rsidRPr="00A02650">
              <w:rPr>
                <w:rFonts w:ascii="宋体" w:hAnsi="宋体" w:hint="eastAsia"/>
                <w:color w:val="FF0000"/>
                <w:sz w:val="22"/>
              </w:rPr>
              <w:t>已成功执行后，prod</w:t>
            </w:r>
            <w:r w:rsidRPr="00A02650">
              <w:rPr>
                <w:rFonts w:ascii="宋体" w:hAnsi="宋体"/>
                <w:color w:val="FF0000"/>
                <w:sz w:val="22"/>
              </w:rPr>
              <w:t>_inst</w:t>
            </w:r>
            <w:r w:rsidRPr="00A02650">
              <w:rPr>
                <w:rFonts w:ascii="宋体" w:hAnsi="宋体" w:hint="eastAsia"/>
                <w:color w:val="FF0000"/>
                <w:sz w:val="22"/>
              </w:rPr>
              <w:t>表中存在5条数据</w:t>
            </w:r>
          </w:p>
        </w:tc>
      </w:tr>
      <w:tr w:rsidR="00A67946" w:rsidRPr="00A1086E" w14:paraId="71AE89E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93677C4"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5720CAF" w14:textId="77777777" w:rsidR="00A67946" w:rsidRPr="00A1086E" w:rsidRDefault="00A67946" w:rsidP="00126C0C">
            <w:pPr>
              <w:ind w:firstLine="0"/>
              <w:rPr>
                <w:rFonts w:ascii="宋体" w:hAnsi="宋体"/>
                <w:sz w:val="22"/>
              </w:rPr>
            </w:pPr>
            <w:r w:rsidRPr="00A1086E">
              <w:rPr>
                <w:rFonts w:ascii="宋体" w:hAnsi="宋体" w:hint="eastAsia"/>
                <w:sz w:val="22"/>
              </w:rPr>
              <w:t>查询第二页</w:t>
            </w:r>
            <w:r w:rsidRPr="00A1086E">
              <w:rPr>
                <w:rFonts w:ascii="宋体" w:hAnsi="宋体"/>
                <w:sz w:val="22"/>
              </w:rPr>
              <w:t>数据：</w:t>
            </w:r>
          </w:p>
          <w:p w14:paraId="135D7E1A" w14:textId="715BFD43" w:rsidR="00A67946" w:rsidRPr="00A1086E" w:rsidRDefault="00A67946" w:rsidP="00126C0C">
            <w:pPr>
              <w:ind w:firstLine="0"/>
              <w:rPr>
                <w:rFonts w:ascii="宋体" w:hAnsi="宋体"/>
                <w:sz w:val="22"/>
              </w:rPr>
            </w:pPr>
            <w:r w:rsidRPr="00A1086E">
              <w:rPr>
                <w:rFonts w:ascii="宋体" w:hAnsi="宋体"/>
                <w:sz w:val="22"/>
              </w:rPr>
              <w:t xml:space="preserve">SELECT </w:t>
            </w:r>
            <w:r w:rsidRPr="00A1086E">
              <w:rPr>
                <w:rFonts w:ascii="宋体" w:hAnsi="宋体" w:hint="eastAsia"/>
                <w:sz w:val="22"/>
              </w:rPr>
              <w:t>prod</w:t>
            </w:r>
            <w:r w:rsidRPr="00A1086E">
              <w:rPr>
                <w:rFonts w:ascii="宋体" w:hAnsi="宋体"/>
                <w:sz w:val="22"/>
              </w:rPr>
              <w:t>_inst_id, account,</w:t>
            </w:r>
            <w:r w:rsidRPr="00A1086E">
              <w:rPr>
                <w:rFonts w:ascii="宋体" w:hAnsi="宋体" w:hint="eastAsia"/>
                <w:sz w:val="22"/>
              </w:rPr>
              <w:t xml:space="preserve"> </w:t>
            </w:r>
            <w:r w:rsidRPr="00A1086E">
              <w:rPr>
                <w:rFonts w:ascii="宋体" w:hAnsi="宋体"/>
                <w:sz w:val="22"/>
              </w:rPr>
              <w:t xml:space="preserve">use_cust_id FROM </w:t>
            </w:r>
            <w:r w:rsidR="00C80EC1">
              <w:rPr>
                <w:rFonts w:ascii="宋体" w:hAnsi="宋体" w:hint="eastAsia"/>
                <w:sz w:val="22"/>
              </w:rPr>
              <w:t>prod</w:t>
            </w:r>
            <w:r w:rsidR="00C80EC1">
              <w:rPr>
                <w:rFonts w:ascii="宋体" w:hAnsi="宋体"/>
                <w:sz w:val="22"/>
              </w:rPr>
              <w:t xml:space="preserve">_inst </w:t>
            </w:r>
            <w:r w:rsidRPr="00A1086E">
              <w:rPr>
                <w:rFonts w:ascii="宋体" w:hAnsi="宋体"/>
                <w:sz w:val="22"/>
              </w:rPr>
              <w:t xml:space="preserve">ORDER BY </w:t>
            </w:r>
            <w:r w:rsidR="002E39F9">
              <w:rPr>
                <w:rFonts w:ascii="宋体" w:hAnsi="宋体"/>
                <w:sz w:val="22"/>
              </w:rPr>
              <w:t>prod</w:t>
            </w:r>
            <w:r w:rsidRPr="00A1086E">
              <w:rPr>
                <w:rFonts w:ascii="宋体" w:hAnsi="宋体"/>
                <w:sz w:val="22"/>
              </w:rPr>
              <w:t xml:space="preserve">_inst_id LIMIT </w:t>
            </w:r>
            <w:r w:rsidR="00EB4F28" w:rsidRPr="00CB5FCF">
              <w:rPr>
                <w:rFonts w:ascii="宋体" w:hAnsi="宋体"/>
                <w:color w:val="FF0000"/>
                <w:sz w:val="22"/>
              </w:rPr>
              <w:t>4</w:t>
            </w:r>
            <w:r w:rsidRPr="00CB5FCF">
              <w:rPr>
                <w:rFonts w:ascii="宋体" w:hAnsi="宋体"/>
                <w:color w:val="FF0000"/>
                <w:sz w:val="22"/>
              </w:rPr>
              <w:t>,</w:t>
            </w:r>
            <w:r w:rsidR="00EB4F28" w:rsidRPr="00CB5FCF">
              <w:rPr>
                <w:rFonts w:ascii="宋体" w:hAnsi="宋体"/>
                <w:color w:val="FF0000"/>
                <w:sz w:val="22"/>
              </w:rPr>
              <w:t>1</w:t>
            </w:r>
            <w:r w:rsidR="009115AA" w:rsidRPr="00CB5FCF">
              <w:rPr>
                <w:rFonts w:ascii="宋体" w:hAnsi="宋体"/>
                <w:color w:val="FF0000"/>
                <w:sz w:val="22"/>
              </w:rPr>
              <w:t>;</w:t>
            </w:r>
          </w:p>
          <w:p w14:paraId="099D46B7" w14:textId="04BB6DD6" w:rsidR="00A67946" w:rsidRPr="00A1086E" w:rsidRDefault="00A67946" w:rsidP="00CA0EAD">
            <w:pPr>
              <w:spacing w:line="276" w:lineRule="auto"/>
              <w:ind w:firstLine="0"/>
              <w:rPr>
                <w:rFonts w:ascii="宋体" w:hAnsi="宋体" w:cs="Arial"/>
                <w:sz w:val="22"/>
                <w:szCs w:val="21"/>
              </w:rPr>
            </w:pPr>
            <w:r w:rsidRPr="00A1086E">
              <w:rPr>
                <w:rFonts w:ascii="宋体" w:hAnsi="宋体" w:hint="eastAsia"/>
                <w:b/>
                <w:sz w:val="22"/>
              </w:rPr>
              <w:t>注：</w:t>
            </w:r>
            <w:r w:rsidRPr="00A1086E">
              <w:rPr>
                <w:rFonts w:ascii="宋体" w:hAnsi="宋体" w:hint="eastAsia"/>
                <w:sz w:val="22"/>
              </w:rPr>
              <w:t>如果是 Oracle 请改写上述语句的分页查询写法</w:t>
            </w:r>
          </w:p>
        </w:tc>
      </w:tr>
      <w:tr w:rsidR="00A67946" w:rsidRPr="00A1086E" w14:paraId="38537E7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ED88A9"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5715BAC" w14:textId="77777777" w:rsidR="00A67946" w:rsidRPr="00A1086E" w:rsidRDefault="00A67946" w:rsidP="00126C0C">
            <w:pPr>
              <w:ind w:firstLine="0"/>
              <w:rPr>
                <w:rFonts w:ascii="宋体" w:hAnsi="宋体"/>
                <w:sz w:val="22"/>
              </w:rPr>
            </w:pPr>
            <w:r w:rsidRPr="00A1086E">
              <w:rPr>
                <w:rFonts w:ascii="宋体" w:hAnsi="宋体"/>
                <w:sz w:val="22"/>
              </w:rPr>
              <w:t>测试程序运行正常。</w:t>
            </w:r>
          </w:p>
          <w:p w14:paraId="66A08D24" w14:textId="08D6A06B" w:rsidR="00A67946" w:rsidRPr="00A1086E" w:rsidRDefault="00A67946" w:rsidP="00CA0EAD">
            <w:pPr>
              <w:spacing w:line="276" w:lineRule="auto"/>
              <w:ind w:firstLine="0"/>
              <w:rPr>
                <w:rFonts w:ascii="宋体" w:hAnsi="宋体" w:cs="Arial"/>
                <w:sz w:val="22"/>
                <w:szCs w:val="21"/>
              </w:rPr>
            </w:pPr>
            <w:r w:rsidRPr="00A1086E">
              <w:rPr>
                <w:rFonts w:ascii="宋体" w:hAnsi="宋体"/>
                <w:sz w:val="22"/>
              </w:rPr>
              <w:t>查询到的分页数据正确且唯一。</w:t>
            </w:r>
          </w:p>
        </w:tc>
      </w:tr>
      <w:tr w:rsidR="00A67946" w:rsidRPr="00A1086E" w14:paraId="162D4A6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62658CA" w14:textId="77777777" w:rsidR="00A67946" w:rsidRPr="00A1086E" w:rsidRDefault="00A67946"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8292FE0" w14:textId="4808F852" w:rsidR="00A67946" w:rsidRPr="00A1086E" w:rsidRDefault="00A6794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F1E6CD5" w14:textId="77777777" w:rsidR="00A67946" w:rsidRPr="00A1086E" w:rsidRDefault="00A6794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D41F3A7" w14:textId="5764F4F2" w:rsidR="00A67946" w:rsidRPr="00A1086E" w:rsidRDefault="00A67946" w:rsidP="00CA0EAD">
            <w:pPr>
              <w:spacing w:line="276" w:lineRule="auto"/>
              <w:ind w:firstLine="0"/>
              <w:rPr>
                <w:rFonts w:ascii="宋体" w:hAnsi="宋体" w:cs="Arial"/>
                <w:sz w:val="22"/>
              </w:rPr>
            </w:pPr>
            <w:r w:rsidRPr="00A1086E">
              <w:rPr>
                <w:rFonts w:ascii="宋体" w:hAnsi="宋体" w:cs="Arial"/>
                <w:i/>
                <w:color w:val="C00000"/>
                <w:sz w:val="22"/>
              </w:rPr>
              <w:t>A:较好完成</w:t>
            </w:r>
            <w:del w:id="164" w:author="shi wei" w:date="2017-03-09T10:44:00Z">
              <w:r w:rsidRPr="00A1086E" w:rsidDel="00F9792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67946" w:rsidRPr="00A1086E" w14:paraId="5B6B37FC"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28CFBB5" w14:textId="77777777" w:rsidR="00A67946" w:rsidRPr="00A1086E" w:rsidRDefault="00A67946"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5A12CDD" w14:textId="77777777" w:rsidR="00A67946" w:rsidRPr="00A1086E" w:rsidRDefault="00A67946" w:rsidP="00CA0EAD">
            <w:pPr>
              <w:spacing w:line="276" w:lineRule="auto"/>
              <w:ind w:firstLine="66"/>
              <w:rPr>
                <w:rFonts w:ascii="宋体" w:hAnsi="宋体" w:cs="Arial"/>
                <w:kern w:val="0"/>
                <w:sz w:val="22"/>
                <w:szCs w:val="21"/>
              </w:rPr>
            </w:pPr>
          </w:p>
          <w:p w14:paraId="2342F985" w14:textId="77777777" w:rsidR="00A67946" w:rsidRPr="00A1086E" w:rsidRDefault="00A67946" w:rsidP="00CA0EAD">
            <w:pPr>
              <w:spacing w:line="276" w:lineRule="auto"/>
              <w:ind w:firstLine="66"/>
              <w:rPr>
                <w:rFonts w:ascii="宋体" w:hAnsi="宋体" w:cs="Arial"/>
                <w:kern w:val="0"/>
                <w:sz w:val="22"/>
                <w:szCs w:val="21"/>
              </w:rPr>
            </w:pPr>
          </w:p>
        </w:tc>
      </w:tr>
      <w:tr w:rsidR="00A67946" w:rsidRPr="00A1086E" w14:paraId="762FCA5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B4FA221" w14:textId="77777777" w:rsidR="00A67946" w:rsidRPr="00A1086E" w:rsidRDefault="00A6794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90B8ED2" w14:textId="77777777" w:rsidR="00A67946" w:rsidRPr="00A1086E" w:rsidRDefault="00A67946"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B730F64" w14:textId="77777777" w:rsidR="00A67946" w:rsidRPr="00A1086E" w:rsidRDefault="00A6794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82247F9" w14:textId="77777777" w:rsidR="00A67946" w:rsidRPr="00A1086E" w:rsidRDefault="00A67946" w:rsidP="00CA0EAD">
            <w:pPr>
              <w:pStyle w:val="aa"/>
              <w:widowControl w:val="0"/>
              <w:spacing w:before="156" w:line="276" w:lineRule="auto"/>
              <w:ind w:firstLine="66"/>
              <w:outlineLvl w:val="9"/>
              <w:rPr>
                <w:rFonts w:ascii="宋体" w:eastAsia="宋体" w:hAnsi="宋体" w:cs="Arial"/>
                <w:kern w:val="2"/>
                <w:sz w:val="22"/>
                <w:szCs w:val="21"/>
              </w:rPr>
            </w:pPr>
          </w:p>
        </w:tc>
      </w:tr>
    </w:tbl>
    <w:p w14:paraId="18287015" w14:textId="77777777" w:rsidR="004E610E" w:rsidRPr="00A1086E" w:rsidRDefault="004E610E" w:rsidP="004E610E">
      <w:pPr>
        <w:pStyle w:val="30"/>
        <w:numPr>
          <w:ilvl w:val="2"/>
          <w:numId w:val="2"/>
        </w:numPr>
        <w:tabs>
          <w:tab w:val="left" w:pos="720"/>
        </w:tabs>
        <w:rPr>
          <w:rFonts w:ascii="宋体" w:hAnsi="宋体"/>
        </w:rPr>
      </w:pPr>
      <w:bookmarkStart w:id="165" w:name="_Toc471846814"/>
      <w:bookmarkStart w:id="166" w:name="_Toc475119126"/>
      <w:r w:rsidRPr="00A1086E">
        <w:rPr>
          <w:rFonts w:ascii="宋体" w:hAnsi="宋体" w:hint="eastAsia"/>
        </w:rPr>
        <w:t>单库事务支持</w:t>
      </w:r>
      <w:bookmarkEnd w:id="165"/>
      <w:bookmarkEnd w:id="166"/>
    </w:p>
    <w:p w14:paraId="62608D39"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单分片不开启事务测试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7BF66B3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897C1C4"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0F18133" w14:textId="182004F6" w:rsidR="00A04E87" w:rsidRPr="00A1086E" w:rsidRDefault="00741D2C" w:rsidP="00CA0EAD">
            <w:pPr>
              <w:spacing w:line="276" w:lineRule="auto"/>
              <w:ind w:firstLine="0"/>
              <w:rPr>
                <w:rFonts w:ascii="宋体" w:hAnsi="宋体" w:cs="Arial"/>
                <w:sz w:val="22"/>
                <w:szCs w:val="21"/>
              </w:rPr>
            </w:pPr>
            <w:r w:rsidRPr="00A1086E">
              <w:rPr>
                <w:rFonts w:ascii="宋体" w:hAnsi="宋体" w:hint="eastAsia"/>
                <w:sz w:val="22"/>
              </w:rPr>
              <w:t>单库事务支持测试</w:t>
            </w:r>
          </w:p>
        </w:tc>
      </w:tr>
      <w:tr w:rsidR="00741D2C" w:rsidRPr="00A1086E" w14:paraId="1954293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77D5B7B"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F2B4071" w14:textId="1F6B19C0" w:rsidR="00741D2C" w:rsidRPr="00A1086E" w:rsidRDefault="00741D2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741D2C" w:rsidRPr="00A1086E" w14:paraId="0D2A8F7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BCCCC3"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20822C5" w14:textId="50B96AA9" w:rsidR="00741D2C" w:rsidRPr="00A1086E" w:rsidRDefault="00741D2C" w:rsidP="00CA0EAD">
            <w:pPr>
              <w:spacing w:line="276" w:lineRule="auto"/>
              <w:ind w:firstLine="0"/>
              <w:rPr>
                <w:rFonts w:ascii="宋体" w:hAnsi="宋体" w:cs="Arial"/>
                <w:sz w:val="22"/>
                <w:szCs w:val="21"/>
              </w:rPr>
            </w:pPr>
            <w:r w:rsidRPr="00A1086E">
              <w:rPr>
                <w:rFonts w:ascii="宋体" w:hAnsi="宋体" w:hint="eastAsia"/>
                <w:sz w:val="22"/>
              </w:rPr>
              <w:t>测试组件对事务的支持情况</w:t>
            </w:r>
          </w:p>
        </w:tc>
      </w:tr>
      <w:tr w:rsidR="00741D2C" w:rsidRPr="00A1086E" w14:paraId="7616C56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4CDE4E1"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C02A775" w14:textId="5B6B1F00" w:rsidR="00741D2C" w:rsidRPr="00CB5FCF" w:rsidRDefault="00C30108" w:rsidP="00CB5FCF">
            <w:pPr>
              <w:pStyle w:val="ab"/>
              <w:numPr>
                <w:ilvl w:val="0"/>
                <w:numId w:val="126"/>
              </w:numPr>
              <w:spacing w:line="276" w:lineRule="auto"/>
              <w:ind w:firstLineChars="0"/>
              <w:rPr>
                <w:rFonts w:ascii="宋体" w:hAnsi="宋体" w:cs="Arial"/>
                <w:color w:val="FF0000"/>
                <w:sz w:val="22"/>
                <w:szCs w:val="21"/>
              </w:rPr>
            </w:pPr>
            <w:r w:rsidRPr="00CB5FCF">
              <w:rPr>
                <w:rFonts w:ascii="宋体" w:hAnsi="宋体" w:hint="eastAsia"/>
                <w:color w:val="FF0000"/>
                <w:sz w:val="22"/>
              </w:rPr>
              <w:t>用例</w:t>
            </w:r>
            <w:r w:rsidRPr="00CB5FCF">
              <w:rPr>
                <w:rFonts w:ascii="宋体" w:hAnsi="宋体"/>
                <w:color w:val="FF0000"/>
                <w:sz w:val="22"/>
              </w:rPr>
              <w:t>4.1.</w:t>
            </w:r>
            <w:r w:rsidR="00375D41" w:rsidRPr="00375D41">
              <w:rPr>
                <w:rFonts w:ascii="宋体" w:hAnsi="宋体"/>
                <w:color w:val="00B0F0"/>
                <w:sz w:val="22"/>
              </w:rPr>
              <w:t>2</w:t>
            </w:r>
            <w:del w:id="167" w:author="shi wei" w:date="2017-03-09T10:44:00Z">
              <w:r w:rsidRPr="00CB5FCF" w:rsidDel="006509E6">
                <w:rPr>
                  <w:rFonts w:ascii="宋体" w:hAnsi="宋体"/>
                  <w:color w:val="FF0000"/>
                  <w:sz w:val="22"/>
                </w:rPr>
                <w:delText>已成功执行</w:delText>
              </w:r>
            </w:del>
            <w:ins w:id="168" w:author="shi wei" w:date="2017-03-09T10:44:00Z">
              <w:r w:rsidR="00273C44">
                <w:rPr>
                  <w:rFonts w:ascii="宋体" w:hAnsi="宋体" w:hint="eastAsia"/>
                  <w:color w:val="FF0000"/>
                  <w:sz w:val="22"/>
                </w:rPr>
                <w:t>中的库表已存在</w:t>
              </w:r>
            </w:ins>
          </w:p>
          <w:p w14:paraId="59D25BC0" w14:textId="50573CC0" w:rsidR="00C30108" w:rsidRPr="00CB5FCF" w:rsidRDefault="00C30108" w:rsidP="00CB5FCF">
            <w:pPr>
              <w:pStyle w:val="ab"/>
              <w:numPr>
                <w:ilvl w:val="0"/>
                <w:numId w:val="126"/>
              </w:numPr>
              <w:spacing w:line="276" w:lineRule="auto"/>
              <w:ind w:firstLineChars="0"/>
              <w:rPr>
                <w:rFonts w:ascii="宋体" w:hAnsi="宋体" w:cs="Arial"/>
                <w:sz w:val="22"/>
                <w:szCs w:val="21"/>
              </w:rPr>
            </w:pPr>
            <w:r w:rsidRPr="00CB5FCF">
              <w:rPr>
                <w:rFonts w:ascii="宋体" w:hAnsi="宋体" w:hint="eastAsia"/>
                <w:color w:val="FF0000"/>
                <w:sz w:val="22"/>
              </w:rPr>
              <w:t>分片表</w:t>
            </w:r>
            <w:r w:rsidRPr="00CB5FCF">
              <w:rPr>
                <w:rFonts w:ascii="宋体" w:hAnsi="宋体"/>
                <w:color w:val="FF0000"/>
                <w:sz w:val="22"/>
              </w:rPr>
              <w:t>prod_inst</w:t>
            </w:r>
            <w:r w:rsidRPr="00CB5FCF">
              <w:rPr>
                <w:rFonts w:ascii="宋体" w:hAnsi="宋体" w:hint="eastAsia"/>
                <w:color w:val="FF0000"/>
                <w:sz w:val="22"/>
              </w:rPr>
              <w:t>为空表</w:t>
            </w:r>
          </w:p>
        </w:tc>
      </w:tr>
      <w:tr w:rsidR="00741D2C" w:rsidRPr="00A1086E" w14:paraId="4C9BCD5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29FF11C"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BB7F6A4" w14:textId="77777777" w:rsidR="00741D2C" w:rsidRPr="00A1086E" w:rsidRDefault="00741D2C" w:rsidP="00126C0C">
            <w:pPr>
              <w:ind w:firstLine="0"/>
              <w:rPr>
                <w:rFonts w:ascii="宋体" w:hAnsi="宋体"/>
                <w:sz w:val="22"/>
              </w:rPr>
            </w:pPr>
            <w:r w:rsidRPr="00A1086E">
              <w:rPr>
                <w:rFonts w:ascii="宋体" w:hAnsi="宋体" w:hint="eastAsia"/>
                <w:sz w:val="22"/>
              </w:rPr>
              <w:t>设置事务autocommit</w:t>
            </w:r>
            <w:r w:rsidRPr="00A1086E">
              <w:rPr>
                <w:rFonts w:ascii="宋体" w:hAnsi="宋体"/>
                <w:sz w:val="22"/>
              </w:rPr>
              <w:t>=1</w:t>
            </w:r>
            <w:r w:rsidRPr="00A1086E">
              <w:rPr>
                <w:rFonts w:ascii="宋体" w:hAnsi="宋体" w:hint="eastAsia"/>
                <w:sz w:val="22"/>
              </w:rPr>
              <w:t>，在单库上执行一些</w:t>
            </w:r>
            <w:r w:rsidRPr="00A1086E">
              <w:rPr>
                <w:rFonts w:ascii="宋体" w:hAnsi="宋体"/>
                <w:sz w:val="22"/>
              </w:rPr>
              <w:t>DML</w:t>
            </w:r>
            <w:r w:rsidRPr="00A1086E">
              <w:rPr>
                <w:rFonts w:ascii="宋体" w:hAnsi="宋体" w:hint="eastAsia"/>
                <w:sz w:val="22"/>
              </w:rPr>
              <w:t>语句后commit</w:t>
            </w:r>
            <w:r w:rsidRPr="00A1086E">
              <w:rPr>
                <w:rFonts w:ascii="宋体" w:hAnsi="宋体"/>
                <w:sz w:val="22"/>
              </w:rPr>
              <w:t>,</w:t>
            </w:r>
            <w:r w:rsidRPr="00A1086E">
              <w:rPr>
                <w:rFonts w:ascii="宋体" w:hAnsi="宋体" w:hint="eastAsia"/>
                <w:sz w:val="22"/>
              </w:rPr>
              <w:t>查看结果是否符合预期；</w:t>
            </w:r>
          </w:p>
          <w:p w14:paraId="5B7DE830" w14:textId="77777777" w:rsidR="00741D2C" w:rsidRPr="00A1086E" w:rsidRDefault="00741D2C" w:rsidP="00126C0C">
            <w:pPr>
              <w:ind w:firstLine="0"/>
              <w:rPr>
                <w:rFonts w:ascii="宋体" w:hAnsi="宋体"/>
                <w:sz w:val="22"/>
              </w:rPr>
            </w:pPr>
            <w:r w:rsidRPr="00A1086E">
              <w:rPr>
                <w:rFonts w:ascii="宋体" w:hAnsi="宋体"/>
                <w:sz w:val="22"/>
              </w:rPr>
              <w:t>set autocommit=1;</w:t>
            </w:r>
          </w:p>
          <w:p w14:paraId="084167F6" w14:textId="77777777" w:rsidR="00741D2C" w:rsidRPr="00A1086E" w:rsidRDefault="00741D2C" w:rsidP="00126C0C">
            <w:pPr>
              <w:spacing w:line="276" w:lineRule="auto"/>
              <w:ind w:firstLine="0"/>
              <w:jc w:val="left"/>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2CF1A035" w14:textId="503DF8C5" w:rsidR="00741D2C" w:rsidRPr="00A1086E" w:rsidRDefault="00741D2C" w:rsidP="00CA0EAD">
            <w:pPr>
              <w:spacing w:line="276" w:lineRule="auto"/>
              <w:ind w:firstLine="0"/>
              <w:rPr>
                <w:rFonts w:ascii="宋体" w:hAnsi="宋体" w:cs="Arial"/>
                <w:sz w:val="22"/>
                <w:szCs w:val="21"/>
              </w:rPr>
            </w:pPr>
            <w:r w:rsidRPr="00A1086E">
              <w:rPr>
                <w:rFonts w:ascii="宋体" w:hAnsi="宋体"/>
                <w:sz w:val="22"/>
              </w:rPr>
              <w:t>INSERT INTO prod_inst(prod_inst_id, prod_id, owner_cust_id, address_id, create_ord_id, use_cust_id) VALUES(2002016122334133, 1001010, 200124354, 10001, 9909, 200124354);</w:t>
            </w:r>
          </w:p>
        </w:tc>
      </w:tr>
      <w:tr w:rsidR="00741D2C" w:rsidRPr="00A1086E" w14:paraId="6C53329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0219CBC"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47D8471" w14:textId="77777777" w:rsidR="00741D2C" w:rsidRPr="00A1086E" w:rsidRDefault="00741D2C" w:rsidP="00126C0C">
            <w:pPr>
              <w:ind w:firstLine="0"/>
              <w:rPr>
                <w:rFonts w:ascii="宋体" w:hAnsi="宋体"/>
                <w:sz w:val="22"/>
              </w:rPr>
            </w:pPr>
            <w:r w:rsidRPr="00A1086E">
              <w:rPr>
                <w:rFonts w:ascii="宋体" w:hAnsi="宋体" w:hint="eastAsia"/>
                <w:sz w:val="22"/>
              </w:rPr>
              <w:t>重复插入数据，执行结果为第一条执行成功，第二条执行失败；</w:t>
            </w:r>
          </w:p>
          <w:p w14:paraId="7486A41F" w14:textId="0E4ECBF4" w:rsidR="00741D2C" w:rsidRPr="00A1086E" w:rsidRDefault="00741D2C" w:rsidP="00CA0EAD">
            <w:pPr>
              <w:spacing w:line="276" w:lineRule="auto"/>
              <w:ind w:firstLine="0"/>
              <w:rPr>
                <w:rFonts w:ascii="宋体" w:hAnsi="宋体" w:cs="Arial"/>
                <w:sz w:val="22"/>
                <w:szCs w:val="21"/>
              </w:rPr>
            </w:pPr>
            <w:r w:rsidRPr="00A1086E">
              <w:rPr>
                <w:rFonts w:ascii="宋体" w:hAnsi="宋体" w:hint="eastAsia"/>
                <w:sz w:val="22"/>
              </w:rPr>
              <w:t>数据库成功插入一条记录；</w:t>
            </w:r>
          </w:p>
        </w:tc>
      </w:tr>
      <w:tr w:rsidR="00741D2C" w:rsidRPr="00A1086E" w14:paraId="0FAAA85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C7E7E0" w14:textId="77777777" w:rsidR="00741D2C" w:rsidRPr="00A1086E" w:rsidRDefault="00741D2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617584F" w14:textId="1B2B3E54" w:rsidR="00741D2C" w:rsidRPr="00A1086E" w:rsidRDefault="00741D2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8A3CA08" w14:textId="77777777" w:rsidR="00741D2C" w:rsidRPr="00A1086E" w:rsidRDefault="00741D2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E8A6DFF" w14:textId="77777777" w:rsidR="00741D2C" w:rsidRPr="00A1086E" w:rsidRDefault="00741D2C" w:rsidP="00CA0EAD">
            <w:pPr>
              <w:spacing w:line="276"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741D2C" w:rsidRPr="00A1086E" w14:paraId="0DAC22D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10960EF" w14:textId="77777777" w:rsidR="00741D2C" w:rsidRPr="00A1086E" w:rsidRDefault="00741D2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FD87B4D" w14:textId="77777777" w:rsidR="00741D2C" w:rsidRPr="00A1086E" w:rsidRDefault="00741D2C" w:rsidP="00CA0EAD">
            <w:pPr>
              <w:spacing w:line="276" w:lineRule="auto"/>
              <w:ind w:firstLine="66"/>
              <w:rPr>
                <w:rFonts w:ascii="宋体" w:hAnsi="宋体" w:cs="Arial"/>
                <w:kern w:val="0"/>
                <w:sz w:val="22"/>
                <w:szCs w:val="21"/>
              </w:rPr>
            </w:pPr>
          </w:p>
          <w:p w14:paraId="2EFF27F1" w14:textId="77777777" w:rsidR="00741D2C" w:rsidRPr="00A1086E" w:rsidRDefault="00741D2C" w:rsidP="00CA0EAD">
            <w:pPr>
              <w:spacing w:line="276" w:lineRule="auto"/>
              <w:ind w:firstLine="66"/>
              <w:rPr>
                <w:rFonts w:ascii="宋体" w:hAnsi="宋体" w:cs="Arial"/>
                <w:kern w:val="0"/>
                <w:sz w:val="22"/>
                <w:szCs w:val="21"/>
              </w:rPr>
            </w:pPr>
          </w:p>
        </w:tc>
      </w:tr>
      <w:tr w:rsidR="00741D2C" w:rsidRPr="00A1086E" w14:paraId="6556CD0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FC1673A" w14:textId="77777777" w:rsidR="00741D2C" w:rsidRPr="00A1086E" w:rsidRDefault="00741D2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59A1DCBB" w14:textId="77777777" w:rsidR="00741D2C" w:rsidRPr="00A1086E" w:rsidRDefault="00741D2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19DE8C5" w14:textId="77777777" w:rsidR="00741D2C" w:rsidRPr="00A1086E" w:rsidRDefault="00741D2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1F7AA8E" w14:textId="77777777" w:rsidR="00741D2C" w:rsidRPr="00A1086E" w:rsidRDefault="00741D2C" w:rsidP="00CA0EAD">
            <w:pPr>
              <w:pStyle w:val="aa"/>
              <w:widowControl w:val="0"/>
              <w:spacing w:before="156" w:line="276" w:lineRule="auto"/>
              <w:ind w:firstLine="66"/>
              <w:outlineLvl w:val="9"/>
              <w:rPr>
                <w:rFonts w:ascii="宋体" w:eastAsia="宋体" w:hAnsi="宋体" w:cs="Arial"/>
                <w:kern w:val="2"/>
                <w:sz w:val="22"/>
                <w:szCs w:val="21"/>
              </w:rPr>
            </w:pPr>
          </w:p>
        </w:tc>
      </w:tr>
    </w:tbl>
    <w:p w14:paraId="09E755E7"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单分片开启事务测试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F7667E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742281A"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0094A5B" w14:textId="50B0800B" w:rsidR="00A04E87" w:rsidRPr="00A1086E" w:rsidRDefault="00AD77E0" w:rsidP="00CA0EAD">
            <w:pPr>
              <w:spacing w:line="276" w:lineRule="auto"/>
              <w:ind w:firstLine="0"/>
              <w:rPr>
                <w:rFonts w:ascii="宋体" w:hAnsi="宋体" w:cs="Arial"/>
                <w:sz w:val="22"/>
                <w:szCs w:val="21"/>
              </w:rPr>
            </w:pPr>
            <w:r w:rsidRPr="00A1086E">
              <w:rPr>
                <w:rFonts w:ascii="宋体" w:hAnsi="宋体" w:hint="eastAsia"/>
                <w:sz w:val="22"/>
              </w:rPr>
              <w:t>单库事务支持测试</w:t>
            </w:r>
          </w:p>
        </w:tc>
      </w:tr>
      <w:tr w:rsidR="00AD77E0" w:rsidRPr="00A1086E" w14:paraId="373EC87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C7C5FC8"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A736035" w14:textId="1E2CFD24" w:rsidR="00AD77E0" w:rsidRPr="00A1086E" w:rsidRDefault="00AD77E0"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D77E0" w:rsidRPr="00A1086E" w14:paraId="7FFA8C9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E9D56C4"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5169FBA" w14:textId="2036FD65" w:rsidR="00AD77E0" w:rsidRPr="00A1086E" w:rsidRDefault="00AD77E0" w:rsidP="00CA0EAD">
            <w:pPr>
              <w:spacing w:line="276" w:lineRule="auto"/>
              <w:ind w:firstLine="0"/>
              <w:rPr>
                <w:rFonts w:ascii="宋体" w:hAnsi="宋体" w:cs="Arial"/>
                <w:sz w:val="22"/>
                <w:szCs w:val="21"/>
              </w:rPr>
            </w:pPr>
            <w:r w:rsidRPr="00A1086E">
              <w:rPr>
                <w:rFonts w:ascii="宋体" w:hAnsi="宋体" w:hint="eastAsia"/>
                <w:sz w:val="22"/>
              </w:rPr>
              <w:t>测试组件对事务的支持情况</w:t>
            </w:r>
          </w:p>
        </w:tc>
      </w:tr>
      <w:tr w:rsidR="00AD77E0" w:rsidRPr="00A1086E" w14:paraId="347BA73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9F07DF5"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98EDDB4" w14:textId="3D7FC113" w:rsidR="006029BC" w:rsidRPr="00A02650" w:rsidRDefault="006029BC" w:rsidP="006029BC">
            <w:pPr>
              <w:pStyle w:val="ab"/>
              <w:numPr>
                <w:ilvl w:val="0"/>
                <w:numId w:val="127"/>
              </w:numPr>
              <w:spacing w:line="276" w:lineRule="auto"/>
              <w:ind w:firstLineChars="0"/>
              <w:rPr>
                <w:rFonts w:ascii="宋体" w:hAnsi="宋体" w:cs="Arial"/>
                <w:color w:val="FF0000"/>
                <w:sz w:val="22"/>
                <w:szCs w:val="21"/>
              </w:rPr>
            </w:pPr>
            <w:r w:rsidRPr="00A02650">
              <w:rPr>
                <w:rFonts w:ascii="宋体" w:hAnsi="宋体" w:hint="eastAsia"/>
                <w:color w:val="FF0000"/>
                <w:sz w:val="22"/>
              </w:rPr>
              <w:t>用例4.1.</w:t>
            </w:r>
            <w:r w:rsidR="001130E5" w:rsidRPr="001130E5">
              <w:rPr>
                <w:rFonts w:ascii="宋体" w:hAnsi="宋体"/>
                <w:color w:val="00B0F0"/>
                <w:sz w:val="22"/>
              </w:rPr>
              <w:t>2</w:t>
            </w:r>
            <w:del w:id="169" w:author="shi wei" w:date="2017-03-09T10:45:00Z">
              <w:r w:rsidRPr="00A02650" w:rsidDel="0046131D">
                <w:rPr>
                  <w:rFonts w:ascii="宋体" w:hAnsi="宋体" w:hint="eastAsia"/>
                  <w:color w:val="FF0000"/>
                  <w:sz w:val="22"/>
                </w:rPr>
                <w:delText>已成功执行</w:delText>
              </w:r>
            </w:del>
            <w:ins w:id="170" w:author="shi wei" w:date="2017-03-09T10:45:00Z">
              <w:r w:rsidR="0046131D">
                <w:rPr>
                  <w:rFonts w:ascii="宋体" w:hAnsi="宋体" w:hint="eastAsia"/>
                  <w:color w:val="FF0000"/>
                  <w:sz w:val="22"/>
                </w:rPr>
                <w:t>中的库表已存在</w:t>
              </w:r>
            </w:ins>
          </w:p>
          <w:p w14:paraId="2A1CF8A5" w14:textId="0C3B4A75" w:rsidR="00AD77E0" w:rsidRPr="00CB5FCF" w:rsidRDefault="006029BC" w:rsidP="00CB5FCF">
            <w:pPr>
              <w:pStyle w:val="ab"/>
              <w:numPr>
                <w:ilvl w:val="0"/>
                <w:numId w:val="127"/>
              </w:numPr>
              <w:spacing w:line="276" w:lineRule="auto"/>
              <w:ind w:firstLineChars="0"/>
              <w:rPr>
                <w:rFonts w:ascii="宋体" w:hAnsi="宋体" w:cs="Arial"/>
                <w:sz w:val="22"/>
                <w:szCs w:val="21"/>
              </w:rPr>
            </w:pPr>
            <w:r w:rsidRPr="00A02650">
              <w:rPr>
                <w:rFonts w:ascii="宋体" w:hAnsi="宋体" w:hint="eastAsia"/>
                <w:color w:val="FF0000"/>
                <w:sz w:val="22"/>
              </w:rPr>
              <w:t>分片表prod_inst为空</w:t>
            </w:r>
          </w:p>
        </w:tc>
      </w:tr>
      <w:tr w:rsidR="00AD77E0" w:rsidRPr="00A1086E" w14:paraId="2774BA2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6CA9139"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EFD6E5E" w14:textId="73D75A53" w:rsidR="00AD77E0" w:rsidRDefault="00AD77E0" w:rsidP="00CB5FCF">
            <w:pPr>
              <w:spacing w:line="276" w:lineRule="auto"/>
              <w:ind w:firstLine="0"/>
              <w:rPr>
                <w:rFonts w:ascii="宋体" w:hAnsi="宋体"/>
                <w:sz w:val="22"/>
              </w:rPr>
            </w:pPr>
            <w:r w:rsidRPr="00A1086E">
              <w:rPr>
                <w:rFonts w:ascii="宋体" w:hAnsi="宋体" w:hint="eastAsia"/>
                <w:sz w:val="22"/>
              </w:rPr>
              <w:t>设置事务autocommit</w:t>
            </w:r>
            <w:r w:rsidRPr="00A1086E">
              <w:rPr>
                <w:rFonts w:ascii="宋体" w:hAnsi="宋体"/>
                <w:sz w:val="22"/>
              </w:rPr>
              <w:t>=0</w:t>
            </w:r>
            <w:r w:rsidRPr="00A1086E">
              <w:rPr>
                <w:rFonts w:ascii="宋体" w:hAnsi="宋体" w:hint="eastAsia"/>
                <w:sz w:val="22"/>
              </w:rPr>
              <w:t>，在单库上执行一些</w:t>
            </w:r>
            <w:r w:rsidRPr="00A1086E">
              <w:rPr>
                <w:rFonts w:ascii="宋体" w:hAnsi="宋体"/>
                <w:sz w:val="22"/>
              </w:rPr>
              <w:t>DML</w:t>
            </w:r>
            <w:r w:rsidRPr="00A1086E">
              <w:rPr>
                <w:rFonts w:ascii="宋体" w:hAnsi="宋体" w:hint="eastAsia"/>
                <w:sz w:val="22"/>
              </w:rPr>
              <w:t>语句后commit</w:t>
            </w:r>
            <w:r w:rsidRPr="00A1086E">
              <w:rPr>
                <w:rFonts w:ascii="宋体" w:hAnsi="宋体"/>
                <w:sz w:val="22"/>
              </w:rPr>
              <w:t>,</w:t>
            </w:r>
            <w:r w:rsidRPr="00A1086E">
              <w:rPr>
                <w:rFonts w:ascii="宋体" w:hAnsi="宋体" w:hint="eastAsia"/>
                <w:sz w:val="22"/>
              </w:rPr>
              <w:t>查看结果是否符合预期；</w:t>
            </w:r>
          </w:p>
          <w:p w14:paraId="3ED0BC38" w14:textId="59A413CA" w:rsidR="00E53477" w:rsidRPr="00CB5FCF" w:rsidRDefault="00E53477" w:rsidP="00CB5FCF">
            <w:pPr>
              <w:pStyle w:val="ab"/>
              <w:numPr>
                <w:ilvl w:val="0"/>
                <w:numId w:val="128"/>
              </w:numPr>
              <w:spacing w:line="276" w:lineRule="auto"/>
              <w:ind w:firstLineChars="0"/>
              <w:rPr>
                <w:rFonts w:ascii="宋体" w:hAnsi="宋体"/>
                <w:sz w:val="22"/>
              </w:rPr>
            </w:pPr>
            <w:r w:rsidRPr="00CB5FCF">
              <w:rPr>
                <w:rFonts w:ascii="宋体" w:hAnsi="宋体" w:hint="eastAsia"/>
                <w:color w:val="FF0000"/>
                <w:sz w:val="22"/>
              </w:rPr>
              <w:t>执行下面的语句</w:t>
            </w:r>
            <w:r w:rsidRPr="00CB5FCF">
              <w:rPr>
                <w:rFonts w:ascii="宋体" w:hAnsi="宋体" w:hint="eastAsia"/>
                <w:sz w:val="22"/>
              </w:rPr>
              <w:t>：</w:t>
            </w:r>
          </w:p>
          <w:p w14:paraId="6BCC838F" w14:textId="06980973" w:rsidR="00E53477" w:rsidRPr="00CB5FCF" w:rsidRDefault="00AD77E0" w:rsidP="00CB5FCF">
            <w:pPr>
              <w:pStyle w:val="ab"/>
              <w:spacing w:line="276" w:lineRule="auto"/>
              <w:ind w:left="360" w:firstLineChars="0" w:firstLine="0"/>
              <w:rPr>
                <w:rFonts w:ascii="宋体" w:hAnsi="宋体"/>
                <w:sz w:val="22"/>
              </w:rPr>
            </w:pPr>
            <w:r w:rsidRPr="00CB5FCF">
              <w:rPr>
                <w:rFonts w:ascii="宋体" w:hAnsi="宋体"/>
                <w:sz w:val="22"/>
              </w:rPr>
              <w:t>set autocommit=0;</w:t>
            </w:r>
          </w:p>
          <w:p w14:paraId="6FD39F41" w14:textId="11AF24D2" w:rsidR="00E53477" w:rsidRPr="00CB5FCF" w:rsidRDefault="00AD77E0" w:rsidP="00CB5FCF">
            <w:pPr>
              <w:pStyle w:val="ab"/>
              <w:spacing w:line="276" w:lineRule="auto"/>
              <w:ind w:left="360" w:firstLineChars="0" w:firstLine="0"/>
              <w:rPr>
                <w:rFonts w:ascii="宋体" w:hAnsi="宋体"/>
                <w:sz w:val="22"/>
              </w:rPr>
            </w:pPr>
            <w:r w:rsidRPr="00CB5FCF">
              <w:rPr>
                <w:rFonts w:ascii="宋体" w:hAnsi="宋体"/>
                <w:sz w:val="22"/>
              </w:rPr>
              <w:t>INSERT INTO prod_inst(prod_inst_id, prod_id, owner_cust_id, address_id, create_ord_id, use_cust_id) VALUES(2002016122334133, 1001010, 200124354, 10001, 9909, 200124354);</w:t>
            </w:r>
          </w:p>
          <w:p w14:paraId="75DAD57D" w14:textId="07244DEE" w:rsidR="00E53477" w:rsidRDefault="00AD77E0" w:rsidP="00CB5FCF">
            <w:pPr>
              <w:pStyle w:val="ab"/>
              <w:spacing w:line="276" w:lineRule="auto"/>
              <w:ind w:left="360" w:firstLineChars="0" w:firstLine="0"/>
              <w:rPr>
                <w:rFonts w:ascii="宋体" w:hAnsi="宋体"/>
                <w:sz w:val="22"/>
              </w:rPr>
            </w:pPr>
            <w:r w:rsidRPr="00CB5FCF">
              <w:rPr>
                <w:rFonts w:ascii="宋体" w:hAnsi="宋体"/>
                <w:sz w:val="22"/>
              </w:rPr>
              <w:t xml:space="preserve">INSERT INTO prod_inst(prod_inst_id, prod_id, owner_cust_id, address_id, create_ord_id, use_cust_id) VALUES(2002016122334135, 1001010, </w:t>
            </w:r>
            <w:r w:rsidR="006029BC" w:rsidRPr="00CB5FCF">
              <w:rPr>
                <w:rFonts w:ascii="宋体" w:hAnsi="宋体"/>
                <w:color w:val="FF0000"/>
                <w:sz w:val="22"/>
              </w:rPr>
              <w:t>200124354</w:t>
            </w:r>
            <w:r w:rsidRPr="00CB5FCF">
              <w:rPr>
                <w:rFonts w:ascii="宋体" w:hAnsi="宋体"/>
                <w:sz w:val="22"/>
              </w:rPr>
              <w:t>, 10001, 9909, 200124353);</w:t>
            </w:r>
          </w:p>
          <w:p w14:paraId="4F6306ED" w14:textId="77777777" w:rsidR="00E53477" w:rsidRDefault="006029BC" w:rsidP="00CB5FCF">
            <w:pPr>
              <w:pStyle w:val="ab"/>
              <w:spacing w:line="276" w:lineRule="auto"/>
              <w:ind w:left="360" w:firstLineChars="0" w:firstLine="0"/>
              <w:rPr>
                <w:rFonts w:ascii="宋体" w:hAnsi="宋体"/>
                <w:color w:val="FF0000"/>
                <w:sz w:val="22"/>
              </w:rPr>
            </w:pPr>
            <w:r w:rsidRPr="00CB5FCF">
              <w:rPr>
                <w:rFonts w:ascii="宋体" w:hAnsi="宋体"/>
                <w:color w:val="FF0000"/>
                <w:sz w:val="22"/>
              </w:rPr>
              <w:t>Select * from prod_inst;prod_inst</w:t>
            </w:r>
            <w:r w:rsidRPr="00CB5FCF">
              <w:rPr>
                <w:rFonts w:ascii="宋体" w:hAnsi="宋体" w:hint="eastAsia"/>
                <w:color w:val="FF0000"/>
                <w:sz w:val="22"/>
              </w:rPr>
              <w:t>表中有两条记录</w:t>
            </w:r>
            <w:r>
              <w:rPr>
                <w:rFonts w:ascii="宋体" w:hAnsi="宋体" w:hint="eastAsia"/>
                <w:color w:val="FF0000"/>
                <w:sz w:val="22"/>
              </w:rPr>
              <w:t>；</w:t>
            </w:r>
          </w:p>
          <w:p w14:paraId="3376D415" w14:textId="77777777" w:rsidR="00E53477" w:rsidRPr="00CB5FCF" w:rsidRDefault="006029BC" w:rsidP="00CB5FCF">
            <w:pPr>
              <w:pStyle w:val="ab"/>
              <w:numPr>
                <w:ilvl w:val="0"/>
                <w:numId w:val="128"/>
              </w:numPr>
              <w:spacing w:line="276" w:lineRule="auto"/>
              <w:ind w:firstLineChars="0"/>
              <w:rPr>
                <w:rFonts w:ascii="宋体" w:hAnsi="宋体"/>
                <w:sz w:val="22"/>
              </w:rPr>
            </w:pPr>
            <w:r>
              <w:rPr>
                <w:rFonts w:ascii="宋体" w:hAnsi="宋体" w:hint="eastAsia"/>
                <w:color w:val="FF0000"/>
                <w:sz w:val="22"/>
              </w:rPr>
              <w:t>清除表prod_inst中的数据：</w:t>
            </w:r>
          </w:p>
          <w:p w14:paraId="5F447F7E" w14:textId="77777777" w:rsidR="00E53477" w:rsidRDefault="00E53477" w:rsidP="00CB5FCF">
            <w:pPr>
              <w:pStyle w:val="ab"/>
              <w:spacing w:line="276" w:lineRule="auto"/>
              <w:ind w:left="360" w:firstLineChars="0" w:firstLine="0"/>
              <w:rPr>
                <w:rFonts w:ascii="宋体" w:hAnsi="宋体"/>
                <w:color w:val="FF0000"/>
                <w:sz w:val="22"/>
              </w:rPr>
            </w:pPr>
            <w:r>
              <w:rPr>
                <w:rFonts w:ascii="宋体" w:hAnsi="宋体"/>
                <w:color w:val="FF0000"/>
                <w:sz w:val="22"/>
              </w:rPr>
              <w:t>set</w:t>
            </w:r>
            <w:r w:rsidR="006029BC" w:rsidRPr="00CB5FCF">
              <w:rPr>
                <w:rFonts w:ascii="宋体" w:hAnsi="宋体"/>
                <w:color w:val="FF0000"/>
                <w:sz w:val="22"/>
              </w:rPr>
              <w:t xml:space="preserve"> autocommit=1;</w:t>
            </w:r>
          </w:p>
          <w:p w14:paraId="4203A518" w14:textId="61DBDF36" w:rsidR="006029BC" w:rsidRDefault="006029BC" w:rsidP="00CB5FCF">
            <w:pPr>
              <w:pStyle w:val="ab"/>
              <w:spacing w:line="276" w:lineRule="auto"/>
              <w:ind w:left="360" w:firstLineChars="0" w:firstLine="0"/>
              <w:rPr>
                <w:rFonts w:ascii="宋体" w:hAnsi="宋体"/>
                <w:color w:val="FF0000"/>
                <w:sz w:val="22"/>
              </w:rPr>
            </w:pPr>
            <w:r>
              <w:rPr>
                <w:rFonts w:ascii="宋体" w:hAnsi="宋体"/>
                <w:color w:val="FF0000"/>
                <w:sz w:val="22"/>
              </w:rPr>
              <w:t>Delete from prod_inst;</w:t>
            </w:r>
          </w:p>
          <w:p w14:paraId="0016A2E0" w14:textId="16CE5B6F" w:rsidR="00E53477" w:rsidRPr="00F40D22" w:rsidRDefault="00E53477" w:rsidP="00CB5FCF">
            <w:pPr>
              <w:pStyle w:val="ab"/>
              <w:numPr>
                <w:ilvl w:val="0"/>
                <w:numId w:val="128"/>
              </w:numPr>
              <w:spacing w:line="276" w:lineRule="auto"/>
              <w:ind w:firstLineChars="0"/>
              <w:rPr>
                <w:rFonts w:ascii="宋体" w:hAnsi="宋体"/>
                <w:sz w:val="22"/>
              </w:rPr>
            </w:pPr>
            <w:r>
              <w:rPr>
                <w:rFonts w:ascii="宋体" w:hAnsi="宋体" w:hint="eastAsia"/>
                <w:color w:val="FF0000"/>
                <w:sz w:val="22"/>
              </w:rPr>
              <w:t>执行下面的语句：</w:t>
            </w:r>
          </w:p>
          <w:p w14:paraId="3546572D" w14:textId="05967F1B" w:rsidR="00E53477" w:rsidRDefault="00AD77E0" w:rsidP="00CB5FCF">
            <w:pPr>
              <w:spacing w:line="276" w:lineRule="auto"/>
              <w:ind w:leftChars="149" w:left="358" w:firstLine="0"/>
            </w:pPr>
            <w:r w:rsidRPr="00CB5FCF">
              <w:rPr>
                <w:rFonts w:ascii="宋体" w:hAnsi="宋体"/>
                <w:sz w:val="22"/>
              </w:rPr>
              <w:t>set autocommit=0;</w:t>
            </w:r>
          </w:p>
          <w:p w14:paraId="46975AB0" w14:textId="7FBDF3FE" w:rsidR="00AD77E0" w:rsidRPr="00A1086E" w:rsidRDefault="00AD77E0" w:rsidP="00CB5FCF">
            <w:pPr>
              <w:spacing w:line="276" w:lineRule="auto"/>
              <w:ind w:leftChars="149" w:left="358" w:firstLine="0"/>
              <w:rPr>
                <w:rFonts w:ascii="宋体" w:hAnsi="宋体"/>
                <w:sz w:val="22"/>
              </w:rPr>
            </w:pPr>
            <w:r w:rsidRPr="00A1086E">
              <w:rPr>
                <w:rFonts w:ascii="宋体" w:hAnsi="宋体"/>
                <w:sz w:val="22"/>
              </w:rPr>
              <w:t>INSERT INTO prod_inst(prod_inst_id, prod_id, owner_cust_id, address_id, create_ord_id, use_cust_id) VALUES(2002016122334133, 1001010, 200124354, 10001, 9909, 200124354);</w:t>
            </w:r>
          </w:p>
          <w:p w14:paraId="377EF717" w14:textId="7996D0BF" w:rsidR="00AD77E0" w:rsidRPr="00A1086E" w:rsidRDefault="00AD77E0" w:rsidP="00CB5FCF">
            <w:pPr>
              <w:spacing w:line="276" w:lineRule="auto"/>
              <w:ind w:leftChars="149" w:left="358" w:firstLine="0"/>
              <w:jc w:val="left"/>
              <w:rPr>
                <w:rFonts w:ascii="宋体" w:hAnsi="宋体"/>
                <w:sz w:val="22"/>
              </w:rPr>
            </w:pPr>
            <w:r w:rsidRPr="00A1086E">
              <w:rPr>
                <w:rFonts w:ascii="宋体" w:hAnsi="宋体"/>
                <w:sz w:val="22"/>
              </w:rPr>
              <w:t xml:space="preserve">INSERT INTO prod_inst(prod_inst_id, prod_id, owner_cust_id, address_id, create_ord_id, use_cust_id) VALUES(2002016122334135, 1001010, </w:t>
            </w:r>
            <w:r w:rsidR="006029BC" w:rsidRPr="00CB5FCF">
              <w:rPr>
                <w:rFonts w:ascii="宋体" w:hAnsi="宋体"/>
                <w:color w:val="FF0000"/>
                <w:sz w:val="22"/>
              </w:rPr>
              <w:t>200124354</w:t>
            </w:r>
            <w:r w:rsidRPr="00A1086E">
              <w:rPr>
                <w:rFonts w:ascii="宋体" w:hAnsi="宋体"/>
                <w:sz w:val="22"/>
              </w:rPr>
              <w:t>, 10001, 9909, 200124353);</w:t>
            </w:r>
          </w:p>
          <w:p w14:paraId="7A2B8EDE" w14:textId="77777777" w:rsidR="00AD77E0" w:rsidRDefault="00AD77E0" w:rsidP="00CB5FCF">
            <w:pPr>
              <w:spacing w:line="276" w:lineRule="auto"/>
              <w:ind w:leftChars="149" w:left="358" w:firstLine="0"/>
              <w:rPr>
                <w:rFonts w:ascii="宋体" w:hAnsi="宋体"/>
                <w:sz w:val="22"/>
              </w:rPr>
            </w:pPr>
            <w:r w:rsidRPr="00A1086E">
              <w:rPr>
                <w:rFonts w:ascii="宋体" w:hAnsi="宋体" w:hint="eastAsia"/>
                <w:sz w:val="22"/>
              </w:rPr>
              <w:t>rollback;</w:t>
            </w:r>
          </w:p>
          <w:p w14:paraId="2431D994" w14:textId="47B2E821" w:rsidR="006C4EDC" w:rsidRPr="00A1086E" w:rsidRDefault="006C4EDC" w:rsidP="00CB5FCF">
            <w:pPr>
              <w:spacing w:line="276" w:lineRule="auto"/>
              <w:ind w:leftChars="149" w:left="358" w:firstLine="0"/>
              <w:rPr>
                <w:rFonts w:ascii="宋体" w:hAnsi="宋体" w:cs="Arial"/>
                <w:sz w:val="22"/>
                <w:szCs w:val="21"/>
              </w:rPr>
            </w:pPr>
            <w:r w:rsidRPr="00CB5FCF">
              <w:rPr>
                <w:rFonts w:ascii="宋体" w:hAnsi="宋体"/>
                <w:color w:val="FF0000"/>
                <w:sz w:val="22"/>
              </w:rPr>
              <w:t>select * from prod_inst;表中没有数据</w:t>
            </w:r>
          </w:p>
        </w:tc>
      </w:tr>
      <w:tr w:rsidR="00AD77E0" w:rsidRPr="00A1086E" w14:paraId="126F855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415B378"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48F0C9B" w14:textId="01525F95" w:rsidR="00AD77E0" w:rsidRPr="00A1086E" w:rsidRDefault="00AD77E0" w:rsidP="00126C0C">
            <w:pPr>
              <w:ind w:firstLine="0"/>
              <w:rPr>
                <w:rFonts w:ascii="宋体" w:hAnsi="宋体" w:cs="Arial"/>
                <w:sz w:val="22"/>
              </w:rPr>
            </w:pPr>
            <w:r w:rsidRPr="00A1086E">
              <w:rPr>
                <w:rFonts w:ascii="宋体" w:hAnsi="宋体" w:cs="Arial" w:hint="eastAsia"/>
                <w:sz w:val="22"/>
              </w:rPr>
              <w:t>第一个事务执行成功，</w:t>
            </w:r>
            <w:r w:rsidRPr="00CB5FCF">
              <w:rPr>
                <w:rFonts w:ascii="宋体" w:hAnsi="宋体" w:cs="Arial" w:hint="eastAsia"/>
                <w:color w:val="FF0000"/>
                <w:sz w:val="22"/>
              </w:rPr>
              <w:t>并且数据库有两条数据；</w:t>
            </w:r>
          </w:p>
          <w:p w14:paraId="0F92EBDF" w14:textId="655DE67B" w:rsidR="00AD77E0" w:rsidRPr="00A1086E" w:rsidRDefault="00AD77E0" w:rsidP="00F40D22">
            <w:pPr>
              <w:spacing w:line="276" w:lineRule="auto"/>
              <w:ind w:firstLine="0"/>
              <w:rPr>
                <w:rFonts w:ascii="宋体" w:hAnsi="宋体" w:cs="Arial"/>
                <w:sz w:val="22"/>
                <w:szCs w:val="21"/>
              </w:rPr>
            </w:pPr>
            <w:r w:rsidRPr="00A1086E">
              <w:rPr>
                <w:rFonts w:ascii="宋体" w:hAnsi="宋体" w:cs="Arial" w:hint="eastAsia"/>
                <w:sz w:val="22"/>
              </w:rPr>
              <w:t>第二个事务执行失败，</w:t>
            </w:r>
            <w:r w:rsidRPr="00CB5FCF">
              <w:rPr>
                <w:rFonts w:ascii="宋体" w:hAnsi="宋体" w:cs="Arial" w:hint="eastAsia"/>
                <w:color w:val="FF0000"/>
                <w:sz w:val="22"/>
              </w:rPr>
              <w:t>数据库没有数据；</w:t>
            </w:r>
          </w:p>
        </w:tc>
      </w:tr>
      <w:tr w:rsidR="00AD77E0" w:rsidRPr="00A1086E" w14:paraId="08A53ED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5BC880" w14:textId="77777777" w:rsidR="00AD77E0" w:rsidRPr="00A1086E" w:rsidRDefault="00AD77E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B27CB89" w14:textId="7AFF5BBA" w:rsidR="00AD77E0" w:rsidRPr="00A1086E" w:rsidRDefault="00AD77E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0B83C54" w14:textId="77777777" w:rsidR="00AD77E0" w:rsidRPr="00A1086E" w:rsidRDefault="00AD77E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6EF6291" w14:textId="4C707DE6" w:rsidR="00AD77E0" w:rsidRPr="00A1086E" w:rsidRDefault="00AD77E0" w:rsidP="00CA0EAD">
            <w:pPr>
              <w:spacing w:line="276" w:lineRule="auto"/>
              <w:ind w:firstLine="0"/>
              <w:rPr>
                <w:rFonts w:ascii="宋体" w:hAnsi="宋体" w:cs="Arial"/>
                <w:sz w:val="22"/>
              </w:rPr>
            </w:pPr>
            <w:r w:rsidRPr="00A1086E">
              <w:rPr>
                <w:rFonts w:ascii="宋体" w:hAnsi="宋体" w:cs="Arial"/>
                <w:i/>
                <w:color w:val="C00000"/>
                <w:sz w:val="22"/>
              </w:rPr>
              <w:t>A:较好完成，</w:t>
            </w:r>
            <w:ins w:id="171" w:author="shi wei" w:date="2017-03-09T10:46:00Z">
              <w:r w:rsidR="0033143A" w:rsidRPr="00A1086E" w:rsidDel="0033143A">
                <w:rPr>
                  <w:rFonts w:ascii="宋体" w:hAnsi="宋体" w:cs="Arial"/>
                  <w:i/>
                  <w:color w:val="C00000"/>
                  <w:sz w:val="22"/>
                </w:rPr>
                <w:t xml:space="preserve"> </w:t>
              </w:r>
            </w:ins>
            <w:del w:id="172" w:author="shi wei" w:date="2017-03-09T10:46:00Z">
              <w:r w:rsidRPr="00A1086E" w:rsidDel="0033143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D77E0" w:rsidRPr="00A1086E" w14:paraId="3C5DCAE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668F36F" w14:textId="77777777" w:rsidR="00AD77E0" w:rsidRPr="00A1086E" w:rsidRDefault="00AD77E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34FB2AE" w14:textId="77777777" w:rsidR="00AD77E0" w:rsidRPr="00A1086E" w:rsidRDefault="00AD77E0" w:rsidP="00CA0EAD">
            <w:pPr>
              <w:spacing w:line="276" w:lineRule="auto"/>
              <w:ind w:firstLine="66"/>
              <w:rPr>
                <w:rFonts w:ascii="宋体" w:hAnsi="宋体" w:cs="Arial"/>
                <w:kern w:val="0"/>
                <w:sz w:val="22"/>
                <w:szCs w:val="21"/>
              </w:rPr>
            </w:pPr>
          </w:p>
          <w:p w14:paraId="63869061" w14:textId="77777777" w:rsidR="00AD77E0" w:rsidRPr="00A1086E" w:rsidRDefault="00AD77E0" w:rsidP="00CA0EAD">
            <w:pPr>
              <w:spacing w:line="276" w:lineRule="auto"/>
              <w:ind w:firstLine="66"/>
              <w:rPr>
                <w:rFonts w:ascii="宋体" w:hAnsi="宋体" w:cs="Arial"/>
                <w:kern w:val="0"/>
                <w:sz w:val="22"/>
                <w:szCs w:val="21"/>
              </w:rPr>
            </w:pPr>
          </w:p>
        </w:tc>
      </w:tr>
      <w:tr w:rsidR="00AD77E0" w:rsidRPr="00A1086E" w14:paraId="3882F4A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53DEECF" w14:textId="77777777" w:rsidR="00AD77E0" w:rsidRPr="00A1086E" w:rsidRDefault="00AD77E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3FF74CE" w14:textId="77777777" w:rsidR="00AD77E0" w:rsidRPr="00A1086E" w:rsidRDefault="00AD77E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A30FB8B" w14:textId="77777777" w:rsidR="00AD77E0" w:rsidRPr="00A1086E" w:rsidRDefault="00AD77E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42EF53D" w14:textId="77777777" w:rsidR="00AD77E0" w:rsidRPr="00A1086E" w:rsidRDefault="00AD77E0" w:rsidP="00CA0EAD">
            <w:pPr>
              <w:pStyle w:val="aa"/>
              <w:widowControl w:val="0"/>
              <w:spacing w:before="156" w:line="276" w:lineRule="auto"/>
              <w:ind w:firstLine="66"/>
              <w:outlineLvl w:val="9"/>
              <w:rPr>
                <w:rFonts w:ascii="宋体" w:eastAsia="宋体" w:hAnsi="宋体" w:cs="Arial"/>
                <w:kern w:val="2"/>
                <w:sz w:val="22"/>
                <w:szCs w:val="21"/>
              </w:rPr>
            </w:pPr>
          </w:p>
        </w:tc>
      </w:tr>
    </w:tbl>
    <w:p w14:paraId="13426CD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lastRenderedPageBreak/>
        <w:t>跨分片事务操作开关测试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2CC5F6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DD0FA9F"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52B64C7" w14:textId="7253F8D5" w:rsidR="00A04E87" w:rsidRPr="00A1086E" w:rsidRDefault="00486522" w:rsidP="00CA0EAD">
            <w:pPr>
              <w:spacing w:line="276" w:lineRule="auto"/>
              <w:ind w:firstLine="0"/>
              <w:rPr>
                <w:rFonts w:ascii="宋体" w:hAnsi="宋体" w:cs="Arial"/>
                <w:sz w:val="22"/>
                <w:szCs w:val="21"/>
              </w:rPr>
            </w:pPr>
            <w:r w:rsidRPr="00A1086E">
              <w:rPr>
                <w:rFonts w:ascii="宋体" w:hAnsi="宋体" w:hint="eastAsia"/>
                <w:sz w:val="22"/>
              </w:rPr>
              <w:t>在未开启分布式事务情况下执行跨分片开启事务失败测试</w:t>
            </w:r>
          </w:p>
        </w:tc>
      </w:tr>
      <w:tr w:rsidR="00486522" w:rsidRPr="00A1086E" w14:paraId="04814354"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19E59EE"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2ECE104" w14:textId="1A7DF62C" w:rsidR="00486522" w:rsidRPr="00A1086E" w:rsidRDefault="0048652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486522" w:rsidRPr="00A1086E" w14:paraId="603CC27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E009E24"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8BFC6DD" w14:textId="6D766CDA" w:rsidR="00486522" w:rsidRPr="00A1086E" w:rsidRDefault="00486522" w:rsidP="00CA0EAD">
            <w:pPr>
              <w:spacing w:line="276" w:lineRule="auto"/>
              <w:ind w:firstLine="0"/>
              <w:rPr>
                <w:rFonts w:ascii="宋体" w:hAnsi="宋体" w:cs="Arial"/>
                <w:sz w:val="22"/>
                <w:szCs w:val="21"/>
              </w:rPr>
            </w:pPr>
            <w:r w:rsidRPr="00A1086E">
              <w:rPr>
                <w:rFonts w:ascii="宋体" w:hAnsi="宋体" w:hint="eastAsia"/>
                <w:sz w:val="22"/>
              </w:rPr>
              <w:t>测试组件对事务的支持情况</w:t>
            </w:r>
          </w:p>
        </w:tc>
      </w:tr>
      <w:tr w:rsidR="00486522" w:rsidRPr="00A1086E" w14:paraId="55A199B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5FCE8DC"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33AE453" w14:textId="67484F4D" w:rsidR="00486522" w:rsidRPr="00CB5FCF" w:rsidRDefault="009B5BBF" w:rsidP="00CB5FCF">
            <w:pPr>
              <w:pStyle w:val="ab"/>
              <w:numPr>
                <w:ilvl w:val="0"/>
                <w:numId w:val="129"/>
              </w:numPr>
              <w:snapToGrid w:val="0"/>
              <w:spacing w:line="160" w:lineRule="atLeast"/>
              <w:ind w:firstLineChars="0"/>
              <w:rPr>
                <w:rFonts w:ascii="宋体" w:hAnsi="宋体"/>
                <w:color w:val="FF0000"/>
                <w:sz w:val="22"/>
              </w:rPr>
            </w:pPr>
            <w:r w:rsidRPr="00CB5FCF">
              <w:rPr>
                <w:rFonts w:ascii="宋体" w:hAnsi="宋体" w:hint="eastAsia"/>
                <w:color w:val="FF0000"/>
                <w:sz w:val="22"/>
              </w:rPr>
              <w:t>用例</w:t>
            </w:r>
            <w:r w:rsidRPr="00CB5FCF">
              <w:rPr>
                <w:rFonts w:ascii="宋体" w:hAnsi="宋体"/>
                <w:color w:val="FF0000"/>
                <w:sz w:val="22"/>
              </w:rPr>
              <w:t>4.1.</w:t>
            </w:r>
            <w:r w:rsidR="006C6539" w:rsidRPr="006C6539">
              <w:rPr>
                <w:rFonts w:ascii="宋体" w:hAnsi="宋体"/>
                <w:color w:val="00B0F0"/>
                <w:sz w:val="22"/>
              </w:rPr>
              <w:t>2</w:t>
            </w:r>
            <w:del w:id="173" w:author="shi wei" w:date="2017-03-09T10:46:00Z">
              <w:r w:rsidRPr="00CB5FCF" w:rsidDel="00AE4EE2">
                <w:rPr>
                  <w:rFonts w:ascii="宋体" w:hAnsi="宋体"/>
                  <w:color w:val="FF0000"/>
                  <w:sz w:val="22"/>
                </w:rPr>
                <w:delText>成功执行</w:delText>
              </w:r>
            </w:del>
            <w:ins w:id="174" w:author="shi wei" w:date="2017-03-09T10:46:00Z">
              <w:r w:rsidR="00671C39">
                <w:rPr>
                  <w:rFonts w:ascii="宋体" w:hAnsi="宋体" w:hint="eastAsia"/>
                  <w:color w:val="FF0000"/>
                  <w:sz w:val="22"/>
                </w:rPr>
                <w:t>中的</w:t>
              </w:r>
              <w:r w:rsidR="00257E8D">
                <w:rPr>
                  <w:rFonts w:ascii="宋体" w:hAnsi="宋体" w:hint="eastAsia"/>
                  <w:color w:val="FF0000"/>
                  <w:sz w:val="22"/>
                </w:rPr>
                <w:t>库表已存在</w:t>
              </w:r>
            </w:ins>
          </w:p>
          <w:p w14:paraId="227DF80C" w14:textId="5A68E8EA" w:rsidR="00486522" w:rsidRPr="00CB5FCF" w:rsidRDefault="009B5BBF" w:rsidP="00CB5FCF">
            <w:pPr>
              <w:pStyle w:val="ab"/>
              <w:numPr>
                <w:ilvl w:val="0"/>
                <w:numId w:val="129"/>
              </w:numPr>
              <w:spacing w:line="276" w:lineRule="auto"/>
              <w:ind w:firstLineChars="0"/>
              <w:rPr>
                <w:rFonts w:ascii="宋体" w:hAnsi="宋体" w:cs="Arial"/>
                <w:sz w:val="22"/>
                <w:szCs w:val="21"/>
              </w:rPr>
            </w:pPr>
            <w:r w:rsidRPr="00CB5FCF">
              <w:rPr>
                <w:rFonts w:ascii="宋体" w:hAnsi="宋体" w:hint="eastAsia"/>
                <w:color w:val="FF0000"/>
                <w:sz w:val="22"/>
              </w:rPr>
              <w:t>分片表</w:t>
            </w:r>
            <w:r w:rsidR="00486522" w:rsidRPr="00CB5FCF">
              <w:rPr>
                <w:rFonts w:ascii="宋体" w:hAnsi="宋体"/>
                <w:color w:val="FF0000"/>
                <w:sz w:val="22"/>
              </w:rPr>
              <w:t>customer</w:t>
            </w:r>
            <w:r w:rsidR="00486522" w:rsidRPr="00CB5FCF">
              <w:rPr>
                <w:rFonts w:ascii="宋体" w:hAnsi="宋体" w:hint="eastAsia"/>
                <w:color w:val="FF0000"/>
                <w:sz w:val="22"/>
              </w:rPr>
              <w:t>、</w:t>
            </w:r>
            <w:r w:rsidR="00486522" w:rsidRPr="00CB5FCF">
              <w:rPr>
                <w:rFonts w:ascii="宋体" w:hAnsi="宋体"/>
                <w:color w:val="FF0000"/>
                <w:sz w:val="22"/>
              </w:rPr>
              <w:t>prod_inst</w:t>
            </w:r>
            <w:r w:rsidRPr="00CB5FCF">
              <w:rPr>
                <w:rFonts w:ascii="宋体" w:hAnsi="宋体" w:hint="eastAsia"/>
                <w:color w:val="FF0000"/>
                <w:sz w:val="22"/>
              </w:rPr>
              <w:t>为空表</w:t>
            </w:r>
          </w:p>
        </w:tc>
      </w:tr>
      <w:tr w:rsidR="00486522" w:rsidRPr="00A1086E" w14:paraId="40CA37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3929B2F"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5C35442" w14:textId="77777777" w:rsidR="00486522" w:rsidRPr="00A1086E" w:rsidRDefault="00486522" w:rsidP="00126C0C">
            <w:pPr>
              <w:ind w:firstLine="0"/>
              <w:rPr>
                <w:rFonts w:ascii="宋体" w:hAnsi="宋体"/>
                <w:sz w:val="22"/>
              </w:rPr>
            </w:pPr>
            <w:r w:rsidRPr="00A1086E">
              <w:rPr>
                <w:rFonts w:ascii="宋体" w:hAnsi="宋体" w:hint="eastAsia"/>
                <w:sz w:val="22"/>
              </w:rPr>
              <w:t>设置事务autocommit</w:t>
            </w:r>
            <w:r w:rsidRPr="00A1086E">
              <w:rPr>
                <w:rFonts w:ascii="宋体" w:hAnsi="宋体"/>
                <w:sz w:val="22"/>
              </w:rPr>
              <w:t>=0</w:t>
            </w:r>
            <w:r w:rsidRPr="00A1086E">
              <w:rPr>
                <w:rFonts w:ascii="宋体" w:hAnsi="宋体" w:hint="eastAsia"/>
                <w:sz w:val="22"/>
              </w:rPr>
              <w:t>，执行一些</w:t>
            </w:r>
            <w:r w:rsidRPr="00A1086E">
              <w:rPr>
                <w:rFonts w:ascii="宋体" w:hAnsi="宋体"/>
                <w:sz w:val="22"/>
              </w:rPr>
              <w:t>DML</w:t>
            </w:r>
            <w:r w:rsidRPr="00A1086E">
              <w:rPr>
                <w:rFonts w:ascii="宋体" w:hAnsi="宋体" w:hint="eastAsia"/>
                <w:sz w:val="22"/>
              </w:rPr>
              <w:t>语句后commit</w:t>
            </w:r>
            <w:r w:rsidRPr="00A1086E">
              <w:rPr>
                <w:rFonts w:ascii="宋体" w:hAnsi="宋体"/>
                <w:sz w:val="22"/>
              </w:rPr>
              <w:t>,</w:t>
            </w:r>
            <w:r w:rsidRPr="00A1086E">
              <w:rPr>
                <w:rFonts w:ascii="宋体" w:hAnsi="宋体" w:hint="eastAsia"/>
                <w:sz w:val="22"/>
              </w:rPr>
              <w:t>查看结果是否符合预期；</w:t>
            </w:r>
          </w:p>
          <w:p w14:paraId="71844BEE" w14:textId="77777777" w:rsidR="00486522" w:rsidRPr="00A1086E" w:rsidRDefault="00486522" w:rsidP="00126C0C">
            <w:pPr>
              <w:ind w:firstLine="0"/>
              <w:rPr>
                <w:rFonts w:ascii="宋体" w:hAnsi="宋体"/>
                <w:sz w:val="22"/>
              </w:rPr>
            </w:pPr>
            <w:r w:rsidRPr="00A1086E">
              <w:rPr>
                <w:rFonts w:ascii="宋体" w:hAnsi="宋体"/>
                <w:sz w:val="22"/>
              </w:rPr>
              <w:t>set autocommit=0;</w:t>
            </w:r>
          </w:p>
          <w:p w14:paraId="7B61CF23" w14:textId="77777777" w:rsidR="00486522" w:rsidRPr="00A1086E" w:rsidRDefault="00486522" w:rsidP="00126C0C">
            <w:pPr>
              <w:ind w:firstLine="0"/>
              <w:rPr>
                <w:rFonts w:ascii="宋体" w:hAnsi="宋体"/>
                <w:sz w:val="22"/>
              </w:rPr>
            </w:pPr>
            <w:r w:rsidRPr="00A1086E">
              <w:rPr>
                <w:rFonts w:ascii="宋体" w:hAnsi="宋体"/>
                <w:sz w:val="22"/>
              </w:rPr>
              <w:t>INSERT INTO prod_inst(prod_inst_id, prod_id, owner_cust_id, address_id, create_ord_id, use_cust_id) VALUES(2002016122334144, 1001011, 200124355, 10001, 9909, 200124355);</w:t>
            </w:r>
          </w:p>
          <w:p w14:paraId="72545E48" w14:textId="77777777" w:rsidR="00486522" w:rsidRPr="00A1086E" w:rsidRDefault="00486522" w:rsidP="00126C0C">
            <w:pPr>
              <w:ind w:firstLine="0"/>
              <w:rPr>
                <w:rFonts w:ascii="宋体" w:hAnsi="宋体"/>
                <w:sz w:val="22"/>
              </w:rPr>
            </w:pPr>
            <w:r w:rsidRPr="00A1086E">
              <w:rPr>
                <w:rFonts w:ascii="宋体" w:hAnsi="宋体"/>
                <w:sz w:val="22"/>
              </w:rPr>
              <w:t>INSERT INTO customer(cust_id, credit_id, service_grade_id, credit_limit_id, party_id, cust_name, common_region_id, cust_source_id, cust_order_id) VALUES(200124353, 1112, 3, 10010, 10000, '测试用户a', 200, 101, 10011);</w:t>
            </w:r>
          </w:p>
          <w:p w14:paraId="29B1F801" w14:textId="77777777" w:rsidR="00486522" w:rsidRPr="00A1086E" w:rsidRDefault="00486522" w:rsidP="00126C0C">
            <w:pPr>
              <w:ind w:firstLine="0"/>
              <w:rPr>
                <w:rFonts w:ascii="宋体" w:hAnsi="宋体"/>
                <w:sz w:val="22"/>
              </w:rPr>
            </w:pPr>
            <w:r w:rsidRPr="00A1086E">
              <w:rPr>
                <w:rFonts w:ascii="宋体" w:hAnsi="宋体" w:hint="eastAsia"/>
                <w:sz w:val="22"/>
              </w:rPr>
              <w:t>commit;</w:t>
            </w:r>
          </w:p>
          <w:p w14:paraId="2B83FDFB" w14:textId="77777777" w:rsidR="00486522" w:rsidRPr="00A1086E" w:rsidRDefault="00486522" w:rsidP="00126C0C">
            <w:pPr>
              <w:ind w:firstLine="0"/>
              <w:rPr>
                <w:rFonts w:ascii="宋体" w:hAnsi="宋体"/>
                <w:sz w:val="22"/>
              </w:rPr>
            </w:pPr>
          </w:p>
          <w:p w14:paraId="01B341D5" w14:textId="05BC321A" w:rsidR="00486522" w:rsidRPr="00A1086E" w:rsidRDefault="00486522" w:rsidP="00126C0C">
            <w:pPr>
              <w:ind w:firstLine="0"/>
              <w:rPr>
                <w:rFonts w:ascii="宋体" w:hAnsi="宋体"/>
                <w:sz w:val="22"/>
              </w:rPr>
            </w:pPr>
            <w:r w:rsidRPr="00A1086E">
              <w:rPr>
                <w:rFonts w:ascii="宋体" w:hAnsi="宋体" w:hint="eastAsia"/>
                <w:sz w:val="22"/>
              </w:rPr>
              <w:t>注：</w:t>
            </w:r>
            <w:r w:rsidRPr="00A1086E">
              <w:rPr>
                <w:rFonts w:ascii="宋体" w:hAnsi="宋体"/>
                <w:sz w:val="22"/>
              </w:rPr>
              <w:t>prod_inst</w:t>
            </w:r>
            <w:r w:rsidRPr="00A1086E">
              <w:rPr>
                <w:rFonts w:ascii="宋体" w:hAnsi="宋体" w:hint="eastAsia"/>
                <w:sz w:val="22"/>
              </w:rPr>
              <w:t>[</w:t>
            </w:r>
            <w:r w:rsidR="001B4308" w:rsidRPr="00CB5FCF">
              <w:rPr>
                <w:rFonts w:ascii="宋体" w:hAnsi="宋体"/>
                <w:color w:val="FF0000"/>
                <w:sz w:val="22"/>
              </w:rPr>
              <w:t>owner</w:t>
            </w:r>
            <w:r w:rsidRPr="00CB5FCF">
              <w:rPr>
                <w:rFonts w:ascii="宋体" w:hAnsi="宋体"/>
                <w:color w:val="FF0000"/>
                <w:sz w:val="22"/>
              </w:rPr>
              <w:t>_cust_id</w:t>
            </w:r>
            <w:r w:rsidRPr="00A1086E">
              <w:rPr>
                <w:rFonts w:ascii="宋体" w:hAnsi="宋体" w:hint="eastAsia"/>
                <w:sz w:val="22"/>
              </w:rPr>
              <w:t>=</w:t>
            </w:r>
            <w:r w:rsidRPr="00A1086E">
              <w:rPr>
                <w:rFonts w:ascii="宋体" w:hAnsi="宋体"/>
                <w:sz w:val="22"/>
              </w:rPr>
              <w:t>200124355</w:t>
            </w:r>
            <w:r w:rsidRPr="00A1086E">
              <w:rPr>
                <w:rFonts w:ascii="宋体" w:hAnsi="宋体" w:hint="eastAsia"/>
                <w:sz w:val="22"/>
              </w:rPr>
              <w:t>]和</w:t>
            </w:r>
            <w:r w:rsidRPr="00A1086E">
              <w:rPr>
                <w:rFonts w:ascii="宋体" w:hAnsi="宋体"/>
                <w:sz w:val="22"/>
              </w:rPr>
              <w:t>customer[cust_id=200124353]</w:t>
            </w:r>
            <w:r w:rsidRPr="00A1086E">
              <w:rPr>
                <w:rFonts w:ascii="宋体" w:hAnsi="宋体" w:hint="eastAsia"/>
                <w:sz w:val="22"/>
              </w:rPr>
              <w:t>两条数据不在同一个分片内</w:t>
            </w:r>
          </w:p>
          <w:p w14:paraId="1A58192B" w14:textId="77777777" w:rsidR="00486522" w:rsidRPr="00A1086E" w:rsidRDefault="00486522" w:rsidP="00CA0EAD">
            <w:pPr>
              <w:spacing w:line="276" w:lineRule="auto"/>
              <w:ind w:firstLine="0"/>
              <w:rPr>
                <w:rFonts w:ascii="宋体" w:hAnsi="宋体" w:cs="Arial"/>
                <w:sz w:val="22"/>
                <w:szCs w:val="21"/>
              </w:rPr>
            </w:pPr>
          </w:p>
        </w:tc>
      </w:tr>
      <w:tr w:rsidR="00486522" w:rsidRPr="00A1086E" w14:paraId="432D800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8CD66A3"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4F12BF8" w14:textId="48C90492" w:rsidR="00486522" w:rsidRPr="00A1086E" w:rsidRDefault="00486522" w:rsidP="00CB5FCF">
            <w:pPr>
              <w:spacing w:line="276" w:lineRule="auto"/>
              <w:ind w:firstLine="0"/>
              <w:rPr>
                <w:rFonts w:ascii="宋体" w:hAnsi="宋体" w:cs="Arial"/>
                <w:sz w:val="22"/>
              </w:rPr>
            </w:pPr>
            <w:r w:rsidRPr="00A1086E">
              <w:rPr>
                <w:rFonts w:ascii="宋体" w:hAnsi="宋体" w:cs="Arial" w:hint="eastAsia"/>
                <w:sz w:val="22"/>
              </w:rPr>
              <w:t>在未开启分布式事务的情况下，</w:t>
            </w:r>
            <w:r w:rsidR="00580209" w:rsidRPr="00CB5FCF">
              <w:rPr>
                <w:rFonts w:ascii="宋体" w:hAnsi="宋体" w:cs="Arial" w:hint="eastAsia"/>
                <w:color w:val="FF0000"/>
                <w:sz w:val="22"/>
              </w:rPr>
              <w:t>执行第二条插入语句时报错</w:t>
            </w:r>
            <w:r w:rsidR="006B563A">
              <w:rPr>
                <w:rFonts w:ascii="宋体" w:hAnsi="宋体" w:cs="Arial" w:hint="eastAsia"/>
                <w:color w:val="FF0000"/>
                <w:sz w:val="22"/>
              </w:rPr>
              <w:t>提示“未开启分布式事务但存在跨分片操作”。</w:t>
            </w:r>
          </w:p>
          <w:p w14:paraId="6AE736C8" w14:textId="0D8521CB" w:rsidR="00486522" w:rsidRPr="00A1086E" w:rsidRDefault="00486522" w:rsidP="00F40D22">
            <w:pPr>
              <w:spacing w:line="276" w:lineRule="auto"/>
              <w:ind w:firstLine="0"/>
              <w:rPr>
                <w:rFonts w:ascii="宋体" w:hAnsi="宋体" w:cs="Arial"/>
                <w:sz w:val="22"/>
                <w:szCs w:val="21"/>
              </w:rPr>
            </w:pPr>
            <w:r w:rsidRPr="00CB5FCF">
              <w:rPr>
                <w:rFonts w:ascii="宋体" w:hAnsi="宋体" w:cs="Arial" w:hint="eastAsia"/>
                <w:color w:val="FF0000"/>
                <w:sz w:val="22"/>
              </w:rPr>
              <w:t>数据库</w:t>
            </w:r>
            <w:r w:rsidR="00580209" w:rsidRPr="00CB5FCF">
              <w:rPr>
                <w:rFonts w:ascii="宋体" w:hAnsi="宋体" w:cs="Arial" w:hint="eastAsia"/>
                <w:color w:val="FF0000"/>
                <w:sz w:val="22"/>
              </w:rPr>
              <w:t>中</w:t>
            </w:r>
            <w:ins w:id="175" w:author="shi wei" w:date="2017-03-09T10:55:00Z">
              <w:r w:rsidR="00283E98">
                <w:rPr>
                  <w:rFonts w:ascii="宋体" w:hAnsi="宋体" w:cs="Arial" w:hint="eastAsia"/>
                  <w:color w:val="FF0000"/>
                  <w:sz w:val="22"/>
                </w:rPr>
                <w:t>无</w:t>
              </w:r>
            </w:ins>
            <w:del w:id="176" w:author="shi wei" w:date="2017-03-09T10:55:00Z">
              <w:r w:rsidR="00580209" w:rsidRPr="00CB5FCF" w:rsidDel="00283E98">
                <w:rPr>
                  <w:rFonts w:ascii="宋体" w:hAnsi="宋体" w:cs="Arial" w:hint="eastAsia"/>
                  <w:color w:val="FF0000"/>
                  <w:sz w:val="22"/>
                </w:rPr>
                <w:delText>只有</w:delText>
              </w:r>
              <w:r w:rsidR="00580209" w:rsidRPr="00CB5FCF" w:rsidDel="00145C51">
                <w:rPr>
                  <w:rFonts w:ascii="宋体" w:hAnsi="宋体" w:cs="Arial" w:hint="eastAsia"/>
                  <w:color w:val="FF0000"/>
                  <w:sz w:val="22"/>
                </w:rPr>
                <w:delText>一</w:delText>
              </w:r>
              <w:r w:rsidRPr="00CB5FCF" w:rsidDel="00145C51">
                <w:rPr>
                  <w:rFonts w:ascii="宋体" w:hAnsi="宋体" w:cs="Arial" w:hint="eastAsia"/>
                  <w:color w:val="FF0000"/>
                  <w:sz w:val="22"/>
                </w:rPr>
                <w:delText>条</w:delText>
              </w:r>
            </w:del>
            <w:r w:rsidRPr="00CB5FCF">
              <w:rPr>
                <w:rFonts w:ascii="宋体" w:hAnsi="宋体" w:cs="Arial" w:hint="eastAsia"/>
                <w:color w:val="FF0000"/>
                <w:sz w:val="22"/>
              </w:rPr>
              <w:t>数据；</w:t>
            </w:r>
          </w:p>
        </w:tc>
      </w:tr>
      <w:tr w:rsidR="00486522" w:rsidRPr="00A1086E" w14:paraId="3A4E26F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3948F30"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54602B3" w14:textId="700247C1"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9E253D5" w14:textId="77777777"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AB7052B" w14:textId="761A080A" w:rsidR="00486522" w:rsidRPr="00A1086E" w:rsidRDefault="00486522" w:rsidP="00CA0EAD">
            <w:pPr>
              <w:spacing w:line="276" w:lineRule="auto"/>
              <w:ind w:firstLine="0"/>
              <w:rPr>
                <w:rFonts w:ascii="宋体" w:hAnsi="宋体" w:cs="Arial"/>
                <w:sz w:val="22"/>
              </w:rPr>
            </w:pPr>
            <w:r w:rsidRPr="00A1086E">
              <w:rPr>
                <w:rFonts w:ascii="宋体" w:hAnsi="宋体" w:cs="Arial"/>
                <w:i/>
                <w:color w:val="C00000"/>
                <w:sz w:val="22"/>
              </w:rPr>
              <w:t>A:较好完成，</w:t>
            </w:r>
            <w:del w:id="177" w:author="shi wei" w:date="2017-03-09T10:55:00Z">
              <w:r w:rsidRPr="00A1086E" w:rsidDel="00C06E3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486522" w:rsidRPr="00A1086E" w14:paraId="2142CCB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3391A6E"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20B7EC38" w14:textId="77777777" w:rsidR="00486522" w:rsidRPr="00A1086E" w:rsidRDefault="00486522" w:rsidP="00CA0EAD">
            <w:pPr>
              <w:spacing w:line="276" w:lineRule="auto"/>
              <w:ind w:firstLine="66"/>
              <w:rPr>
                <w:rFonts w:ascii="宋体" w:hAnsi="宋体" w:cs="Arial"/>
                <w:kern w:val="0"/>
                <w:sz w:val="22"/>
                <w:szCs w:val="21"/>
              </w:rPr>
            </w:pPr>
          </w:p>
          <w:p w14:paraId="4AEDD64B" w14:textId="77777777" w:rsidR="00486522" w:rsidRPr="00A1086E" w:rsidRDefault="00486522" w:rsidP="00CA0EAD">
            <w:pPr>
              <w:spacing w:line="276" w:lineRule="auto"/>
              <w:ind w:firstLine="66"/>
              <w:rPr>
                <w:rFonts w:ascii="宋体" w:hAnsi="宋体" w:cs="Arial"/>
                <w:kern w:val="0"/>
                <w:sz w:val="22"/>
                <w:szCs w:val="21"/>
              </w:rPr>
            </w:pPr>
          </w:p>
        </w:tc>
      </w:tr>
      <w:tr w:rsidR="00486522" w:rsidRPr="00A1086E" w14:paraId="7AEE1C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AB38D27"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753AC564" w14:textId="77777777" w:rsidR="00486522" w:rsidRPr="00A1086E" w:rsidRDefault="00486522"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6AB37E51"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301E656" w14:textId="77777777" w:rsidR="00486522" w:rsidRPr="00A1086E" w:rsidRDefault="00486522" w:rsidP="00CA0EAD">
            <w:pPr>
              <w:pStyle w:val="aa"/>
              <w:widowControl w:val="0"/>
              <w:spacing w:before="156" w:line="276" w:lineRule="auto"/>
              <w:ind w:firstLine="66"/>
              <w:outlineLvl w:val="9"/>
              <w:rPr>
                <w:rFonts w:ascii="宋体" w:eastAsia="宋体" w:hAnsi="宋体" w:cs="Arial"/>
                <w:kern w:val="2"/>
                <w:sz w:val="22"/>
                <w:szCs w:val="21"/>
              </w:rPr>
            </w:pPr>
          </w:p>
        </w:tc>
      </w:tr>
    </w:tbl>
    <w:p w14:paraId="54AEEFAB" w14:textId="77777777" w:rsidR="004E610E" w:rsidRPr="00A1086E" w:rsidRDefault="004E610E" w:rsidP="004E610E">
      <w:pPr>
        <w:pStyle w:val="30"/>
        <w:numPr>
          <w:ilvl w:val="2"/>
          <w:numId w:val="2"/>
        </w:numPr>
        <w:tabs>
          <w:tab w:val="left" w:pos="720"/>
        </w:tabs>
        <w:rPr>
          <w:rFonts w:ascii="宋体" w:hAnsi="宋体"/>
        </w:rPr>
      </w:pPr>
      <w:bookmarkStart w:id="178" w:name="_Toc471846815"/>
      <w:bookmarkStart w:id="179" w:name="_Toc475119127"/>
      <w:r w:rsidRPr="00A1086E">
        <w:rPr>
          <w:rFonts w:ascii="宋体" w:hAnsi="宋体" w:hint="eastAsia"/>
        </w:rPr>
        <w:t>全局序列</w:t>
      </w:r>
      <w:bookmarkEnd w:id="178"/>
      <w:bookmarkEnd w:id="179"/>
    </w:p>
    <w:p w14:paraId="562D4E0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SQL语句</w:t>
      </w:r>
      <w:r w:rsidRPr="00A1086E">
        <w:rPr>
          <w:rFonts w:ascii="宋体" w:eastAsia="宋体" w:hAnsi="宋体"/>
        </w:rPr>
        <w:t>获取序列</w:t>
      </w:r>
      <w:r w:rsidRPr="00A1086E">
        <w:rPr>
          <w:rFonts w:ascii="宋体" w:eastAsia="宋体" w:hAnsi="宋体" w:hint="eastAsia"/>
        </w:rPr>
        <w:t>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A04E87" w:rsidRPr="00A1086E" w14:paraId="7E73902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6514633" w14:textId="77777777" w:rsidR="00A04E87" w:rsidRPr="00A1086E" w:rsidRDefault="00A04E8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6FEF7C2" w14:textId="098E401A" w:rsidR="00A04E87" w:rsidRPr="00A1086E" w:rsidRDefault="00486522" w:rsidP="00CA0EAD">
            <w:pPr>
              <w:spacing w:line="276" w:lineRule="auto"/>
              <w:ind w:firstLine="0"/>
              <w:rPr>
                <w:rFonts w:ascii="宋体" w:hAnsi="宋体" w:cs="Arial"/>
                <w:sz w:val="22"/>
                <w:szCs w:val="21"/>
              </w:rPr>
            </w:pPr>
            <w:r w:rsidRPr="00A1086E">
              <w:rPr>
                <w:rFonts w:ascii="宋体" w:hAnsi="宋体" w:cs="Arial" w:hint="eastAsia"/>
                <w:sz w:val="22"/>
              </w:rPr>
              <w:t>全局序列</w:t>
            </w:r>
          </w:p>
        </w:tc>
      </w:tr>
      <w:tr w:rsidR="00486522" w:rsidRPr="00A1086E" w14:paraId="61CFD965"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26E680F"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09AE855" w14:textId="313DD387" w:rsidR="00486522" w:rsidRPr="00A1086E" w:rsidRDefault="00486522"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486522" w:rsidRPr="00A1086E" w14:paraId="6CBA16F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DD3F3B2"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738E51B" w14:textId="7B7676FB" w:rsidR="00486522" w:rsidRPr="00A1086E" w:rsidRDefault="00486522" w:rsidP="00CA0EAD">
            <w:pPr>
              <w:spacing w:line="276" w:lineRule="auto"/>
              <w:ind w:firstLine="0"/>
              <w:rPr>
                <w:rFonts w:ascii="宋体" w:hAnsi="宋体" w:cs="Arial"/>
                <w:sz w:val="22"/>
                <w:szCs w:val="21"/>
              </w:rPr>
            </w:pPr>
            <w:r w:rsidRPr="00A1086E">
              <w:rPr>
                <w:rFonts w:ascii="宋体" w:hAnsi="宋体" w:hint="eastAsia"/>
                <w:sz w:val="22"/>
              </w:rPr>
              <w:t>测试组件的全局序列功能是否正常</w:t>
            </w:r>
          </w:p>
        </w:tc>
      </w:tr>
      <w:tr w:rsidR="00486522" w:rsidRPr="00A1086E" w14:paraId="578A5D6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0F2F76"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39C8AEB" w14:textId="419D0895" w:rsidR="00486522" w:rsidRPr="00CB5FCF" w:rsidRDefault="00D94447" w:rsidP="00430A9F">
            <w:pPr>
              <w:pStyle w:val="ab"/>
              <w:numPr>
                <w:ilvl w:val="0"/>
                <w:numId w:val="130"/>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430A9F" w:rsidRPr="00430A9F">
              <w:rPr>
                <w:rFonts w:ascii="宋体" w:hAnsi="宋体" w:cs="Arial"/>
                <w:color w:val="00B0F0"/>
                <w:sz w:val="22"/>
              </w:rPr>
              <w:t>2</w:t>
            </w:r>
            <w:ins w:id="180" w:author="shi wei" w:date="2017-03-09T10:56:00Z">
              <w:r w:rsidR="00E56AB6">
                <w:rPr>
                  <w:rFonts w:ascii="宋体" w:hAnsi="宋体" w:cs="Arial" w:hint="eastAsia"/>
                  <w:color w:val="FF0000"/>
                  <w:sz w:val="22"/>
                </w:rPr>
                <w:t>中的库表已存在</w:t>
              </w:r>
            </w:ins>
            <w:del w:id="181" w:author="shi wei" w:date="2017-03-09T10:56:00Z">
              <w:r w:rsidRPr="00CB5FCF" w:rsidDel="00E56AB6">
                <w:rPr>
                  <w:rFonts w:ascii="宋体" w:hAnsi="宋体" w:cs="Arial" w:hint="eastAsia"/>
                  <w:color w:val="FF0000"/>
                  <w:sz w:val="22"/>
                </w:rPr>
                <w:delText>已成功执行</w:delText>
              </w:r>
            </w:del>
          </w:p>
        </w:tc>
      </w:tr>
      <w:tr w:rsidR="00486522" w:rsidRPr="00A1086E" w14:paraId="5EC5A1B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22DC7A0"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1F8B2A4E" w14:textId="350E93A7" w:rsidR="00486522" w:rsidRPr="00A1086E" w:rsidRDefault="008C514A" w:rsidP="00CB5FCF">
            <w:pPr>
              <w:numPr>
                <w:ilvl w:val="0"/>
                <w:numId w:val="19"/>
              </w:numPr>
              <w:tabs>
                <w:tab w:val="clear" w:pos="360"/>
              </w:tabs>
              <w:spacing w:line="240" w:lineRule="auto"/>
              <w:ind w:left="0" w:firstLine="0"/>
              <w:rPr>
                <w:rFonts w:ascii="宋体" w:hAnsi="宋体" w:cs="Arial"/>
                <w:sz w:val="22"/>
              </w:rPr>
            </w:pPr>
            <w:ins w:id="182" w:author="shi wei" w:date="2017-03-09T10:56:00Z">
              <w:r>
                <w:rPr>
                  <w:rFonts w:ascii="宋体" w:hAnsi="宋体" w:cs="Arial" w:hint="eastAsia"/>
                  <w:color w:val="FF0000"/>
                  <w:sz w:val="22"/>
                </w:rPr>
                <w:t>创建</w:t>
              </w:r>
            </w:ins>
            <w:del w:id="183" w:author="shi wei" w:date="2017-03-09T10:56:00Z">
              <w:r w:rsidR="004364C5" w:rsidRPr="00CB5FCF" w:rsidDel="008C514A">
                <w:rPr>
                  <w:rFonts w:ascii="宋体" w:hAnsi="宋体" w:cs="Arial" w:hint="eastAsia"/>
                  <w:color w:val="FF0000"/>
                  <w:sz w:val="22"/>
                </w:rPr>
                <w:delText>在管理平台上</w:delText>
              </w:r>
              <w:r w:rsidR="00486522" w:rsidRPr="00A1086E" w:rsidDel="008C514A">
                <w:rPr>
                  <w:rFonts w:ascii="宋体" w:hAnsi="宋体" w:cs="Arial" w:hint="eastAsia"/>
                  <w:sz w:val="22"/>
                </w:rPr>
                <w:delText>配置</w:delText>
              </w:r>
            </w:del>
            <w:r w:rsidR="00486522" w:rsidRPr="00A1086E">
              <w:rPr>
                <w:rFonts w:ascii="宋体" w:hAnsi="宋体" w:cs="Arial" w:hint="eastAsia"/>
                <w:sz w:val="22"/>
              </w:rPr>
              <w:t>全局序列</w:t>
            </w:r>
          </w:p>
          <w:p w14:paraId="61504075" w14:textId="38E2AF67" w:rsidR="00486522" w:rsidRPr="00A1086E" w:rsidRDefault="00486522" w:rsidP="00CB5FCF">
            <w:pPr>
              <w:numPr>
                <w:ilvl w:val="0"/>
                <w:numId w:val="19"/>
              </w:numPr>
              <w:tabs>
                <w:tab w:val="clear" w:pos="360"/>
              </w:tabs>
              <w:spacing w:line="240" w:lineRule="auto"/>
              <w:ind w:left="0" w:firstLine="0"/>
              <w:rPr>
                <w:rFonts w:ascii="宋体" w:hAnsi="宋体" w:cs="Arial"/>
                <w:sz w:val="22"/>
              </w:rPr>
            </w:pPr>
            <w:r w:rsidRPr="00A1086E">
              <w:rPr>
                <w:rFonts w:ascii="宋体" w:hAnsi="宋体" w:cs="Arial" w:hint="eastAsia"/>
                <w:sz w:val="22"/>
              </w:rPr>
              <w:t>使用分布式数据库提供的获取序列语句语法获取序列值</w:t>
            </w:r>
          </w:p>
        </w:tc>
      </w:tr>
      <w:tr w:rsidR="00486522" w:rsidRPr="00A1086E" w14:paraId="6B03A5B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EDADCAC"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6ED9475" w14:textId="77777777" w:rsidR="00486522" w:rsidRDefault="00486522" w:rsidP="00CA0EAD">
            <w:pPr>
              <w:spacing w:line="276" w:lineRule="auto"/>
              <w:ind w:firstLine="0"/>
              <w:rPr>
                <w:rFonts w:ascii="宋体" w:hAnsi="宋体" w:cs="Arial"/>
                <w:sz w:val="22"/>
              </w:rPr>
            </w:pPr>
            <w:r w:rsidRPr="00A1086E">
              <w:rPr>
                <w:rFonts w:ascii="宋体" w:hAnsi="宋体" w:cs="Arial" w:hint="eastAsia"/>
                <w:sz w:val="22"/>
              </w:rPr>
              <w:t>能够获取到递增有序</w:t>
            </w:r>
            <w:r w:rsidR="00C22FA2" w:rsidRPr="00CB5FCF">
              <w:rPr>
                <w:rFonts w:ascii="宋体" w:hAnsi="宋体" w:cs="Arial" w:hint="eastAsia"/>
                <w:color w:val="FF0000"/>
                <w:sz w:val="22"/>
              </w:rPr>
              <w:t>无重复</w:t>
            </w:r>
            <w:r w:rsidRPr="00A1086E">
              <w:rPr>
                <w:rFonts w:ascii="宋体" w:hAnsi="宋体" w:cs="Arial" w:hint="eastAsia"/>
                <w:sz w:val="22"/>
              </w:rPr>
              <w:t>的序列</w:t>
            </w:r>
          </w:p>
          <w:p w14:paraId="0D50ACD8" w14:textId="4297B833" w:rsidR="0071304B" w:rsidRPr="00A1086E" w:rsidRDefault="0071304B" w:rsidP="00CA0EAD">
            <w:pPr>
              <w:spacing w:line="276" w:lineRule="auto"/>
              <w:ind w:firstLine="0"/>
              <w:rPr>
                <w:rFonts w:ascii="宋体" w:hAnsi="宋体" w:cs="Arial"/>
                <w:sz w:val="22"/>
                <w:szCs w:val="21"/>
              </w:rPr>
            </w:pPr>
            <w:r>
              <w:rPr>
                <w:rFonts w:ascii="宋体" w:hAnsi="宋体" w:cs="Arial"/>
                <w:sz w:val="22"/>
              </w:rPr>
              <w:t>支持通过</w:t>
            </w:r>
            <w:r>
              <w:rPr>
                <w:rFonts w:ascii="宋体" w:hAnsi="宋体" w:cs="Arial" w:hint="eastAsia"/>
                <w:sz w:val="22"/>
              </w:rPr>
              <w:t>SQL语句方式获取序列值</w:t>
            </w:r>
          </w:p>
        </w:tc>
      </w:tr>
      <w:tr w:rsidR="00486522" w:rsidRPr="00A1086E" w14:paraId="224D3F9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5F88598" w14:textId="77777777" w:rsidR="00486522" w:rsidRPr="00A1086E" w:rsidRDefault="00486522"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A29C94C" w14:textId="59D2CA01"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01C417A" w14:textId="77777777" w:rsidR="00486522" w:rsidRPr="00A1086E" w:rsidRDefault="00486522"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708A921" w14:textId="260FABD2" w:rsidR="00486522" w:rsidRPr="00A1086E" w:rsidRDefault="00486522" w:rsidP="00CA0EAD">
            <w:pPr>
              <w:spacing w:line="276" w:lineRule="auto"/>
              <w:ind w:firstLine="0"/>
              <w:rPr>
                <w:rFonts w:ascii="宋体" w:hAnsi="宋体" w:cs="Arial"/>
                <w:sz w:val="22"/>
              </w:rPr>
            </w:pPr>
            <w:r w:rsidRPr="00A1086E">
              <w:rPr>
                <w:rFonts w:ascii="宋体" w:hAnsi="宋体" w:cs="Arial"/>
                <w:i/>
                <w:color w:val="C00000"/>
                <w:sz w:val="22"/>
              </w:rPr>
              <w:t>A:较好完成，</w:t>
            </w:r>
            <w:del w:id="184" w:author="shi wei" w:date="2017-03-09T10:56:00Z">
              <w:r w:rsidRPr="00A1086E" w:rsidDel="00EE34C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486522" w:rsidRPr="00A1086E" w14:paraId="2E443378"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88D4D37"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2FD7E3CA" w14:textId="77777777" w:rsidR="00486522" w:rsidRPr="00A1086E" w:rsidRDefault="00486522" w:rsidP="00CA0EAD">
            <w:pPr>
              <w:spacing w:line="276" w:lineRule="auto"/>
              <w:ind w:firstLine="66"/>
              <w:rPr>
                <w:rFonts w:ascii="宋体" w:hAnsi="宋体" w:cs="Arial"/>
                <w:kern w:val="0"/>
                <w:sz w:val="22"/>
                <w:szCs w:val="21"/>
              </w:rPr>
            </w:pPr>
          </w:p>
          <w:p w14:paraId="084A87B1" w14:textId="77777777" w:rsidR="00486522" w:rsidRPr="00A1086E" w:rsidRDefault="00486522" w:rsidP="00CA0EAD">
            <w:pPr>
              <w:spacing w:line="276" w:lineRule="auto"/>
              <w:ind w:firstLine="66"/>
              <w:rPr>
                <w:rFonts w:ascii="宋体" w:hAnsi="宋体" w:cs="Arial"/>
                <w:kern w:val="0"/>
                <w:sz w:val="22"/>
                <w:szCs w:val="21"/>
              </w:rPr>
            </w:pPr>
          </w:p>
        </w:tc>
      </w:tr>
      <w:tr w:rsidR="00486522" w:rsidRPr="00A1086E" w14:paraId="470D65D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97755D8"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224EB60" w14:textId="77777777" w:rsidR="00486522" w:rsidRPr="00A1086E" w:rsidRDefault="00486522"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D66ACA6" w14:textId="77777777" w:rsidR="00486522" w:rsidRPr="00A1086E" w:rsidRDefault="00486522"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6FA2FEE" w14:textId="77777777" w:rsidR="00486522" w:rsidRPr="00A1086E" w:rsidRDefault="00486522" w:rsidP="00CA0EAD">
            <w:pPr>
              <w:pStyle w:val="aa"/>
              <w:widowControl w:val="0"/>
              <w:spacing w:before="156" w:line="276" w:lineRule="auto"/>
              <w:ind w:firstLine="66"/>
              <w:outlineLvl w:val="9"/>
              <w:rPr>
                <w:rFonts w:ascii="宋体" w:eastAsia="宋体" w:hAnsi="宋体" w:cs="Arial"/>
                <w:kern w:val="2"/>
                <w:sz w:val="22"/>
                <w:szCs w:val="21"/>
              </w:rPr>
            </w:pPr>
          </w:p>
        </w:tc>
      </w:tr>
    </w:tbl>
    <w:p w14:paraId="545D7751"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递增序列不能出现重复值测试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9329D" w:rsidRPr="00A1086E" w14:paraId="666B6E5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E572C3" w14:textId="77777777" w:rsidR="0069329D" w:rsidRPr="00A1086E" w:rsidRDefault="0069329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17090AF" w14:textId="60F5E0A0" w:rsidR="0069329D"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rPr>
              <w:t>全局序列</w:t>
            </w:r>
          </w:p>
        </w:tc>
      </w:tr>
      <w:tr w:rsidR="00933CBC" w:rsidRPr="00A1086E" w14:paraId="05D4BA47"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275584C"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AC94124" w14:textId="53B736E3" w:rsidR="00933CBC"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933CBC" w:rsidRPr="00A1086E" w14:paraId="3CFD742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CFAF21C"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226FE7A" w14:textId="05B28628" w:rsidR="00933CBC" w:rsidRPr="00A1086E" w:rsidRDefault="00933CBC" w:rsidP="00CA0EAD">
            <w:pPr>
              <w:spacing w:line="276" w:lineRule="auto"/>
              <w:ind w:firstLine="0"/>
              <w:rPr>
                <w:rFonts w:ascii="宋体" w:hAnsi="宋体" w:cs="Arial"/>
                <w:sz w:val="22"/>
                <w:szCs w:val="21"/>
              </w:rPr>
            </w:pPr>
            <w:r w:rsidRPr="00A1086E">
              <w:rPr>
                <w:rFonts w:ascii="宋体" w:hAnsi="宋体" w:hint="eastAsia"/>
                <w:sz w:val="22"/>
              </w:rPr>
              <w:t>测试组件的全局序列功能是否正常</w:t>
            </w:r>
          </w:p>
        </w:tc>
      </w:tr>
      <w:tr w:rsidR="00933CBC" w:rsidRPr="00A1086E" w14:paraId="55FD6CD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25DA9DF"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E4AC892" w14:textId="542A3F25" w:rsidR="00933CBC" w:rsidRPr="00CB5FCF" w:rsidRDefault="005C669F" w:rsidP="00430A9F">
            <w:pPr>
              <w:pStyle w:val="ab"/>
              <w:numPr>
                <w:ilvl w:val="0"/>
                <w:numId w:val="131"/>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430A9F" w:rsidRPr="00430A9F">
              <w:rPr>
                <w:rFonts w:ascii="宋体" w:hAnsi="宋体" w:cs="Arial"/>
                <w:color w:val="00B0F0"/>
                <w:sz w:val="22"/>
              </w:rPr>
              <w:t>2</w:t>
            </w:r>
            <w:ins w:id="185" w:author="shi wei" w:date="2017-03-09T10:57:00Z">
              <w:r w:rsidR="00217489">
                <w:rPr>
                  <w:rFonts w:ascii="宋体" w:hAnsi="宋体" w:cs="Arial" w:hint="eastAsia"/>
                  <w:color w:val="FF0000"/>
                  <w:sz w:val="22"/>
                </w:rPr>
                <w:t>中的库表已存在</w:t>
              </w:r>
            </w:ins>
            <w:del w:id="186" w:author="shi wei" w:date="2017-03-09T10:57:00Z">
              <w:r w:rsidRPr="00CB5FCF" w:rsidDel="00217489">
                <w:rPr>
                  <w:rFonts w:ascii="宋体" w:hAnsi="宋体" w:cs="Arial" w:hint="eastAsia"/>
                  <w:color w:val="FF0000"/>
                  <w:sz w:val="22"/>
                </w:rPr>
                <w:delText>已成功执行</w:delText>
              </w:r>
            </w:del>
          </w:p>
        </w:tc>
      </w:tr>
      <w:tr w:rsidR="00933CBC" w:rsidRPr="00A1086E" w14:paraId="3B789D1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6457235"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68E07B5" w14:textId="6415CC8D" w:rsidR="00933CBC" w:rsidRPr="00A1086E" w:rsidRDefault="00AB0E9F" w:rsidP="00CB5FCF">
            <w:pPr>
              <w:numPr>
                <w:ilvl w:val="0"/>
                <w:numId w:val="75"/>
              </w:numPr>
              <w:tabs>
                <w:tab w:val="clear" w:pos="360"/>
              </w:tabs>
              <w:spacing w:line="240" w:lineRule="auto"/>
              <w:ind w:left="0" w:firstLine="0"/>
              <w:rPr>
                <w:rFonts w:ascii="宋体" w:hAnsi="宋体" w:cs="Arial"/>
                <w:sz w:val="22"/>
              </w:rPr>
            </w:pPr>
            <w:ins w:id="187" w:author="shi wei" w:date="2017-03-09T10:57:00Z">
              <w:r>
                <w:rPr>
                  <w:rFonts w:ascii="宋体" w:hAnsi="宋体" w:cs="Arial" w:hint="eastAsia"/>
                  <w:color w:val="FF0000"/>
                  <w:sz w:val="22"/>
                </w:rPr>
                <w:t>创建</w:t>
              </w:r>
            </w:ins>
            <w:del w:id="188" w:author="shi wei" w:date="2017-03-09T10:57:00Z">
              <w:r w:rsidR="004364C5" w:rsidRPr="00CB5FCF" w:rsidDel="00AB0E9F">
                <w:rPr>
                  <w:rFonts w:ascii="宋体" w:hAnsi="宋体" w:cs="Arial" w:hint="eastAsia"/>
                  <w:color w:val="FF0000"/>
                  <w:sz w:val="22"/>
                </w:rPr>
                <w:delText>在管理平台上</w:delText>
              </w:r>
              <w:r w:rsidR="00933CBC" w:rsidRPr="00A1086E" w:rsidDel="00AB0E9F">
                <w:rPr>
                  <w:rFonts w:ascii="宋体" w:hAnsi="宋体" w:cs="Arial" w:hint="eastAsia"/>
                  <w:sz w:val="22"/>
                </w:rPr>
                <w:delText>配置</w:delText>
              </w:r>
            </w:del>
            <w:r w:rsidR="00933CBC" w:rsidRPr="00A1086E">
              <w:rPr>
                <w:rFonts w:ascii="宋体" w:hAnsi="宋体" w:cs="Arial" w:hint="eastAsia"/>
                <w:sz w:val="22"/>
              </w:rPr>
              <w:t>全局序列</w:t>
            </w:r>
          </w:p>
          <w:p w14:paraId="41CAA051" w14:textId="77777777" w:rsidR="00933CBC" w:rsidRPr="00A1086E" w:rsidRDefault="00933CBC" w:rsidP="00CB5FCF">
            <w:pPr>
              <w:numPr>
                <w:ilvl w:val="0"/>
                <w:numId w:val="75"/>
              </w:numPr>
              <w:tabs>
                <w:tab w:val="clear" w:pos="360"/>
              </w:tabs>
              <w:spacing w:line="240" w:lineRule="auto"/>
              <w:ind w:left="0" w:firstLine="0"/>
              <w:rPr>
                <w:rFonts w:ascii="宋体" w:hAnsi="宋体" w:cs="Arial"/>
                <w:sz w:val="22"/>
              </w:rPr>
            </w:pPr>
            <w:r w:rsidRPr="00A1086E">
              <w:rPr>
                <w:rFonts w:ascii="宋体" w:hAnsi="宋体" w:cs="Arial" w:hint="eastAsia"/>
                <w:sz w:val="22"/>
              </w:rPr>
              <w:t>开启多个线程，不断地获取序列的值</w:t>
            </w:r>
          </w:p>
          <w:p w14:paraId="613B4FFE" w14:textId="15751D1E" w:rsidR="00933CBC"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rPr>
              <w:t>记录所取到的序列值，查看是否有重复的序列</w:t>
            </w:r>
          </w:p>
        </w:tc>
      </w:tr>
      <w:tr w:rsidR="00933CBC" w:rsidRPr="00A1086E" w14:paraId="152DF52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D303336"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D2951A4" w14:textId="48EACBA2" w:rsidR="00933CBC" w:rsidRPr="00A1086E" w:rsidRDefault="00933CBC" w:rsidP="00CA0EAD">
            <w:pPr>
              <w:spacing w:line="276" w:lineRule="auto"/>
              <w:ind w:firstLine="0"/>
              <w:rPr>
                <w:rFonts w:ascii="宋体" w:hAnsi="宋体" w:cs="Arial"/>
                <w:sz w:val="22"/>
                <w:szCs w:val="21"/>
              </w:rPr>
            </w:pPr>
            <w:r w:rsidRPr="00A1086E">
              <w:rPr>
                <w:rFonts w:ascii="宋体" w:hAnsi="宋体" w:cs="Arial" w:hint="eastAsia"/>
                <w:sz w:val="22"/>
              </w:rPr>
              <w:t>无重复序列</w:t>
            </w:r>
          </w:p>
        </w:tc>
      </w:tr>
      <w:tr w:rsidR="00933CBC" w:rsidRPr="00A1086E" w14:paraId="3B8B0BA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F233E60" w14:textId="77777777" w:rsidR="00933CBC" w:rsidRPr="00A1086E" w:rsidRDefault="00933CBC"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61CB4DB" w14:textId="438C5D9D" w:rsidR="00933CBC" w:rsidRPr="00A1086E" w:rsidRDefault="00933CB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652F014" w14:textId="77777777" w:rsidR="00933CBC" w:rsidRPr="00A1086E" w:rsidRDefault="00933CB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6D103C9" w14:textId="3CB11210" w:rsidR="00933CBC" w:rsidRPr="00A1086E" w:rsidRDefault="00933CBC" w:rsidP="00CA0EAD">
            <w:pPr>
              <w:spacing w:line="276" w:lineRule="auto"/>
              <w:ind w:firstLine="0"/>
              <w:rPr>
                <w:rFonts w:ascii="宋体" w:hAnsi="宋体" w:cs="Arial"/>
                <w:sz w:val="22"/>
              </w:rPr>
            </w:pPr>
            <w:r w:rsidRPr="00A1086E">
              <w:rPr>
                <w:rFonts w:ascii="宋体" w:hAnsi="宋体" w:cs="Arial"/>
                <w:i/>
                <w:color w:val="C00000"/>
                <w:sz w:val="22"/>
              </w:rPr>
              <w:t>A:较好完成，</w:t>
            </w:r>
            <w:ins w:id="189" w:author="shi wei" w:date="2017-03-09T10:58:00Z">
              <w:r w:rsidR="00660A6A" w:rsidRPr="00A1086E" w:rsidDel="00660A6A">
                <w:rPr>
                  <w:rFonts w:ascii="宋体" w:hAnsi="宋体" w:cs="Arial"/>
                  <w:i/>
                  <w:color w:val="C00000"/>
                  <w:sz w:val="22"/>
                </w:rPr>
                <w:t xml:space="preserve"> </w:t>
              </w:r>
            </w:ins>
            <w:del w:id="190" w:author="shi wei" w:date="2017-03-09T10:58:00Z">
              <w:r w:rsidRPr="00A1086E" w:rsidDel="00660A6A">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33CBC" w:rsidRPr="00A1086E" w14:paraId="468EA8A5"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04B43D6" w14:textId="77777777" w:rsidR="00933CBC" w:rsidRPr="00A1086E" w:rsidRDefault="00933CB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27642BB" w14:textId="77777777" w:rsidR="00933CBC" w:rsidRPr="00A1086E" w:rsidRDefault="00933CBC" w:rsidP="00CA0EAD">
            <w:pPr>
              <w:spacing w:line="276" w:lineRule="auto"/>
              <w:ind w:firstLine="66"/>
              <w:rPr>
                <w:rFonts w:ascii="宋体" w:hAnsi="宋体" w:cs="Arial"/>
                <w:kern w:val="0"/>
                <w:sz w:val="22"/>
                <w:szCs w:val="21"/>
              </w:rPr>
            </w:pPr>
          </w:p>
          <w:p w14:paraId="4DEADF8B" w14:textId="77777777" w:rsidR="00933CBC" w:rsidRPr="00A1086E" w:rsidRDefault="00933CBC" w:rsidP="00CA0EAD">
            <w:pPr>
              <w:spacing w:line="276" w:lineRule="auto"/>
              <w:ind w:firstLine="66"/>
              <w:rPr>
                <w:rFonts w:ascii="宋体" w:hAnsi="宋体" w:cs="Arial"/>
                <w:kern w:val="0"/>
                <w:sz w:val="22"/>
                <w:szCs w:val="21"/>
              </w:rPr>
            </w:pPr>
          </w:p>
        </w:tc>
      </w:tr>
      <w:tr w:rsidR="00933CBC" w:rsidRPr="00A1086E" w14:paraId="09CEF87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9E890EA" w14:textId="77777777" w:rsidR="00933CBC" w:rsidRPr="00A1086E" w:rsidRDefault="00933CB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A0C4C15" w14:textId="77777777" w:rsidR="00933CBC" w:rsidRPr="00A1086E" w:rsidRDefault="00933CB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64CF8AC2" w14:textId="77777777" w:rsidR="00933CBC" w:rsidRPr="00A1086E" w:rsidRDefault="00933CB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90B191C" w14:textId="77777777" w:rsidR="00933CBC" w:rsidRPr="00A1086E" w:rsidRDefault="00933CBC" w:rsidP="00CA0EAD">
            <w:pPr>
              <w:pStyle w:val="aa"/>
              <w:widowControl w:val="0"/>
              <w:spacing w:before="156" w:line="276" w:lineRule="auto"/>
              <w:ind w:firstLine="66"/>
              <w:outlineLvl w:val="9"/>
              <w:rPr>
                <w:rFonts w:ascii="宋体" w:eastAsia="宋体" w:hAnsi="宋体" w:cs="Arial"/>
                <w:kern w:val="2"/>
                <w:sz w:val="22"/>
                <w:szCs w:val="21"/>
              </w:rPr>
            </w:pPr>
          </w:p>
        </w:tc>
      </w:tr>
    </w:tbl>
    <w:p w14:paraId="602F6420"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rPr>
        <w:t>循环序列测试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9329D" w:rsidRPr="00A1086E" w14:paraId="414A5466"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36BAF6" w14:textId="77777777" w:rsidR="0069329D" w:rsidRPr="00A1086E" w:rsidRDefault="0069329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0AF5485" w14:textId="2F4B96F1" w:rsidR="0069329D" w:rsidRPr="00A1086E" w:rsidRDefault="00A25E0C" w:rsidP="00CA0EAD">
            <w:pPr>
              <w:spacing w:line="276" w:lineRule="auto"/>
              <w:ind w:firstLine="0"/>
              <w:rPr>
                <w:rFonts w:ascii="宋体" w:hAnsi="宋体" w:cs="Arial"/>
                <w:sz w:val="22"/>
                <w:szCs w:val="21"/>
              </w:rPr>
            </w:pPr>
            <w:r w:rsidRPr="00A1086E">
              <w:rPr>
                <w:rFonts w:ascii="宋体" w:hAnsi="宋体" w:cs="Arial" w:hint="eastAsia"/>
                <w:sz w:val="22"/>
              </w:rPr>
              <w:t>全局序列</w:t>
            </w:r>
          </w:p>
        </w:tc>
      </w:tr>
      <w:tr w:rsidR="00A25E0C" w:rsidRPr="00A1086E" w14:paraId="37E26EB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B949DFA"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F7D6040" w14:textId="626D2FA5" w:rsidR="00A25E0C" w:rsidRPr="00A1086E" w:rsidRDefault="007A66B8"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25E0C" w:rsidRPr="00A1086E" w14:paraId="1A345CE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4BD1E19"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638557C" w14:textId="796922FF" w:rsidR="00A25E0C" w:rsidRPr="00A1086E" w:rsidRDefault="00A25E0C" w:rsidP="00CA0EAD">
            <w:pPr>
              <w:spacing w:line="276" w:lineRule="auto"/>
              <w:ind w:firstLine="0"/>
              <w:rPr>
                <w:rFonts w:ascii="宋体" w:hAnsi="宋体" w:cs="Arial"/>
                <w:sz w:val="22"/>
                <w:szCs w:val="21"/>
              </w:rPr>
            </w:pPr>
            <w:r w:rsidRPr="00A1086E">
              <w:rPr>
                <w:rFonts w:ascii="宋体" w:hAnsi="宋体" w:hint="eastAsia"/>
                <w:sz w:val="22"/>
              </w:rPr>
              <w:t>测试组件的全局序列功能是否正常</w:t>
            </w:r>
          </w:p>
        </w:tc>
      </w:tr>
      <w:tr w:rsidR="00A25E0C" w:rsidRPr="00A1086E" w14:paraId="7193A65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DDB2A2"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51AD615" w14:textId="4C5F3D13" w:rsidR="00A25E0C" w:rsidRPr="00CB5FCF" w:rsidRDefault="005C669F" w:rsidP="00430A9F">
            <w:pPr>
              <w:pStyle w:val="ab"/>
              <w:numPr>
                <w:ilvl w:val="3"/>
                <w:numId w:val="75"/>
              </w:numPr>
              <w:tabs>
                <w:tab w:val="clear" w:pos="1680"/>
              </w:tabs>
              <w:spacing w:line="276" w:lineRule="auto"/>
              <w:ind w:left="362"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430A9F" w:rsidRPr="00430A9F">
              <w:rPr>
                <w:rFonts w:ascii="宋体" w:hAnsi="宋体" w:cs="Arial"/>
                <w:color w:val="00B0F0"/>
                <w:sz w:val="22"/>
              </w:rPr>
              <w:t>2</w:t>
            </w:r>
            <w:ins w:id="191" w:author="shi wei" w:date="2017-03-09T10:58:00Z">
              <w:r w:rsidR="001E3BE6">
                <w:rPr>
                  <w:rFonts w:ascii="宋体" w:hAnsi="宋体" w:cs="Arial" w:hint="eastAsia"/>
                  <w:color w:val="FF0000"/>
                  <w:sz w:val="22"/>
                </w:rPr>
                <w:t>中的库表已存在</w:t>
              </w:r>
            </w:ins>
            <w:del w:id="192" w:author="shi wei" w:date="2017-03-09T10:58:00Z">
              <w:r w:rsidRPr="00CB5FCF" w:rsidDel="001E3BE6">
                <w:rPr>
                  <w:rFonts w:ascii="宋体" w:hAnsi="宋体" w:cs="Arial" w:hint="eastAsia"/>
                  <w:color w:val="FF0000"/>
                  <w:sz w:val="22"/>
                </w:rPr>
                <w:delText>已成功执行</w:delText>
              </w:r>
            </w:del>
          </w:p>
        </w:tc>
      </w:tr>
      <w:tr w:rsidR="00A25E0C" w:rsidRPr="00A1086E" w14:paraId="48E3C02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8603E3A"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3CDD82B" w14:textId="66606699" w:rsidR="00A25E0C" w:rsidRPr="00A1086E" w:rsidRDefault="004364C5" w:rsidP="00CB5FCF">
            <w:pPr>
              <w:numPr>
                <w:ilvl w:val="0"/>
                <w:numId w:val="76"/>
              </w:numPr>
              <w:tabs>
                <w:tab w:val="clear" w:pos="360"/>
              </w:tabs>
              <w:spacing w:line="240" w:lineRule="auto"/>
              <w:ind w:leftChars="-26" w:left="-62" w:firstLine="0"/>
              <w:rPr>
                <w:rFonts w:ascii="宋体" w:hAnsi="宋体" w:cs="Arial"/>
                <w:sz w:val="22"/>
              </w:rPr>
            </w:pPr>
            <w:del w:id="193" w:author="shi wei" w:date="2017-03-09T10:58:00Z">
              <w:r w:rsidRPr="00CB5FCF" w:rsidDel="00DF7F46">
                <w:rPr>
                  <w:rFonts w:ascii="宋体" w:hAnsi="宋体" w:cs="Arial" w:hint="eastAsia"/>
                  <w:color w:val="FF0000"/>
                  <w:sz w:val="22"/>
                </w:rPr>
                <w:delText>在管理平台上</w:delText>
              </w:r>
            </w:del>
            <w:r w:rsidR="00A25E0C" w:rsidRPr="00A1086E">
              <w:rPr>
                <w:rFonts w:ascii="宋体" w:hAnsi="宋体" w:cs="Arial" w:hint="eastAsia"/>
                <w:sz w:val="22"/>
              </w:rPr>
              <w:t>配置全局</w:t>
            </w:r>
            <w:r w:rsidR="00430A9F" w:rsidRPr="00430A9F">
              <w:rPr>
                <w:rFonts w:ascii="宋体" w:hAnsi="宋体" w:cs="Arial" w:hint="eastAsia"/>
                <w:color w:val="00B0F0"/>
                <w:sz w:val="22"/>
              </w:rPr>
              <w:t>循环</w:t>
            </w:r>
            <w:r w:rsidR="00A25E0C" w:rsidRPr="00A1086E">
              <w:rPr>
                <w:rFonts w:ascii="宋体" w:hAnsi="宋体" w:cs="Arial" w:hint="eastAsia"/>
                <w:sz w:val="22"/>
              </w:rPr>
              <w:t>序列的最大最小值</w:t>
            </w:r>
          </w:p>
          <w:p w14:paraId="6AEACC60" w14:textId="77777777" w:rsidR="00A25E0C" w:rsidRPr="00A1086E" w:rsidRDefault="00A25E0C" w:rsidP="00CB5FCF">
            <w:pPr>
              <w:numPr>
                <w:ilvl w:val="0"/>
                <w:numId w:val="76"/>
              </w:numPr>
              <w:tabs>
                <w:tab w:val="clear" w:pos="360"/>
              </w:tabs>
              <w:spacing w:line="240" w:lineRule="auto"/>
              <w:ind w:leftChars="-26" w:left="-62" w:firstLine="0"/>
              <w:rPr>
                <w:rFonts w:ascii="宋体" w:hAnsi="宋体" w:cs="Arial"/>
                <w:sz w:val="22"/>
              </w:rPr>
            </w:pPr>
            <w:r w:rsidRPr="00A1086E">
              <w:rPr>
                <w:rFonts w:ascii="宋体" w:hAnsi="宋体" w:cs="Arial" w:hint="eastAsia"/>
                <w:sz w:val="22"/>
              </w:rPr>
              <w:t>开启单个线程，不断地获取序列的值</w:t>
            </w:r>
          </w:p>
          <w:p w14:paraId="2F4017F4" w14:textId="4CAF6826" w:rsidR="00A25E0C" w:rsidRPr="00A1086E" w:rsidRDefault="00A25E0C" w:rsidP="00CA0EAD">
            <w:pPr>
              <w:spacing w:line="276" w:lineRule="auto"/>
              <w:ind w:firstLine="0"/>
              <w:rPr>
                <w:rFonts w:ascii="宋体" w:hAnsi="宋体" w:cs="Arial"/>
                <w:sz w:val="22"/>
                <w:szCs w:val="21"/>
              </w:rPr>
            </w:pPr>
            <w:bookmarkStart w:id="194" w:name="OLE_LINK3"/>
            <w:r w:rsidRPr="00A1086E">
              <w:rPr>
                <w:rFonts w:ascii="宋体" w:hAnsi="宋体" w:cs="Arial" w:hint="eastAsia"/>
                <w:sz w:val="22"/>
              </w:rPr>
              <w:t>观察获取到的序列是否能够在取完最大之后，重新从最小值开始获取</w:t>
            </w:r>
            <w:bookmarkEnd w:id="194"/>
          </w:p>
        </w:tc>
      </w:tr>
      <w:tr w:rsidR="00A25E0C" w:rsidRPr="00A1086E" w14:paraId="531EF09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4FBA89"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1B40B36" w14:textId="5A8D8109" w:rsidR="00A25E0C" w:rsidRPr="00A1086E" w:rsidRDefault="00A25E0C" w:rsidP="00CB5FCF">
            <w:pPr>
              <w:ind w:firstLine="0"/>
              <w:rPr>
                <w:rFonts w:ascii="宋体" w:hAnsi="宋体" w:cs="Arial"/>
                <w:sz w:val="22"/>
                <w:szCs w:val="21"/>
              </w:rPr>
            </w:pPr>
            <w:r w:rsidRPr="00A1086E">
              <w:rPr>
                <w:rFonts w:ascii="宋体" w:hAnsi="宋体" w:cs="Arial" w:hint="eastAsia"/>
                <w:sz w:val="22"/>
              </w:rPr>
              <w:t>观察</w:t>
            </w:r>
            <w:r w:rsidR="00CE33AE">
              <w:rPr>
                <w:rFonts w:ascii="宋体" w:hAnsi="宋体" w:cs="Arial" w:hint="eastAsia"/>
                <w:sz w:val="22"/>
              </w:rPr>
              <w:t>到</w:t>
            </w:r>
            <w:r w:rsidRPr="00A1086E">
              <w:rPr>
                <w:rFonts w:ascii="宋体" w:hAnsi="宋体" w:cs="Arial" w:hint="eastAsia"/>
                <w:sz w:val="22"/>
              </w:rPr>
              <w:t>获取到的序列能够在取完最大之后，重新从最小值开始获取</w:t>
            </w:r>
            <w:r w:rsidR="00CE33AE">
              <w:rPr>
                <w:rFonts w:ascii="宋体" w:hAnsi="宋体" w:cs="Arial" w:hint="eastAsia"/>
                <w:sz w:val="22"/>
              </w:rPr>
              <w:t>，</w:t>
            </w:r>
            <w:r w:rsidRPr="00A1086E">
              <w:rPr>
                <w:rFonts w:ascii="宋体" w:hAnsi="宋体" w:cs="Arial" w:hint="eastAsia"/>
                <w:sz w:val="22"/>
              </w:rPr>
              <w:t>并且获取序列时有序递增</w:t>
            </w:r>
          </w:p>
        </w:tc>
      </w:tr>
      <w:tr w:rsidR="00A25E0C" w:rsidRPr="00A1086E" w14:paraId="3EEEC2E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0149EA" w14:textId="77777777" w:rsidR="00A25E0C" w:rsidRPr="00A1086E" w:rsidRDefault="00A25E0C"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D7D8D84" w14:textId="042A224B" w:rsidR="00A25E0C" w:rsidRPr="00A1086E" w:rsidRDefault="00A25E0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4AAF64A" w14:textId="77777777" w:rsidR="00A25E0C" w:rsidRPr="00A1086E" w:rsidRDefault="00A25E0C"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DB7601B" w14:textId="508043E0" w:rsidR="00A25E0C" w:rsidRPr="00A1086E" w:rsidRDefault="00A25E0C" w:rsidP="00CA0EAD">
            <w:pPr>
              <w:spacing w:line="276" w:lineRule="auto"/>
              <w:ind w:firstLine="0"/>
              <w:rPr>
                <w:rFonts w:ascii="宋体" w:hAnsi="宋体" w:cs="Arial"/>
                <w:sz w:val="22"/>
              </w:rPr>
            </w:pPr>
            <w:r w:rsidRPr="00A1086E">
              <w:rPr>
                <w:rFonts w:ascii="宋体" w:hAnsi="宋体" w:cs="Arial"/>
                <w:i/>
                <w:color w:val="C00000"/>
                <w:sz w:val="22"/>
              </w:rPr>
              <w:t>A:较好完成，</w:t>
            </w:r>
            <w:del w:id="195" w:author="shi wei" w:date="2017-03-09T11:00:00Z">
              <w:r w:rsidRPr="00A1086E" w:rsidDel="00C578A9">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25E0C" w:rsidRPr="00A1086E" w14:paraId="354A5492"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8B6E7C2" w14:textId="77777777" w:rsidR="00A25E0C" w:rsidRPr="00A1086E" w:rsidRDefault="00A25E0C"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BE5FC41" w14:textId="77777777" w:rsidR="00A25E0C" w:rsidRPr="00A1086E" w:rsidRDefault="00A25E0C" w:rsidP="00CA0EAD">
            <w:pPr>
              <w:spacing w:line="276" w:lineRule="auto"/>
              <w:ind w:firstLine="66"/>
              <w:rPr>
                <w:rFonts w:ascii="宋体" w:hAnsi="宋体" w:cs="Arial"/>
                <w:kern w:val="0"/>
                <w:sz w:val="22"/>
                <w:szCs w:val="21"/>
              </w:rPr>
            </w:pPr>
          </w:p>
          <w:p w14:paraId="510B3057" w14:textId="77777777" w:rsidR="00A25E0C" w:rsidRPr="00A1086E" w:rsidRDefault="00A25E0C" w:rsidP="00CA0EAD">
            <w:pPr>
              <w:spacing w:line="276" w:lineRule="auto"/>
              <w:ind w:firstLine="66"/>
              <w:rPr>
                <w:rFonts w:ascii="宋体" w:hAnsi="宋体" w:cs="Arial"/>
                <w:kern w:val="0"/>
                <w:sz w:val="22"/>
                <w:szCs w:val="21"/>
              </w:rPr>
            </w:pPr>
          </w:p>
        </w:tc>
      </w:tr>
      <w:tr w:rsidR="00A25E0C" w:rsidRPr="00A1086E" w14:paraId="2FEFB90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F9B2C24" w14:textId="77777777" w:rsidR="00A25E0C" w:rsidRPr="00A1086E" w:rsidRDefault="00A25E0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EF96FBD" w14:textId="77777777" w:rsidR="00A25E0C" w:rsidRPr="00A1086E" w:rsidRDefault="00A25E0C"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2409FDE" w14:textId="77777777" w:rsidR="00A25E0C" w:rsidRPr="00A1086E" w:rsidRDefault="00A25E0C"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4441EB61" w14:textId="77777777" w:rsidR="00A25E0C" w:rsidRPr="00A1086E" w:rsidRDefault="00A25E0C" w:rsidP="00CA0EAD">
            <w:pPr>
              <w:pStyle w:val="aa"/>
              <w:widowControl w:val="0"/>
              <w:spacing w:before="156" w:line="276" w:lineRule="auto"/>
              <w:ind w:firstLine="66"/>
              <w:outlineLvl w:val="9"/>
              <w:rPr>
                <w:rFonts w:ascii="宋体" w:eastAsia="宋体" w:hAnsi="宋体" w:cs="Arial"/>
                <w:kern w:val="2"/>
                <w:sz w:val="22"/>
                <w:szCs w:val="21"/>
              </w:rPr>
            </w:pPr>
          </w:p>
        </w:tc>
      </w:tr>
    </w:tbl>
    <w:p w14:paraId="3C5A8739" w14:textId="77777777" w:rsidR="004E610E" w:rsidRPr="00A1086E" w:rsidRDefault="004E610E" w:rsidP="004E610E">
      <w:pPr>
        <w:pStyle w:val="30"/>
        <w:numPr>
          <w:ilvl w:val="2"/>
          <w:numId w:val="2"/>
        </w:numPr>
        <w:tabs>
          <w:tab w:val="left" w:pos="720"/>
        </w:tabs>
        <w:rPr>
          <w:rFonts w:ascii="宋体" w:hAnsi="宋体"/>
        </w:rPr>
      </w:pPr>
      <w:bookmarkStart w:id="196" w:name="_Toc471846816"/>
      <w:bookmarkStart w:id="197" w:name="_Toc475119128"/>
      <w:r w:rsidRPr="00A1086E">
        <w:rPr>
          <w:rFonts w:ascii="宋体" w:hAnsi="宋体" w:hint="eastAsia"/>
        </w:rPr>
        <w:t>分片索引</w:t>
      </w:r>
      <w:bookmarkEnd w:id="196"/>
      <w:bookmarkEnd w:id="197"/>
    </w:p>
    <w:p w14:paraId="78027D2E"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创建新分片索引字段测试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9329D" w:rsidRPr="00A1086E" w14:paraId="161BB1F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CE5BD74" w14:textId="77777777" w:rsidR="0069329D" w:rsidRPr="00A1086E" w:rsidRDefault="0069329D"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4A20161" w14:textId="5702745D" w:rsidR="0069329D" w:rsidRPr="00A1086E" w:rsidRDefault="00993370"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993370" w:rsidRPr="00A1086E" w14:paraId="4738B5DF"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F882940"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5A35D21" w14:textId="47BF2DF6" w:rsidR="00993370" w:rsidRPr="00A1086E" w:rsidRDefault="00993370"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993370" w:rsidRPr="00A1086E" w14:paraId="37BFED2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A601A7"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C9A551C" w14:textId="50027D9C" w:rsidR="00993370" w:rsidRPr="00A1086E" w:rsidRDefault="00993370" w:rsidP="00CA0EAD">
            <w:pPr>
              <w:spacing w:line="276" w:lineRule="auto"/>
              <w:ind w:firstLine="0"/>
              <w:rPr>
                <w:rFonts w:ascii="宋体" w:hAnsi="宋体" w:cs="Arial"/>
                <w:sz w:val="22"/>
                <w:szCs w:val="21"/>
              </w:rPr>
            </w:pPr>
            <w:r w:rsidRPr="00A1086E">
              <w:rPr>
                <w:rFonts w:ascii="宋体" w:hAnsi="宋体" w:hint="eastAsia"/>
                <w:sz w:val="22"/>
              </w:rPr>
              <w:t>测试组件的新建分片索引字段功能</w:t>
            </w:r>
          </w:p>
        </w:tc>
      </w:tr>
      <w:tr w:rsidR="00993370" w:rsidRPr="00A1086E" w14:paraId="6228D51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FA1D80"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B85DA8B" w14:textId="20B406A3" w:rsidR="00923E29" w:rsidRPr="00CB5FCF" w:rsidRDefault="004364C5" w:rsidP="00CB5FCF">
            <w:pPr>
              <w:pStyle w:val="ab"/>
              <w:numPr>
                <w:ilvl w:val="0"/>
                <w:numId w:val="133"/>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2D5069" w:rsidRPr="002D5069">
              <w:rPr>
                <w:rFonts w:ascii="宋体" w:hAnsi="宋体" w:cs="Arial"/>
                <w:color w:val="00B0F0"/>
                <w:sz w:val="22"/>
              </w:rPr>
              <w:t>2</w:t>
            </w:r>
            <w:ins w:id="198" w:author="shi wei" w:date="2017-03-09T11:01:00Z">
              <w:r w:rsidR="00367B4D">
                <w:rPr>
                  <w:rFonts w:ascii="宋体" w:hAnsi="宋体" w:cs="Arial" w:hint="eastAsia"/>
                  <w:color w:val="FF0000"/>
                  <w:sz w:val="22"/>
                </w:rPr>
                <w:t>中的库表已存在</w:t>
              </w:r>
            </w:ins>
            <w:del w:id="199" w:author="shi wei" w:date="2017-03-09T11:01:00Z">
              <w:r w:rsidRPr="00CB5FCF" w:rsidDel="00367B4D">
                <w:rPr>
                  <w:rFonts w:ascii="宋体" w:hAnsi="宋体" w:cs="Arial" w:hint="eastAsia"/>
                  <w:color w:val="FF0000"/>
                  <w:sz w:val="22"/>
                </w:rPr>
                <w:delText>已成功执行</w:delText>
              </w:r>
            </w:del>
          </w:p>
          <w:p w14:paraId="0E4AAF04" w14:textId="019C197B" w:rsidR="00993370" w:rsidRPr="00CB5FCF" w:rsidRDefault="00923E29" w:rsidP="00CB5FCF">
            <w:pPr>
              <w:pStyle w:val="ab"/>
              <w:numPr>
                <w:ilvl w:val="0"/>
                <w:numId w:val="133"/>
              </w:numPr>
              <w:spacing w:line="276" w:lineRule="auto"/>
              <w:ind w:firstLineChars="0"/>
              <w:rPr>
                <w:rFonts w:ascii="宋体" w:hAnsi="宋体" w:cs="Arial"/>
                <w:sz w:val="22"/>
                <w:szCs w:val="21"/>
              </w:rPr>
            </w:pPr>
            <w:r>
              <w:rPr>
                <w:rFonts w:ascii="宋体" w:hAnsi="宋体" w:cs="Arial" w:hint="eastAsia"/>
                <w:color w:val="FF0000"/>
                <w:sz w:val="22"/>
              </w:rPr>
              <w:t>分片表prod</w:t>
            </w:r>
            <w:r>
              <w:rPr>
                <w:rFonts w:ascii="宋体" w:hAnsi="宋体" w:cs="Arial"/>
                <w:color w:val="FF0000"/>
                <w:sz w:val="22"/>
              </w:rPr>
              <w:t>_inst</w:t>
            </w:r>
            <w:r>
              <w:rPr>
                <w:rFonts w:ascii="宋体" w:hAnsi="宋体" w:cs="Arial" w:hint="eastAsia"/>
                <w:color w:val="FF0000"/>
                <w:sz w:val="22"/>
              </w:rPr>
              <w:t>为空表</w:t>
            </w:r>
          </w:p>
        </w:tc>
      </w:tr>
      <w:tr w:rsidR="00993370" w:rsidRPr="00A1086E" w14:paraId="0ADC1DDA"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382B1E2"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37326A4" w14:textId="2AF9AEE5" w:rsidR="00993370" w:rsidRPr="00CB5FCF" w:rsidRDefault="00923E29" w:rsidP="00CB5FCF">
            <w:pPr>
              <w:numPr>
                <w:ilvl w:val="0"/>
                <w:numId w:val="20"/>
              </w:numPr>
              <w:spacing w:line="240" w:lineRule="auto"/>
              <w:rPr>
                <w:rFonts w:ascii="宋体" w:hAnsi="宋体" w:cs="Arial"/>
                <w:color w:val="FF0000"/>
                <w:sz w:val="22"/>
              </w:rPr>
            </w:pPr>
            <w:r w:rsidRPr="00CB5FCF">
              <w:rPr>
                <w:rFonts w:ascii="宋体" w:hAnsi="宋体" w:cs="Arial" w:hint="eastAsia"/>
                <w:color w:val="FF0000"/>
                <w:sz w:val="22"/>
              </w:rPr>
              <w:t>在</w:t>
            </w:r>
            <w:r w:rsidR="00993370" w:rsidRPr="00CB5FCF">
              <w:rPr>
                <w:rFonts w:ascii="宋体" w:hAnsi="宋体" w:cs="Arial" w:hint="eastAsia"/>
                <w:color w:val="FF0000"/>
                <w:sz w:val="22"/>
              </w:rPr>
              <w:t>分片表</w:t>
            </w:r>
            <w:r w:rsidRPr="00CB5FCF">
              <w:rPr>
                <w:rFonts w:ascii="宋体" w:hAnsi="宋体" w:cs="Arial"/>
                <w:color w:val="FF0000"/>
                <w:sz w:val="22"/>
              </w:rPr>
              <w:t>prod_inst上</w:t>
            </w:r>
            <w:r w:rsidRPr="00CB5FCF">
              <w:rPr>
                <w:rFonts w:ascii="宋体" w:hAnsi="宋体" w:cs="Arial" w:hint="eastAsia"/>
                <w:color w:val="FF0000"/>
                <w:sz w:val="22"/>
              </w:rPr>
              <w:t>设置</w:t>
            </w:r>
            <w:r w:rsidR="00FE01C5" w:rsidRPr="00CB5FCF">
              <w:rPr>
                <w:rFonts w:ascii="宋体" w:hAnsi="宋体" w:cs="Arial"/>
                <w:color w:val="FF0000"/>
                <w:sz w:val="22"/>
              </w:rPr>
              <w:t>prod_inst_id-&gt;</w:t>
            </w:r>
            <w:r w:rsidRPr="00CB5FCF">
              <w:rPr>
                <w:rFonts w:ascii="宋体" w:hAnsi="宋体" w:cs="Arial"/>
                <w:color w:val="FF0000"/>
                <w:sz w:val="22"/>
              </w:rPr>
              <w:t>owner_cust_id</w:t>
            </w:r>
            <w:r w:rsidR="00FE01C5" w:rsidRPr="00CB5FCF">
              <w:rPr>
                <w:rFonts w:ascii="宋体" w:hAnsi="宋体" w:cs="Arial"/>
                <w:color w:val="FF0000"/>
                <w:sz w:val="22"/>
              </w:rPr>
              <w:t>(</w:t>
            </w:r>
            <w:r w:rsidR="00FE01C5" w:rsidRPr="00CB5FCF">
              <w:rPr>
                <w:rFonts w:ascii="宋体" w:hAnsi="宋体" w:cs="Arial" w:hint="eastAsia"/>
                <w:color w:val="FF0000"/>
                <w:sz w:val="22"/>
              </w:rPr>
              <w:t>分片键</w:t>
            </w:r>
            <w:r w:rsidR="00FE01C5" w:rsidRPr="00CB5FCF">
              <w:rPr>
                <w:rFonts w:ascii="宋体" w:hAnsi="宋体" w:cs="Arial"/>
                <w:color w:val="FF0000"/>
                <w:sz w:val="22"/>
              </w:rPr>
              <w:t>)</w:t>
            </w:r>
            <w:r w:rsidR="00FE01C5" w:rsidRPr="00CB5FCF">
              <w:rPr>
                <w:rFonts w:ascii="宋体" w:hAnsi="宋体" w:cs="Arial" w:hint="eastAsia"/>
                <w:color w:val="FF0000"/>
                <w:sz w:val="22"/>
              </w:rPr>
              <w:t>的分片索引。其中</w:t>
            </w:r>
            <w:r w:rsidR="00FE01C5" w:rsidRPr="00CB5FCF">
              <w:rPr>
                <w:rFonts w:ascii="宋体" w:hAnsi="宋体" w:cs="Arial"/>
                <w:color w:val="FF0000"/>
                <w:sz w:val="22"/>
              </w:rPr>
              <w:t>prod_inst_id</w:t>
            </w:r>
            <w:r w:rsidR="00FE01C5" w:rsidRPr="00CB5FCF">
              <w:rPr>
                <w:rFonts w:ascii="宋体" w:hAnsi="宋体" w:cs="Arial" w:hint="eastAsia"/>
                <w:color w:val="FF0000"/>
                <w:sz w:val="22"/>
              </w:rPr>
              <w:t>为索引键，</w:t>
            </w:r>
            <w:r w:rsidR="00FE01C5" w:rsidRPr="00CB5FCF">
              <w:rPr>
                <w:rFonts w:ascii="宋体" w:hAnsi="宋体" w:cs="Arial"/>
                <w:color w:val="FF0000"/>
                <w:sz w:val="22"/>
              </w:rPr>
              <w:t>owner_cust_id为被索引键</w:t>
            </w:r>
          </w:p>
          <w:p w14:paraId="57EF1A98" w14:textId="20800C92" w:rsidR="00993370" w:rsidRPr="00A1086E" w:rsidRDefault="00BB4830" w:rsidP="00BB4830">
            <w:pPr>
              <w:pStyle w:val="ab"/>
              <w:numPr>
                <w:ilvl w:val="0"/>
                <w:numId w:val="20"/>
              </w:numPr>
              <w:ind w:firstLineChars="0"/>
              <w:rPr>
                <w:szCs w:val="21"/>
              </w:rPr>
            </w:pPr>
            <w:r>
              <w:rPr>
                <w:rFonts w:ascii="宋体" w:hAnsi="宋体" w:cs="Arial" w:hint="eastAsia"/>
                <w:color w:val="FF0000"/>
                <w:sz w:val="22"/>
              </w:rPr>
              <w:t>查看</w:t>
            </w:r>
            <w:r w:rsidR="004C0F7B">
              <w:rPr>
                <w:rFonts w:ascii="宋体" w:hAnsi="宋体" w:cs="Arial" w:hint="eastAsia"/>
                <w:color w:val="FF0000"/>
                <w:sz w:val="22"/>
              </w:rPr>
              <w:t>分片索引</w:t>
            </w:r>
            <w:r>
              <w:rPr>
                <w:rFonts w:ascii="宋体" w:hAnsi="宋体" w:cs="Arial" w:hint="eastAsia"/>
                <w:color w:val="FF0000"/>
                <w:sz w:val="22"/>
              </w:rPr>
              <w:t>的创建情况</w:t>
            </w:r>
          </w:p>
        </w:tc>
      </w:tr>
      <w:tr w:rsidR="00993370" w:rsidRPr="00A1086E" w14:paraId="3FA7701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971E580"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17E26E8" w14:textId="02513914" w:rsidR="00993370" w:rsidRPr="00A1086E" w:rsidRDefault="00BB4830" w:rsidP="00CA0EAD">
            <w:pPr>
              <w:spacing w:line="276" w:lineRule="auto"/>
              <w:ind w:firstLine="0"/>
              <w:rPr>
                <w:rFonts w:ascii="宋体" w:hAnsi="宋体" w:cs="Arial"/>
                <w:sz w:val="22"/>
                <w:szCs w:val="21"/>
              </w:rPr>
            </w:pPr>
            <w:r>
              <w:rPr>
                <w:rFonts w:ascii="宋体" w:hAnsi="宋体" w:cs="Arial" w:hint="eastAsia"/>
                <w:color w:val="FF0000"/>
                <w:sz w:val="22"/>
              </w:rPr>
              <w:t>能正常新建</w:t>
            </w:r>
            <w:r w:rsidR="008F2FF0" w:rsidRPr="00CB5FCF">
              <w:rPr>
                <w:rFonts w:ascii="宋体" w:hAnsi="宋体" w:cs="Arial" w:hint="eastAsia"/>
                <w:color w:val="FF0000"/>
                <w:sz w:val="22"/>
              </w:rPr>
              <w:t>切片索引</w:t>
            </w:r>
          </w:p>
        </w:tc>
      </w:tr>
      <w:tr w:rsidR="00993370" w:rsidRPr="00A1086E" w14:paraId="17FFABB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5840C15" w14:textId="77777777" w:rsidR="00993370" w:rsidRPr="00A1086E" w:rsidRDefault="0099337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5D0406C" w14:textId="3D429A23" w:rsidR="00993370" w:rsidRPr="00A1086E" w:rsidRDefault="009933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1442AF4" w14:textId="77777777" w:rsidR="00993370" w:rsidRPr="00A1086E" w:rsidRDefault="0099337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F30A390" w14:textId="13AAD53D" w:rsidR="00993370" w:rsidRPr="00A1086E" w:rsidRDefault="00993370" w:rsidP="00CA0EAD">
            <w:pPr>
              <w:spacing w:line="276" w:lineRule="auto"/>
              <w:ind w:firstLine="0"/>
              <w:rPr>
                <w:rFonts w:ascii="宋体" w:hAnsi="宋体" w:cs="Arial"/>
                <w:sz w:val="22"/>
              </w:rPr>
            </w:pPr>
            <w:r w:rsidRPr="00A1086E">
              <w:rPr>
                <w:rFonts w:ascii="宋体" w:hAnsi="宋体" w:cs="Arial"/>
                <w:i/>
                <w:color w:val="C00000"/>
                <w:sz w:val="22"/>
              </w:rPr>
              <w:t>A:较好完成，</w:t>
            </w:r>
            <w:ins w:id="200" w:author="shi wei" w:date="2017-03-09T11:01:00Z">
              <w:r w:rsidR="00241E14" w:rsidRPr="00A1086E" w:rsidDel="00241E14">
                <w:rPr>
                  <w:rFonts w:ascii="宋体" w:hAnsi="宋体" w:cs="Arial"/>
                  <w:i/>
                  <w:color w:val="C00000"/>
                  <w:sz w:val="22"/>
                </w:rPr>
                <w:t xml:space="preserve"> </w:t>
              </w:r>
            </w:ins>
            <w:del w:id="201" w:author="shi wei" w:date="2017-03-09T11:01:00Z">
              <w:r w:rsidRPr="00A1086E" w:rsidDel="00241E1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993370" w:rsidRPr="00A1086E" w14:paraId="3B26DD03"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66C8F76" w14:textId="77777777" w:rsidR="00993370" w:rsidRPr="00A1086E" w:rsidRDefault="0099337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DC869DF" w14:textId="77777777" w:rsidR="00993370" w:rsidRPr="00A1086E" w:rsidRDefault="00993370" w:rsidP="00CA0EAD">
            <w:pPr>
              <w:spacing w:line="276" w:lineRule="auto"/>
              <w:ind w:firstLine="66"/>
              <w:rPr>
                <w:rFonts w:ascii="宋体" w:hAnsi="宋体" w:cs="Arial"/>
                <w:kern w:val="0"/>
                <w:sz w:val="22"/>
                <w:szCs w:val="21"/>
              </w:rPr>
            </w:pPr>
          </w:p>
          <w:p w14:paraId="1C927F35" w14:textId="77777777" w:rsidR="00993370" w:rsidRPr="00A1086E" w:rsidRDefault="00993370" w:rsidP="00CA0EAD">
            <w:pPr>
              <w:spacing w:line="276" w:lineRule="auto"/>
              <w:ind w:firstLine="66"/>
              <w:rPr>
                <w:rFonts w:ascii="宋体" w:hAnsi="宋体" w:cs="Arial"/>
                <w:kern w:val="0"/>
                <w:sz w:val="22"/>
                <w:szCs w:val="21"/>
              </w:rPr>
            </w:pPr>
          </w:p>
        </w:tc>
      </w:tr>
      <w:tr w:rsidR="00993370" w:rsidRPr="00A1086E" w14:paraId="287C6A8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CF97DE0" w14:textId="77777777" w:rsidR="00993370" w:rsidRPr="00A1086E" w:rsidRDefault="009933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A5EE6A5" w14:textId="77777777" w:rsidR="00993370" w:rsidRPr="00A1086E" w:rsidRDefault="0099337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5C333D6" w14:textId="77777777" w:rsidR="00993370" w:rsidRPr="00A1086E" w:rsidRDefault="0099337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CA88829" w14:textId="77777777" w:rsidR="00993370" w:rsidRPr="00A1086E" w:rsidRDefault="00993370" w:rsidP="00CA0EAD">
            <w:pPr>
              <w:pStyle w:val="aa"/>
              <w:widowControl w:val="0"/>
              <w:spacing w:before="156" w:line="276" w:lineRule="auto"/>
              <w:ind w:firstLine="66"/>
              <w:outlineLvl w:val="9"/>
              <w:rPr>
                <w:rFonts w:ascii="宋体" w:eastAsia="宋体" w:hAnsi="宋体" w:cs="Arial"/>
                <w:kern w:val="2"/>
                <w:sz w:val="22"/>
                <w:szCs w:val="21"/>
              </w:rPr>
            </w:pPr>
          </w:p>
        </w:tc>
      </w:tr>
    </w:tbl>
    <w:p w14:paraId="1978B8E6"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增加分片索引数据测试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5D32A0" w:rsidRPr="00A1086E" w14:paraId="623A24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633984C" w14:textId="77777777" w:rsidR="005D32A0" w:rsidRPr="00A1086E" w:rsidRDefault="005D32A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466438D" w14:textId="2A48BCB7" w:rsidR="005D32A0" w:rsidRPr="00A1086E" w:rsidRDefault="008479F8"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8479F8" w:rsidRPr="00A1086E" w14:paraId="62AB2AFB"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B9A2FFC"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52FB7CF" w14:textId="437C73E7" w:rsidR="008479F8" w:rsidRPr="00A1086E" w:rsidRDefault="008479F8"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8479F8" w:rsidRPr="00A1086E" w14:paraId="38E70E7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9CD485"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A91DD64" w14:textId="12FC3F79" w:rsidR="008479F8" w:rsidRPr="00A1086E" w:rsidRDefault="008479F8" w:rsidP="00CA0EAD">
            <w:pPr>
              <w:spacing w:line="276" w:lineRule="auto"/>
              <w:ind w:firstLine="0"/>
              <w:rPr>
                <w:rFonts w:ascii="宋体" w:hAnsi="宋体" w:cs="Arial"/>
                <w:sz w:val="22"/>
                <w:szCs w:val="21"/>
              </w:rPr>
            </w:pPr>
            <w:r w:rsidRPr="00A1086E">
              <w:rPr>
                <w:rFonts w:ascii="宋体" w:hAnsi="宋体" w:hint="eastAsia"/>
                <w:sz w:val="22"/>
              </w:rPr>
              <w:t>测试组件的新建分片索引字段功能</w:t>
            </w:r>
          </w:p>
        </w:tc>
      </w:tr>
      <w:tr w:rsidR="008479F8" w:rsidRPr="00A1086E" w14:paraId="5801923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3228323"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E0D8705" w14:textId="4A4B07A6" w:rsidR="008479F8" w:rsidRPr="00CB5FCF" w:rsidRDefault="004364C5" w:rsidP="00CB5FCF">
            <w:pPr>
              <w:pStyle w:val="ab"/>
              <w:numPr>
                <w:ilvl w:val="0"/>
                <w:numId w:val="132"/>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w:t>
            </w:r>
            <w:r w:rsidR="00655161">
              <w:rPr>
                <w:rFonts w:ascii="宋体" w:hAnsi="宋体" w:cs="Arial"/>
                <w:color w:val="FF0000"/>
                <w:sz w:val="22"/>
              </w:rPr>
              <w:t>10</w:t>
            </w:r>
            <w:r w:rsidR="00655161">
              <w:rPr>
                <w:rFonts w:ascii="宋体" w:hAnsi="宋体" w:cs="Arial" w:hint="eastAsia"/>
                <w:color w:val="FF0000"/>
                <w:sz w:val="22"/>
              </w:rPr>
              <w:t>.1</w:t>
            </w:r>
            <w:r w:rsidRPr="00CB5FCF">
              <w:rPr>
                <w:rFonts w:ascii="宋体" w:hAnsi="宋体" w:cs="Arial" w:hint="eastAsia"/>
                <w:color w:val="FF0000"/>
                <w:sz w:val="22"/>
              </w:rPr>
              <w:t>已成功执行</w:t>
            </w:r>
          </w:p>
        </w:tc>
      </w:tr>
      <w:tr w:rsidR="008479F8" w:rsidRPr="00A1086E" w14:paraId="41FBA10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537284"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72CEC66" w14:textId="4D7B8747" w:rsidR="00E94AEB" w:rsidRPr="00CB5FCF" w:rsidRDefault="00655161" w:rsidP="00CB5FCF">
            <w:pPr>
              <w:numPr>
                <w:ilvl w:val="0"/>
                <w:numId w:val="77"/>
              </w:numPr>
              <w:tabs>
                <w:tab w:val="clear" w:pos="360"/>
              </w:tabs>
              <w:spacing w:line="240" w:lineRule="auto"/>
              <w:ind w:left="0" w:firstLine="0"/>
              <w:rPr>
                <w:rFonts w:ascii="宋体" w:hAnsi="宋体" w:cs="Arial"/>
                <w:sz w:val="22"/>
              </w:rPr>
            </w:pPr>
            <w:r>
              <w:rPr>
                <w:rFonts w:ascii="宋体" w:hAnsi="宋体" w:cs="Arial" w:hint="eastAsia"/>
                <w:color w:val="FF0000"/>
                <w:sz w:val="22"/>
              </w:rPr>
              <w:t>向</w:t>
            </w:r>
            <w:r w:rsidR="008479F8" w:rsidRPr="00CB5FCF">
              <w:rPr>
                <w:rFonts w:ascii="宋体" w:hAnsi="宋体" w:cs="Arial" w:hint="eastAsia"/>
                <w:color w:val="FF0000"/>
                <w:sz w:val="22"/>
              </w:rPr>
              <w:t>分片表</w:t>
            </w:r>
            <w:r w:rsidR="00FE33E6" w:rsidRPr="00CB5FCF">
              <w:rPr>
                <w:rFonts w:ascii="宋体" w:hAnsi="宋体" w:cs="Arial"/>
                <w:color w:val="FF0000"/>
                <w:sz w:val="22"/>
              </w:rPr>
              <w:t>prod_inst</w:t>
            </w:r>
            <w:r>
              <w:rPr>
                <w:rFonts w:ascii="宋体" w:hAnsi="宋体" w:cs="Arial" w:hint="eastAsia"/>
                <w:color w:val="FF0000"/>
                <w:sz w:val="22"/>
              </w:rPr>
              <w:t>中插入如下数据：</w:t>
            </w:r>
          </w:p>
          <w:p w14:paraId="4C6D0959" w14:textId="77777777" w:rsidR="00655161" w:rsidRPr="00A02650" w:rsidRDefault="00655161" w:rsidP="00655161">
            <w:pPr>
              <w:spacing w:line="240" w:lineRule="auto"/>
              <w:ind w:left="360" w:firstLine="0"/>
              <w:rPr>
                <w:rFonts w:ascii="宋体" w:hAnsi="宋体" w:cs="Arial"/>
                <w:color w:val="FF0000"/>
                <w:sz w:val="22"/>
              </w:rPr>
            </w:pPr>
            <w:r w:rsidRPr="00A02650">
              <w:rPr>
                <w:rFonts w:ascii="宋体" w:hAnsi="宋体" w:cs="Arial"/>
                <w:color w:val="FF0000"/>
                <w:sz w:val="22"/>
              </w:rPr>
              <w:t>INSERT INTO prod_inst(prod_inst_id, prod_id, owner_cust_id, address_id, create_ord_id, use_cust_id) VALUES(2002016122334132, 1001010, 200124353, 10001, 9909, 200124353);</w:t>
            </w:r>
          </w:p>
          <w:p w14:paraId="0E0C6B22" w14:textId="77777777" w:rsidR="00655161" w:rsidRPr="00A02650" w:rsidRDefault="00655161" w:rsidP="00655161">
            <w:pPr>
              <w:spacing w:line="240" w:lineRule="auto"/>
              <w:ind w:left="360" w:firstLine="0"/>
              <w:rPr>
                <w:rFonts w:ascii="宋体" w:hAnsi="宋体" w:cs="Arial"/>
                <w:color w:val="FF0000"/>
                <w:sz w:val="22"/>
              </w:rPr>
            </w:pPr>
            <w:r w:rsidRPr="00A02650">
              <w:rPr>
                <w:rFonts w:ascii="宋体" w:hAnsi="宋体" w:cs="Arial"/>
                <w:color w:val="FF0000"/>
                <w:sz w:val="22"/>
              </w:rPr>
              <w:t>INSERT INTO prod_inst(prod_inst_id, prod_id, owner_cust_id, address_id, create_ord_id, use_cust_id) VALUES(2002016122334133, 1001010, 200124354, 10001, 9909, 200124354);</w:t>
            </w:r>
          </w:p>
          <w:p w14:paraId="3482025C" w14:textId="2D3DA4D9" w:rsidR="00655161" w:rsidRPr="00CB5FCF" w:rsidRDefault="00655161" w:rsidP="00CB5FCF">
            <w:pPr>
              <w:spacing w:line="240" w:lineRule="auto"/>
              <w:ind w:left="360" w:firstLine="0"/>
              <w:rPr>
                <w:rFonts w:ascii="宋体" w:hAnsi="宋体" w:cs="Arial"/>
                <w:color w:val="FF0000"/>
                <w:sz w:val="22"/>
              </w:rPr>
            </w:pPr>
            <w:r w:rsidRPr="00A02650">
              <w:rPr>
                <w:rFonts w:ascii="宋体" w:hAnsi="宋体" w:cs="Arial"/>
                <w:color w:val="FF0000"/>
                <w:sz w:val="22"/>
              </w:rPr>
              <w:t>INSERT INTO prod_inst(prod_inst_id, prod_id, owner_cust_id, address_id, create_ord_id, use_cust_id) VALUES(2002016122334134, 1001010, 200124355, 10001, 9909, 200124355);</w:t>
            </w:r>
          </w:p>
          <w:p w14:paraId="4F5D1BAD" w14:textId="0F550BC9" w:rsidR="008479F8" w:rsidRPr="00A1086E" w:rsidRDefault="008479F8" w:rsidP="00CB5FCF">
            <w:pPr>
              <w:numPr>
                <w:ilvl w:val="0"/>
                <w:numId w:val="77"/>
              </w:numPr>
              <w:tabs>
                <w:tab w:val="clear" w:pos="360"/>
              </w:tabs>
              <w:spacing w:line="240" w:lineRule="auto"/>
              <w:ind w:left="0" w:firstLine="0"/>
              <w:rPr>
                <w:rFonts w:ascii="宋体" w:hAnsi="宋体" w:cs="Arial"/>
                <w:sz w:val="22"/>
              </w:rPr>
            </w:pPr>
            <w:r w:rsidRPr="00A1086E">
              <w:rPr>
                <w:rFonts w:ascii="宋体" w:hAnsi="宋体" w:cs="Arial" w:hint="eastAsia"/>
                <w:sz w:val="22"/>
              </w:rPr>
              <w:t>检查是否有相应的分片索引数据生成</w:t>
            </w:r>
          </w:p>
        </w:tc>
      </w:tr>
      <w:tr w:rsidR="008479F8" w:rsidRPr="00A1086E" w14:paraId="3F1BF6A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D5C5F14"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1B46438" w14:textId="77777777" w:rsidR="008479F8" w:rsidRPr="00A1086E" w:rsidRDefault="008479F8" w:rsidP="00126C0C">
            <w:pPr>
              <w:ind w:firstLine="0"/>
              <w:rPr>
                <w:rFonts w:ascii="宋体" w:hAnsi="宋体" w:cs="Arial"/>
                <w:sz w:val="22"/>
              </w:rPr>
            </w:pPr>
            <w:r w:rsidRPr="00A1086E">
              <w:rPr>
                <w:rFonts w:ascii="宋体" w:hAnsi="宋体" w:cs="Arial" w:hint="eastAsia"/>
                <w:sz w:val="22"/>
              </w:rPr>
              <w:t>上述操作均能正常执行；</w:t>
            </w:r>
          </w:p>
          <w:p w14:paraId="0BB8798E" w14:textId="6075976D" w:rsidR="008479F8" w:rsidRPr="00A1086E" w:rsidRDefault="008479F8" w:rsidP="00CA0EAD">
            <w:pPr>
              <w:spacing w:line="276" w:lineRule="auto"/>
              <w:ind w:firstLine="0"/>
              <w:rPr>
                <w:rFonts w:ascii="宋体" w:hAnsi="宋体" w:cs="Arial"/>
                <w:sz w:val="22"/>
                <w:szCs w:val="21"/>
              </w:rPr>
            </w:pPr>
            <w:r w:rsidRPr="00A1086E">
              <w:rPr>
                <w:rFonts w:ascii="宋体" w:hAnsi="宋体" w:cs="Arial" w:hint="eastAsia"/>
                <w:sz w:val="22"/>
              </w:rPr>
              <w:t>查看分片索引数据能查看到新增的分片索引数据；</w:t>
            </w:r>
          </w:p>
        </w:tc>
      </w:tr>
      <w:tr w:rsidR="008479F8" w:rsidRPr="00A1086E" w14:paraId="6C8BF39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ED25C1B" w14:textId="77777777" w:rsidR="008479F8" w:rsidRPr="00A1086E" w:rsidRDefault="008479F8"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7243FD0" w14:textId="3F1FF846" w:rsidR="008479F8" w:rsidRPr="00A1086E" w:rsidRDefault="008479F8"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4B0FDC2" w14:textId="77777777" w:rsidR="008479F8" w:rsidRPr="00A1086E" w:rsidRDefault="008479F8"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503C43C" w14:textId="1CE23204" w:rsidR="008479F8" w:rsidRPr="00A1086E" w:rsidRDefault="008479F8" w:rsidP="00CA0EAD">
            <w:pPr>
              <w:spacing w:line="276" w:lineRule="auto"/>
              <w:ind w:firstLine="0"/>
              <w:rPr>
                <w:rFonts w:ascii="宋体" w:hAnsi="宋体" w:cs="Arial"/>
                <w:sz w:val="22"/>
              </w:rPr>
            </w:pPr>
            <w:r w:rsidRPr="00A1086E">
              <w:rPr>
                <w:rFonts w:ascii="宋体" w:hAnsi="宋体" w:cs="Arial"/>
                <w:i/>
                <w:color w:val="C00000"/>
                <w:sz w:val="22"/>
              </w:rPr>
              <w:t>A:较好完成，</w:t>
            </w:r>
            <w:ins w:id="202" w:author="shi wei" w:date="2017-03-09T11:05:00Z">
              <w:r w:rsidR="006807A0" w:rsidRPr="00A1086E" w:rsidDel="006807A0">
                <w:rPr>
                  <w:rFonts w:ascii="宋体" w:hAnsi="宋体" w:cs="Arial"/>
                  <w:i/>
                  <w:color w:val="C00000"/>
                  <w:sz w:val="22"/>
                </w:rPr>
                <w:t xml:space="preserve"> </w:t>
              </w:r>
            </w:ins>
            <w:del w:id="203" w:author="shi wei" w:date="2017-03-09T11:05:00Z">
              <w:r w:rsidRPr="00A1086E" w:rsidDel="006807A0">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479F8" w:rsidRPr="00A1086E" w14:paraId="43D0C037"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00C8766" w14:textId="77777777" w:rsidR="008479F8" w:rsidRPr="00A1086E" w:rsidRDefault="008479F8"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BB34008" w14:textId="77777777" w:rsidR="008479F8" w:rsidRPr="00A1086E" w:rsidRDefault="008479F8" w:rsidP="00CA0EAD">
            <w:pPr>
              <w:spacing w:line="276" w:lineRule="auto"/>
              <w:ind w:firstLine="66"/>
              <w:rPr>
                <w:rFonts w:ascii="宋体" w:hAnsi="宋体" w:cs="Arial"/>
                <w:kern w:val="0"/>
                <w:sz w:val="22"/>
                <w:szCs w:val="21"/>
              </w:rPr>
            </w:pPr>
          </w:p>
          <w:p w14:paraId="76AC1C90" w14:textId="77777777" w:rsidR="008479F8" w:rsidRPr="00A1086E" w:rsidRDefault="008479F8" w:rsidP="00CA0EAD">
            <w:pPr>
              <w:spacing w:line="276" w:lineRule="auto"/>
              <w:ind w:firstLine="66"/>
              <w:rPr>
                <w:rFonts w:ascii="宋体" w:hAnsi="宋体" w:cs="Arial"/>
                <w:kern w:val="0"/>
                <w:sz w:val="22"/>
                <w:szCs w:val="21"/>
              </w:rPr>
            </w:pPr>
          </w:p>
        </w:tc>
      </w:tr>
      <w:tr w:rsidR="008479F8" w:rsidRPr="00A1086E" w14:paraId="35BEEAF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A6ADA38" w14:textId="77777777" w:rsidR="008479F8" w:rsidRPr="00A1086E" w:rsidRDefault="008479F8"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04260D3" w14:textId="77777777" w:rsidR="008479F8" w:rsidRPr="00A1086E" w:rsidRDefault="008479F8"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D894741" w14:textId="77777777" w:rsidR="008479F8" w:rsidRPr="00A1086E" w:rsidRDefault="008479F8"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67F8931" w14:textId="77777777" w:rsidR="008479F8" w:rsidRPr="00A1086E" w:rsidRDefault="008479F8" w:rsidP="00CA0EAD">
            <w:pPr>
              <w:pStyle w:val="aa"/>
              <w:widowControl w:val="0"/>
              <w:spacing w:before="156" w:line="276" w:lineRule="auto"/>
              <w:ind w:firstLine="66"/>
              <w:outlineLvl w:val="9"/>
              <w:rPr>
                <w:rFonts w:ascii="宋体" w:eastAsia="宋体" w:hAnsi="宋体" w:cs="Arial"/>
                <w:kern w:val="2"/>
                <w:sz w:val="22"/>
                <w:szCs w:val="21"/>
              </w:rPr>
            </w:pPr>
          </w:p>
        </w:tc>
      </w:tr>
    </w:tbl>
    <w:p w14:paraId="7AA1668B"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使用分片索引数据测试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5D32A0" w:rsidRPr="00A1086E" w14:paraId="73B45F5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A434D40" w14:textId="77777777" w:rsidR="005D32A0" w:rsidRPr="00A1086E" w:rsidRDefault="005D32A0"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2F748E5" w14:textId="0BC46CD2" w:rsidR="005D32A0" w:rsidRPr="00A1086E" w:rsidRDefault="00CF108D"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CF108D" w:rsidRPr="00A1086E" w14:paraId="66123BC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9B9965E"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FCA7C61" w14:textId="156A7C2F" w:rsidR="00CF108D" w:rsidRPr="00A1086E" w:rsidRDefault="00CF108D"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CF108D" w:rsidRPr="00A1086E" w14:paraId="659A6C1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48B1C86"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7D23079" w14:textId="325C0F95" w:rsidR="00CF108D" w:rsidRPr="00A1086E" w:rsidRDefault="00CF108D" w:rsidP="00CA0EAD">
            <w:pPr>
              <w:spacing w:line="276" w:lineRule="auto"/>
              <w:ind w:firstLine="0"/>
              <w:rPr>
                <w:rFonts w:ascii="宋体" w:hAnsi="宋体" w:cs="Arial"/>
                <w:sz w:val="22"/>
                <w:szCs w:val="21"/>
              </w:rPr>
            </w:pPr>
            <w:r w:rsidRPr="00A1086E">
              <w:rPr>
                <w:rFonts w:ascii="宋体" w:hAnsi="宋体" w:hint="eastAsia"/>
                <w:sz w:val="22"/>
              </w:rPr>
              <w:t>测试组件</w:t>
            </w:r>
            <w:r w:rsidRPr="00CB5FCF">
              <w:rPr>
                <w:rFonts w:ascii="宋体" w:hAnsi="宋体" w:hint="eastAsia"/>
                <w:color w:val="FF0000"/>
                <w:sz w:val="22"/>
              </w:rPr>
              <w:t>的</w:t>
            </w:r>
            <w:r w:rsidR="00A02E32" w:rsidRPr="00CB5FCF">
              <w:rPr>
                <w:rFonts w:ascii="宋体" w:hAnsi="宋体" w:hint="eastAsia"/>
                <w:color w:val="FF0000"/>
                <w:sz w:val="22"/>
              </w:rPr>
              <w:t>使用</w:t>
            </w:r>
            <w:r w:rsidRPr="00A1086E">
              <w:rPr>
                <w:rFonts w:ascii="宋体" w:hAnsi="宋体" w:hint="eastAsia"/>
                <w:sz w:val="22"/>
              </w:rPr>
              <w:t>分片索引</w:t>
            </w:r>
            <w:r w:rsidR="00A02E32" w:rsidRPr="00CB5FCF">
              <w:rPr>
                <w:rFonts w:ascii="宋体" w:hAnsi="宋体" w:hint="eastAsia"/>
                <w:color w:val="FF0000"/>
                <w:sz w:val="22"/>
              </w:rPr>
              <w:t>的</w:t>
            </w:r>
            <w:r w:rsidRPr="00A1086E">
              <w:rPr>
                <w:rFonts w:ascii="宋体" w:hAnsi="宋体" w:hint="eastAsia"/>
                <w:sz w:val="22"/>
              </w:rPr>
              <w:t>功能</w:t>
            </w:r>
          </w:p>
        </w:tc>
      </w:tr>
      <w:tr w:rsidR="00CF108D" w:rsidRPr="00A1086E" w14:paraId="6CBDF77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031C243"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FF6739C" w14:textId="10CE9DC0" w:rsidR="00CF108D" w:rsidRPr="00CB5FCF" w:rsidRDefault="00A02E32" w:rsidP="00CB5FCF">
            <w:pPr>
              <w:pStyle w:val="ab"/>
              <w:numPr>
                <w:ilvl w:val="0"/>
                <w:numId w:val="134"/>
              </w:numPr>
              <w:spacing w:line="276" w:lineRule="auto"/>
              <w:ind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4.1.10.2</w:t>
            </w:r>
            <w:r w:rsidRPr="00CB5FCF">
              <w:rPr>
                <w:rFonts w:ascii="宋体" w:hAnsi="宋体" w:cs="Arial" w:hint="eastAsia"/>
                <w:color w:val="FF0000"/>
                <w:sz w:val="22"/>
              </w:rPr>
              <w:t>已成功执行</w:t>
            </w:r>
          </w:p>
        </w:tc>
      </w:tr>
      <w:tr w:rsidR="00CF108D" w:rsidRPr="00A1086E" w14:paraId="10189FF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ECBA197"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6375377" w14:textId="03A0888B" w:rsidR="00A02E32" w:rsidRDefault="00A02E32" w:rsidP="00CB5FCF">
            <w:pPr>
              <w:numPr>
                <w:ilvl w:val="0"/>
                <w:numId w:val="78"/>
              </w:numPr>
              <w:spacing w:line="240" w:lineRule="auto"/>
              <w:rPr>
                <w:rFonts w:ascii="宋体" w:hAnsi="宋体" w:cs="Arial"/>
                <w:sz w:val="22"/>
              </w:rPr>
            </w:pPr>
            <w:r w:rsidRPr="00A1086E">
              <w:rPr>
                <w:rFonts w:ascii="宋体" w:hAnsi="宋体" w:cs="Arial" w:hint="eastAsia"/>
                <w:sz w:val="22"/>
              </w:rPr>
              <w:t>根据索引键进行查询，查看该语句是否只路由到特定的分片上</w:t>
            </w:r>
            <w:r>
              <w:rPr>
                <w:rFonts w:ascii="宋体" w:hAnsi="宋体" w:cs="Arial" w:hint="eastAsia"/>
                <w:sz w:val="22"/>
              </w:rPr>
              <w:t>，</w:t>
            </w:r>
            <w:r w:rsidR="00BB6DD8">
              <w:rPr>
                <w:rFonts w:ascii="宋体" w:hAnsi="宋体" w:cs="Arial" w:hint="eastAsia"/>
                <w:sz w:val="22"/>
              </w:rPr>
              <w:t>不会进行广播查询，</w:t>
            </w:r>
            <w:r>
              <w:rPr>
                <w:rFonts w:ascii="宋体" w:hAnsi="宋体" w:cs="Arial" w:hint="eastAsia"/>
                <w:sz w:val="22"/>
              </w:rPr>
              <w:t>执行下面的语句：</w:t>
            </w:r>
          </w:p>
          <w:p w14:paraId="75030661" w14:textId="51836C63" w:rsidR="00CF108D" w:rsidRPr="00F40D22" w:rsidRDefault="00A02E32" w:rsidP="00CB5FCF">
            <w:pPr>
              <w:tabs>
                <w:tab w:val="left" w:pos="360"/>
              </w:tabs>
              <w:spacing w:line="240" w:lineRule="auto"/>
              <w:ind w:leftChars="150" w:left="360" w:firstLine="0"/>
              <w:rPr>
                <w:rFonts w:ascii="宋体" w:hAnsi="宋体" w:cs="Arial"/>
                <w:sz w:val="22"/>
              </w:rPr>
            </w:pPr>
            <w:r w:rsidRPr="00A02650">
              <w:rPr>
                <w:rFonts w:ascii="宋体" w:hAnsi="宋体" w:cs="Arial"/>
                <w:color w:val="FF0000"/>
                <w:sz w:val="22"/>
              </w:rPr>
              <w:t xml:space="preserve">select </w:t>
            </w:r>
            <w:r w:rsidRPr="00A02650">
              <w:rPr>
                <w:rFonts w:ascii="宋体" w:hAnsi="宋体" w:cs="Arial" w:hint="eastAsia"/>
                <w:color w:val="FF0000"/>
                <w:sz w:val="22"/>
              </w:rPr>
              <w:t>*</w:t>
            </w:r>
            <w:r w:rsidRPr="00A02650">
              <w:rPr>
                <w:rFonts w:ascii="宋体" w:hAnsi="宋体" w:cs="Arial"/>
                <w:color w:val="FF0000"/>
                <w:sz w:val="22"/>
              </w:rPr>
              <w:t xml:space="preserve"> </w:t>
            </w:r>
            <w:r w:rsidRPr="00A02650">
              <w:rPr>
                <w:rFonts w:ascii="宋体" w:hAnsi="宋体" w:cs="Arial" w:hint="eastAsia"/>
                <w:color w:val="FF0000"/>
                <w:sz w:val="22"/>
              </w:rPr>
              <w:t>from</w:t>
            </w:r>
            <w:r w:rsidRPr="00A02650">
              <w:rPr>
                <w:rFonts w:ascii="宋体" w:hAnsi="宋体" w:cs="Arial"/>
                <w:color w:val="FF0000"/>
                <w:sz w:val="22"/>
              </w:rPr>
              <w:t xml:space="preserve"> </w:t>
            </w:r>
            <w:r w:rsidRPr="00A02650">
              <w:rPr>
                <w:rFonts w:ascii="宋体" w:hAnsi="宋体" w:cs="Arial" w:hint="eastAsia"/>
                <w:color w:val="FF0000"/>
                <w:sz w:val="22"/>
              </w:rPr>
              <w:t>prod_inst where prod_inst_id=</w:t>
            </w:r>
            <w:r w:rsidRPr="00A02650">
              <w:rPr>
                <w:rFonts w:ascii="宋体" w:hAnsi="宋体" w:cs="Arial"/>
                <w:color w:val="FF0000"/>
                <w:sz w:val="22"/>
              </w:rPr>
              <w:t>2002016122334133</w:t>
            </w:r>
            <w:r w:rsidRPr="00A02650">
              <w:rPr>
                <w:rFonts w:ascii="宋体" w:hAnsi="宋体" w:cs="Arial" w:hint="eastAsia"/>
                <w:color w:val="FF0000"/>
                <w:sz w:val="22"/>
              </w:rPr>
              <w:t>;</w:t>
            </w:r>
          </w:p>
        </w:tc>
      </w:tr>
      <w:tr w:rsidR="00CF108D" w:rsidRPr="00A1086E" w14:paraId="485ADD1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BBE845B"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4AD845B" w14:textId="35701166" w:rsidR="00CF108D" w:rsidRDefault="006516F8" w:rsidP="00CA0EAD">
            <w:pPr>
              <w:spacing w:line="276" w:lineRule="auto"/>
              <w:ind w:firstLine="0"/>
              <w:rPr>
                <w:rFonts w:ascii="宋体" w:hAnsi="宋体" w:cs="Arial"/>
                <w:sz w:val="22"/>
              </w:rPr>
            </w:pPr>
            <w:r>
              <w:rPr>
                <w:rFonts w:ascii="宋体" w:hAnsi="宋体" w:cs="Arial" w:hint="eastAsia"/>
                <w:sz w:val="22"/>
              </w:rPr>
              <w:t xml:space="preserve">1. </w:t>
            </w:r>
            <w:r w:rsidR="00CF108D" w:rsidRPr="00A1086E">
              <w:rPr>
                <w:rFonts w:ascii="宋体" w:hAnsi="宋体" w:cs="Arial" w:hint="eastAsia"/>
                <w:sz w:val="22"/>
              </w:rPr>
              <w:t>只路由到特定分片上</w:t>
            </w:r>
            <w:r w:rsidR="009515BD">
              <w:rPr>
                <w:rFonts w:ascii="宋体" w:hAnsi="宋体" w:cs="Arial" w:hint="eastAsia"/>
                <w:sz w:val="22"/>
              </w:rPr>
              <w:t>执行</w:t>
            </w:r>
            <w:r w:rsidR="00CF108D" w:rsidRPr="00A1086E">
              <w:rPr>
                <w:rFonts w:ascii="宋体" w:hAnsi="宋体" w:cs="Arial" w:hint="eastAsia"/>
                <w:sz w:val="22"/>
              </w:rPr>
              <w:t>，</w:t>
            </w:r>
            <w:r w:rsidR="009515BD">
              <w:rPr>
                <w:rFonts w:ascii="宋体" w:hAnsi="宋体" w:cs="Arial" w:hint="eastAsia"/>
                <w:sz w:val="22"/>
              </w:rPr>
              <w:t>不会广播到所有分片执行</w:t>
            </w:r>
          </w:p>
          <w:p w14:paraId="76E8498F" w14:textId="2111BC94" w:rsidR="006516F8" w:rsidRPr="00A1086E" w:rsidRDefault="006516F8" w:rsidP="00CA0EAD">
            <w:pPr>
              <w:spacing w:line="276" w:lineRule="auto"/>
              <w:ind w:firstLine="0"/>
              <w:rPr>
                <w:rFonts w:ascii="宋体" w:hAnsi="宋体" w:cs="Arial"/>
                <w:sz w:val="22"/>
                <w:szCs w:val="21"/>
              </w:rPr>
            </w:pPr>
            <w:r>
              <w:rPr>
                <w:rFonts w:ascii="宋体" w:hAnsi="宋体" w:cs="Arial" w:hint="eastAsia"/>
                <w:sz w:val="22"/>
              </w:rPr>
              <w:t>2. 能提供工具或命令确定执行语句的分片</w:t>
            </w:r>
          </w:p>
        </w:tc>
      </w:tr>
      <w:tr w:rsidR="00CF108D" w:rsidRPr="00A1086E" w14:paraId="30D1B4FD"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E1D6EF" w14:textId="77777777" w:rsidR="00CF108D" w:rsidRPr="00A1086E" w:rsidRDefault="00CF108D"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2FF8583" w14:textId="6D495093" w:rsidR="00CF108D" w:rsidRPr="00A1086E" w:rsidRDefault="00CF108D"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FB1C1A4" w14:textId="77777777" w:rsidR="00CF108D" w:rsidRPr="00A1086E" w:rsidRDefault="00CF108D"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15E7C41" w14:textId="18A879B9" w:rsidR="00CF108D" w:rsidRPr="00A1086E" w:rsidRDefault="00CF108D" w:rsidP="00CA0EAD">
            <w:pPr>
              <w:spacing w:line="276" w:lineRule="auto"/>
              <w:ind w:firstLine="0"/>
              <w:rPr>
                <w:rFonts w:ascii="宋体" w:hAnsi="宋体" w:cs="Arial"/>
                <w:sz w:val="22"/>
              </w:rPr>
            </w:pPr>
            <w:r w:rsidRPr="00A1086E">
              <w:rPr>
                <w:rFonts w:ascii="宋体" w:hAnsi="宋体" w:cs="Arial"/>
                <w:i/>
                <w:color w:val="C00000"/>
                <w:sz w:val="22"/>
              </w:rPr>
              <w:t>A:较好完成，</w:t>
            </w:r>
            <w:del w:id="204" w:author="shi wei" w:date="2017-03-09T11:05:00Z">
              <w:r w:rsidRPr="00A1086E" w:rsidDel="007066F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CF108D" w:rsidRPr="00A1086E" w14:paraId="6BC628B0"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8190C8C" w14:textId="77777777" w:rsidR="00CF108D" w:rsidRPr="00A1086E" w:rsidRDefault="00CF108D"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403515D" w14:textId="77777777" w:rsidR="00CF108D" w:rsidRPr="00A1086E" w:rsidRDefault="00CF108D" w:rsidP="00CA0EAD">
            <w:pPr>
              <w:spacing w:line="276" w:lineRule="auto"/>
              <w:ind w:firstLine="66"/>
              <w:rPr>
                <w:rFonts w:ascii="宋体" w:hAnsi="宋体" w:cs="Arial"/>
                <w:kern w:val="0"/>
                <w:sz w:val="22"/>
                <w:szCs w:val="21"/>
              </w:rPr>
            </w:pPr>
          </w:p>
          <w:p w14:paraId="3E555C63" w14:textId="77777777" w:rsidR="00CF108D" w:rsidRPr="00A1086E" w:rsidRDefault="00CF108D" w:rsidP="00CA0EAD">
            <w:pPr>
              <w:spacing w:line="276" w:lineRule="auto"/>
              <w:ind w:firstLine="66"/>
              <w:rPr>
                <w:rFonts w:ascii="宋体" w:hAnsi="宋体" w:cs="Arial"/>
                <w:kern w:val="0"/>
                <w:sz w:val="22"/>
                <w:szCs w:val="21"/>
              </w:rPr>
            </w:pPr>
          </w:p>
        </w:tc>
      </w:tr>
      <w:tr w:rsidR="00CF108D" w:rsidRPr="00A1086E" w14:paraId="7F808F0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13E944" w14:textId="77777777" w:rsidR="00CF108D" w:rsidRPr="00A1086E" w:rsidRDefault="00CF108D"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2E89CF7" w14:textId="77777777" w:rsidR="00CF108D" w:rsidRPr="00A1086E" w:rsidRDefault="00CF108D"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0DA593F" w14:textId="77777777" w:rsidR="00CF108D" w:rsidRPr="00A1086E" w:rsidRDefault="00CF108D"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539E6B20" w14:textId="77777777" w:rsidR="00CF108D" w:rsidRPr="00A1086E" w:rsidRDefault="00CF108D" w:rsidP="00CA0EAD">
            <w:pPr>
              <w:pStyle w:val="aa"/>
              <w:widowControl w:val="0"/>
              <w:spacing w:before="156" w:line="276" w:lineRule="auto"/>
              <w:ind w:firstLine="66"/>
              <w:outlineLvl w:val="9"/>
              <w:rPr>
                <w:rFonts w:ascii="宋体" w:eastAsia="宋体" w:hAnsi="宋体" w:cs="Arial"/>
                <w:kern w:val="2"/>
                <w:sz w:val="22"/>
                <w:szCs w:val="21"/>
              </w:rPr>
            </w:pPr>
          </w:p>
        </w:tc>
      </w:tr>
    </w:tbl>
    <w:p w14:paraId="0AA81BFC"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广播查询测试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DE7A27" w:rsidRPr="00A1086E" w14:paraId="759D3381"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DBE1BF2" w14:textId="77777777" w:rsidR="00DE7A27" w:rsidRPr="00A1086E" w:rsidRDefault="00DE7A27"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1431584" w14:textId="24340974" w:rsidR="00DE7A27" w:rsidRPr="00A1086E" w:rsidRDefault="00326E76" w:rsidP="00CA0EAD">
            <w:pPr>
              <w:spacing w:line="276" w:lineRule="auto"/>
              <w:ind w:firstLine="0"/>
              <w:rPr>
                <w:rFonts w:ascii="宋体" w:hAnsi="宋体" w:cs="Arial"/>
                <w:sz w:val="22"/>
                <w:szCs w:val="21"/>
              </w:rPr>
            </w:pPr>
            <w:r w:rsidRPr="00A1086E">
              <w:rPr>
                <w:rFonts w:ascii="宋体" w:hAnsi="宋体" w:cs="Arial" w:hint="eastAsia"/>
                <w:sz w:val="22"/>
              </w:rPr>
              <w:t>分片索引功能测试</w:t>
            </w:r>
          </w:p>
        </w:tc>
      </w:tr>
      <w:tr w:rsidR="00326E76" w:rsidRPr="00A1086E" w14:paraId="6EF4F7F0"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2ACDD1CD"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4F67BB7" w14:textId="7B5B67E0" w:rsidR="00326E76" w:rsidRPr="00A1086E" w:rsidRDefault="00326E76"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326E76" w:rsidRPr="00A1086E" w14:paraId="5EA5ED2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6D8B7EF"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3152E82" w14:textId="4DB2D251" w:rsidR="00326E76" w:rsidRPr="00A1086E" w:rsidRDefault="00326E76" w:rsidP="00CA0EAD">
            <w:pPr>
              <w:spacing w:line="276" w:lineRule="auto"/>
              <w:ind w:firstLine="0"/>
              <w:rPr>
                <w:rFonts w:ascii="宋体" w:hAnsi="宋体" w:cs="Arial"/>
                <w:sz w:val="22"/>
                <w:szCs w:val="21"/>
              </w:rPr>
            </w:pPr>
            <w:r w:rsidRPr="00A1086E">
              <w:rPr>
                <w:rFonts w:ascii="宋体" w:hAnsi="宋体" w:hint="eastAsia"/>
                <w:sz w:val="22"/>
              </w:rPr>
              <w:t>测试组件的新建分片索引字段功能</w:t>
            </w:r>
          </w:p>
        </w:tc>
      </w:tr>
      <w:tr w:rsidR="00326E76" w:rsidRPr="00A1086E" w14:paraId="3295325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E887074"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34ED6D9" w14:textId="39C5544D" w:rsidR="00326E76" w:rsidRPr="00CB5FCF" w:rsidRDefault="00E13818" w:rsidP="00CB5FCF">
            <w:pPr>
              <w:pStyle w:val="ab"/>
              <w:numPr>
                <w:ilvl w:val="3"/>
                <w:numId w:val="78"/>
              </w:numPr>
              <w:spacing w:line="276" w:lineRule="auto"/>
              <w:ind w:left="362" w:firstLineChars="0"/>
              <w:rPr>
                <w:rFonts w:ascii="宋体" w:hAnsi="宋体" w:cs="Arial"/>
                <w:sz w:val="22"/>
                <w:szCs w:val="21"/>
              </w:rPr>
            </w:pPr>
            <w:r w:rsidRPr="00CB5FCF">
              <w:rPr>
                <w:rFonts w:ascii="宋体" w:hAnsi="宋体" w:cs="Arial" w:hint="eastAsia"/>
                <w:color w:val="FF0000"/>
                <w:sz w:val="22"/>
              </w:rPr>
              <w:t>用例</w:t>
            </w:r>
            <w:r w:rsidRPr="00CB5FCF">
              <w:rPr>
                <w:rFonts w:ascii="宋体" w:hAnsi="宋体" w:cs="Arial"/>
                <w:color w:val="FF0000"/>
                <w:sz w:val="22"/>
              </w:rPr>
              <w:t>4.1.10.3</w:t>
            </w:r>
            <w:r w:rsidRPr="00CB5FCF">
              <w:rPr>
                <w:rFonts w:ascii="宋体" w:hAnsi="宋体" w:cs="Arial" w:hint="eastAsia"/>
                <w:color w:val="FF0000"/>
                <w:sz w:val="22"/>
              </w:rPr>
              <w:t>已成功执行</w:t>
            </w:r>
          </w:p>
        </w:tc>
      </w:tr>
      <w:tr w:rsidR="00326E76" w:rsidRPr="00A1086E" w14:paraId="3C67B58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0B87EC9"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2CB2C14" w14:textId="2DDAB18A" w:rsidR="00326E76" w:rsidRDefault="001F40B9" w:rsidP="00CB5FCF">
            <w:pPr>
              <w:numPr>
                <w:ilvl w:val="0"/>
                <w:numId w:val="79"/>
              </w:numPr>
              <w:tabs>
                <w:tab w:val="clear" w:pos="360"/>
              </w:tabs>
              <w:spacing w:line="240" w:lineRule="auto"/>
              <w:ind w:left="0" w:firstLine="0"/>
              <w:rPr>
                <w:rFonts w:ascii="宋体" w:hAnsi="宋体" w:cs="Arial"/>
                <w:sz w:val="22"/>
              </w:rPr>
            </w:pPr>
            <w:r w:rsidRPr="001F40B9">
              <w:rPr>
                <w:rFonts w:ascii="宋体" w:hAnsi="宋体" w:cs="Arial" w:hint="eastAsia"/>
                <w:color w:val="00B0F0"/>
                <w:sz w:val="22"/>
              </w:rPr>
              <w:t>使用</w:t>
            </w:r>
            <w:r w:rsidR="00326E76" w:rsidRPr="00A1086E">
              <w:rPr>
                <w:rFonts w:ascii="宋体" w:hAnsi="宋体" w:cs="Arial" w:hint="eastAsia"/>
                <w:sz w:val="22"/>
              </w:rPr>
              <w:t>不带有索引键的 SQL进行查询，查看该语句是否进行广播查询</w:t>
            </w:r>
            <w:r w:rsidR="001B65BA">
              <w:rPr>
                <w:rFonts w:ascii="宋体" w:hAnsi="宋体" w:cs="Arial" w:hint="eastAsia"/>
                <w:sz w:val="22"/>
              </w:rPr>
              <w:t>,执行下面的语句：</w:t>
            </w:r>
          </w:p>
          <w:p w14:paraId="60E49652" w14:textId="59C03B21" w:rsidR="001B65BA" w:rsidRPr="00A1086E" w:rsidRDefault="001B65BA" w:rsidP="005A26BA">
            <w:pPr>
              <w:tabs>
                <w:tab w:val="left" w:pos="360"/>
              </w:tabs>
              <w:spacing w:line="240" w:lineRule="auto"/>
              <w:ind w:firstLine="0"/>
              <w:rPr>
                <w:rFonts w:ascii="宋体" w:hAnsi="宋体" w:cs="Arial"/>
                <w:sz w:val="22"/>
              </w:rPr>
            </w:pPr>
            <w:r w:rsidRPr="00A02650">
              <w:rPr>
                <w:rFonts w:ascii="宋体" w:hAnsi="宋体" w:cs="Arial"/>
                <w:color w:val="FF0000"/>
                <w:sz w:val="22"/>
              </w:rPr>
              <w:t xml:space="preserve">select </w:t>
            </w:r>
            <w:r w:rsidRPr="00A02650">
              <w:rPr>
                <w:rFonts w:ascii="宋体" w:hAnsi="宋体" w:cs="Arial" w:hint="eastAsia"/>
                <w:color w:val="FF0000"/>
                <w:sz w:val="22"/>
              </w:rPr>
              <w:t>*</w:t>
            </w:r>
            <w:r w:rsidRPr="00A02650">
              <w:rPr>
                <w:rFonts w:ascii="宋体" w:hAnsi="宋体" w:cs="Arial"/>
                <w:color w:val="FF0000"/>
                <w:sz w:val="22"/>
              </w:rPr>
              <w:t xml:space="preserve"> </w:t>
            </w:r>
            <w:r w:rsidRPr="00A02650">
              <w:rPr>
                <w:rFonts w:ascii="宋体" w:hAnsi="宋体" w:cs="Arial" w:hint="eastAsia"/>
                <w:color w:val="FF0000"/>
                <w:sz w:val="22"/>
              </w:rPr>
              <w:t>from</w:t>
            </w:r>
            <w:r w:rsidRPr="00A02650">
              <w:rPr>
                <w:rFonts w:ascii="宋体" w:hAnsi="宋体" w:cs="Arial"/>
                <w:color w:val="FF0000"/>
                <w:sz w:val="22"/>
              </w:rPr>
              <w:t xml:space="preserve"> </w:t>
            </w:r>
            <w:r w:rsidRPr="00A02650">
              <w:rPr>
                <w:rFonts w:ascii="宋体" w:hAnsi="宋体" w:cs="Arial" w:hint="eastAsia"/>
                <w:color w:val="FF0000"/>
                <w:sz w:val="22"/>
              </w:rPr>
              <w:t>prod</w:t>
            </w:r>
            <w:r>
              <w:rPr>
                <w:rFonts w:ascii="宋体" w:hAnsi="宋体" w:cs="Arial" w:hint="eastAsia"/>
                <w:color w:val="FF0000"/>
                <w:sz w:val="22"/>
              </w:rPr>
              <w:t>_inst where prod</w:t>
            </w:r>
            <w:r w:rsidRPr="00A02650">
              <w:rPr>
                <w:rFonts w:ascii="宋体" w:hAnsi="宋体" w:cs="Arial" w:hint="eastAsia"/>
                <w:color w:val="FF0000"/>
                <w:sz w:val="22"/>
              </w:rPr>
              <w:t>_id=</w:t>
            </w:r>
            <w:r>
              <w:rPr>
                <w:rFonts w:ascii="宋体" w:hAnsi="宋体" w:cs="Arial"/>
                <w:color w:val="FF0000"/>
                <w:sz w:val="22"/>
              </w:rPr>
              <w:t>1001010</w:t>
            </w:r>
            <w:r w:rsidRPr="00A02650">
              <w:rPr>
                <w:rFonts w:ascii="宋体" w:hAnsi="宋体" w:cs="Arial" w:hint="eastAsia"/>
                <w:color w:val="FF0000"/>
                <w:sz w:val="22"/>
              </w:rPr>
              <w:t>;</w:t>
            </w:r>
          </w:p>
        </w:tc>
      </w:tr>
      <w:tr w:rsidR="00326E76" w:rsidRPr="00A1086E" w14:paraId="2B7781C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1AD0CC2"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7F2B644" w14:textId="77777777" w:rsidR="00326E76" w:rsidRPr="00A1086E" w:rsidRDefault="00326E76" w:rsidP="00126C0C">
            <w:pPr>
              <w:ind w:firstLine="0"/>
              <w:rPr>
                <w:rFonts w:ascii="宋体" w:hAnsi="宋体" w:cs="Arial"/>
                <w:sz w:val="22"/>
              </w:rPr>
            </w:pPr>
            <w:r w:rsidRPr="00A1086E">
              <w:rPr>
                <w:rFonts w:ascii="宋体" w:hAnsi="宋体" w:cs="Arial" w:hint="eastAsia"/>
                <w:sz w:val="22"/>
              </w:rPr>
              <w:t>上述执行均能正常完成；</w:t>
            </w:r>
          </w:p>
          <w:p w14:paraId="5A88133C" w14:textId="77777777" w:rsidR="00326E76" w:rsidRDefault="00326E76" w:rsidP="00CA0EAD">
            <w:pPr>
              <w:spacing w:line="276" w:lineRule="auto"/>
              <w:ind w:firstLine="0"/>
              <w:rPr>
                <w:rFonts w:ascii="宋体" w:hAnsi="宋体" w:cs="Arial"/>
                <w:sz w:val="22"/>
              </w:rPr>
            </w:pPr>
            <w:r w:rsidRPr="00A1086E">
              <w:rPr>
                <w:rFonts w:ascii="宋体" w:hAnsi="宋体" w:cs="Arial" w:hint="eastAsia"/>
                <w:sz w:val="22"/>
              </w:rPr>
              <w:t>语句路由到所有的分片上执行；</w:t>
            </w:r>
          </w:p>
          <w:p w14:paraId="16CF5834" w14:textId="42947134" w:rsidR="001F40B9" w:rsidRPr="00A1086E" w:rsidRDefault="001F40B9" w:rsidP="00CA0EAD">
            <w:pPr>
              <w:spacing w:line="276" w:lineRule="auto"/>
              <w:ind w:firstLine="0"/>
              <w:rPr>
                <w:rFonts w:ascii="宋体" w:hAnsi="宋体" w:cs="Arial"/>
                <w:sz w:val="22"/>
                <w:szCs w:val="21"/>
              </w:rPr>
            </w:pPr>
            <w:r w:rsidRPr="001F40B9">
              <w:rPr>
                <w:rFonts w:ascii="宋体" w:hAnsi="宋体" w:cs="Arial" w:hint="eastAsia"/>
                <w:color w:val="00B0F0"/>
                <w:sz w:val="22"/>
                <w:szCs w:val="21"/>
              </w:rPr>
              <w:t>能提供工具或命令确定执行语句的分片</w:t>
            </w:r>
          </w:p>
        </w:tc>
      </w:tr>
      <w:tr w:rsidR="00326E76" w:rsidRPr="00A1086E" w14:paraId="247D4BE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2B9B22A" w14:textId="77777777" w:rsidR="00326E76" w:rsidRPr="00A1086E" w:rsidRDefault="00326E76"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8F4C20F" w14:textId="30A51835" w:rsidR="00326E76" w:rsidRPr="00A1086E" w:rsidRDefault="00326E7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0C59A41" w14:textId="77777777" w:rsidR="00326E76" w:rsidRPr="00A1086E" w:rsidRDefault="00326E7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7BBA386" w14:textId="028CBF15" w:rsidR="00326E76" w:rsidRPr="00A1086E" w:rsidRDefault="00326E76" w:rsidP="00CA0EAD">
            <w:pPr>
              <w:spacing w:line="276" w:lineRule="auto"/>
              <w:ind w:firstLine="0"/>
              <w:rPr>
                <w:rFonts w:ascii="宋体" w:hAnsi="宋体" w:cs="Arial"/>
                <w:sz w:val="22"/>
              </w:rPr>
            </w:pPr>
            <w:r w:rsidRPr="00A1086E">
              <w:rPr>
                <w:rFonts w:ascii="宋体" w:hAnsi="宋体" w:cs="Arial"/>
                <w:i/>
                <w:color w:val="C00000"/>
                <w:sz w:val="22"/>
              </w:rPr>
              <w:t>A:较好完成，</w:t>
            </w:r>
            <w:ins w:id="205" w:author="shi wei" w:date="2017-03-09T11:06:00Z">
              <w:r w:rsidR="00B12548" w:rsidRPr="00A1086E" w:rsidDel="00B12548">
                <w:rPr>
                  <w:rFonts w:ascii="宋体" w:hAnsi="宋体" w:cs="Arial"/>
                  <w:i/>
                  <w:color w:val="C00000"/>
                  <w:sz w:val="22"/>
                </w:rPr>
                <w:t xml:space="preserve"> </w:t>
              </w:r>
            </w:ins>
            <w:del w:id="206" w:author="shi wei" w:date="2017-03-09T11:06:00Z">
              <w:r w:rsidRPr="00A1086E" w:rsidDel="00B1254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26E76" w:rsidRPr="00A1086E" w14:paraId="716A1013"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5D4EEC5" w14:textId="77777777" w:rsidR="00326E76" w:rsidRPr="00A1086E" w:rsidRDefault="00326E76"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4D8FB53" w14:textId="77777777" w:rsidR="00326E76" w:rsidRPr="00A1086E" w:rsidRDefault="00326E76" w:rsidP="00CA0EAD">
            <w:pPr>
              <w:spacing w:line="276" w:lineRule="auto"/>
              <w:ind w:firstLine="66"/>
              <w:rPr>
                <w:rFonts w:ascii="宋体" w:hAnsi="宋体" w:cs="Arial"/>
                <w:kern w:val="0"/>
                <w:sz w:val="22"/>
                <w:szCs w:val="21"/>
              </w:rPr>
            </w:pPr>
          </w:p>
          <w:p w14:paraId="132E4718" w14:textId="77777777" w:rsidR="00326E76" w:rsidRPr="00A1086E" w:rsidRDefault="00326E76" w:rsidP="00CA0EAD">
            <w:pPr>
              <w:spacing w:line="276" w:lineRule="auto"/>
              <w:ind w:firstLine="66"/>
              <w:rPr>
                <w:rFonts w:ascii="宋体" w:hAnsi="宋体" w:cs="Arial"/>
                <w:kern w:val="0"/>
                <w:sz w:val="22"/>
                <w:szCs w:val="21"/>
              </w:rPr>
            </w:pPr>
          </w:p>
        </w:tc>
      </w:tr>
      <w:tr w:rsidR="00326E76" w:rsidRPr="00A1086E" w14:paraId="60F1A26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F79720" w14:textId="77777777" w:rsidR="00326E76" w:rsidRPr="00A1086E" w:rsidRDefault="00326E7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16D6199" w14:textId="77777777" w:rsidR="00326E76" w:rsidRPr="00A1086E" w:rsidRDefault="00326E76"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C45DC30" w14:textId="77777777" w:rsidR="00326E76" w:rsidRPr="00A1086E" w:rsidRDefault="00326E7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0F1CDA5C" w14:textId="77777777" w:rsidR="00326E76" w:rsidRPr="00A1086E" w:rsidRDefault="00326E76" w:rsidP="00CA0EAD">
            <w:pPr>
              <w:pStyle w:val="aa"/>
              <w:widowControl w:val="0"/>
              <w:spacing w:before="156" w:line="276" w:lineRule="auto"/>
              <w:ind w:firstLine="66"/>
              <w:outlineLvl w:val="9"/>
              <w:rPr>
                <w:rFonts w:ascii="宋体" w:eastAsia="宋体" w:hAnsi="宋体" w:cs="Arial"/>
                <w:kern w:val="2"/>
                <w:sz w:val="22"/>
                <w:szCs w:val="21"/>
              </w:rPr>
            </w:pPr>
          </w:p>
        </w:tc>
      </w:tr>
    </w:tbl>
    <w:p w14:paraId="50A46049" w14:textId="77777777" w:rsidR="004E610E" w:rsidRPr="00A1086E" w:rsidRDefault="004E610E" w:rsidP="004E610E">
      <w:pPr>
        <w:pStyle w:val="30"/>
        <w:numPr>
          <w:ilvl w:val="2"/>
          <w:numId w:val="2"/>
        </w:numPr>
        <w:tabs>
          <w:tab w:val="left" w:pos="720"/>
        </w:tabs>
        <w:rPr>
          <w:rFonts w:ascii="宋体" w:hAnsi="宋体"/>
        </w:rPr>
      </w:pPr>
      <w:bookmarkStart w:id="207" w:name="_Toc471846817"/>
      <w:bookmarkStart w:id="208" w:name="_Toc475119129"/>
      <w:r w:rsidRPr="00A1086E">
        <w:rPr>
          <w:rFonts w:ascii="宋体" w:hAnsi="宋体" w:hint="eastAsia"/>
        </w:rPr>
        <w:t>全局表</w:t>
      </w:r>
      <w:bookmarkEnd w:id="207"/>
      <w:bookmarkEnd w:id="208"/>
    </w:p>
    <w:p w14:paraId="4D0EB632"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全局表的简单 CRUD操作测试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CD12F5" w:rsidRPr="00A1086E" w14:paraId="447E945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BE4C49F" w14:textId="77777777" w:rsidR="00CD12F5" w:rsidRPr="00A1086E" w:rsidRDefault="00CD12F5"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257FC80" w14:textId="217668BA" w:rsidR="00CD12F5" w:rsidRPr="00A1086E" w:rsidRDefault="005D4E01" w:rsidP="00CA0EAD">
            <w:pPr>
              <w:spacing w:line="276" w:lineRule="auto"/>
              <w:ind w:firstLine="0"/>
              <w:rPr>
                <w:rFonts w:ascii="宋体" w:hAnsi="宋体" w:cs="Arial"/>
                <w:sz w:val="22"/>
                <w:szCs w:val="21"/>
              </w:rPr>
            </w:pPr>
            <w:r w:rsidRPr="00A1086E">
              <w:rPr>
                <w:rFonts w:ascii="宋体" w:hAnsi="宋体" w:cs="Arial" w:hint="eastAsia"/>
                <w:sz w:val="22"/>
              </w:rPr>
              <w:t>全局表CRUD操作测试</w:t>
            </w:r>
          </w:p>
        </w:tc>
      </w:tr>
      <w:tr w:rsidR="005D4E01" w:rsidRPr="00A1086E" w14:paraId="683F194C"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70D9F47"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70A4402E" w14:textId="569C5D5E" w:rsidR="005D4E01" w:rsidRPr="00A1086E" w:rsidRDefault="005D4E01"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5D4E01" w:rsidRPr="00A1086E" w14:paraId="19E934B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7BA6AB9"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59D2D8D" w14:textId="729602A0" w:rsidR="005D4E01" w:rsidRPr="00A1086E" w:rsidRDefault="005D4E01" w:rsidP="00CA0EAD">
            <w:pPr>
              <w:spacing w:line="276" w:lineRule="auto"/>
              <w:ind w:firstLine="0"/>
              <w:rPr>
                <w:rFonts w:ascii="宋体" w:hAnsi="宋体" w:cs="Arial"/>
                <w:sz w:val="22"/>
                <w:szCs w:val="21"/>
              </w:rPr>
            </w:pPr>
            <w:r w:rsidRPr="00A1086E">
              <w:rPr>
                <w:rFonts w:ascii="宋体" w:hAnsi="宋体" w:hint="eastAsia"/>
                <w:sz w:val="22"/>
              </w:rPr>
              <w:t>测试全局表的CRUD语句支持情况</w:t>
            </w:r>
          </w:p>
        </w:tc>
      </w:tr>
      <w:tr w:rsidR="005D4E01" w:rsidRPr="00A1086E" w14:paraId="47FD6B2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299318B"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CB79461" w14:textId="341B1E50" w:rsidR="007022CE" w:rsidRPr="00CB5FCF" w:rsidRDefault="007022CE" w:rsidP="00CB5FCF">
            <w:pPr>
              <w:pStyle w:val="ab"/>
              <w:numPr>
                <w:ilvl w:val="3"/>
                <w:numId w:val="79"/>
              </w:numPr>
              <w:tabs>
                <w:tab w:val="clear" w:pos="1680"/>
              </w:tabs>
              <w:snapToGrid w:val="0"/>
              <w:spacing w:line="160" w:lineRule="atLeast"/>
              <w:ind w:left="362" w:firstLineChars="0"/>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B362B9" w:rsidRPr="00B362B9">
              <w:rPr>
                <w:rFonts w:ascii="宋体" w:hAnsi="宋体" w:cs="Arial"/>
                <w:color w:val="00B0F0"/>
                <w:sz w:val="22"/>
              </w:rPr>
              <w:t>2</w:t>
            </w:r>
            <w:ins w:id="209" w:author="shi wei" w:date="2017-03-09T11:06:00Z">
              <w:r w:rsidR="00920240">
                <w:rPr>
                  <w:rFonts w:ascii="宋体" w:hAnsi="宋体" w:cs="Arial" w:hint="eastAsia"/>
                  <w:color w:val="00B0F0"/>
                  <w:sz w:val="22"/>
                </w:rPr>
                <w:t>中的库表已存在</w:t>
              </w:r>
              <w:r w:rsidR="00920240" w:rsidRPr="00CB5FCF" w:rsidDel="00920240">
                <w:rPr>
                  <w:rFonts w:ascii="宋体" w:hAnsi="宋体" w:cs="Arial"/>
                  <w:color w:val="FF0000"/>
                  <w:sz w:val="22"/>
                </w:rPr>
                <w:t xml:space="preserve"> </w:t>
              </w:r>
            </w:ins>
            <w:del w:id="210" w:author="shi wei" w:date="2017-03-09T11:06:00Z">
              <w:r w:rsidRPr="00CB5FCF" w:rsidDel="00920240">
                <w:rPr>
                  <w:rFonts w:ascii="宋体" w:hAnsi="宋体" w:cs="Arial"/>
                  <w:color w:val="FF0000"/>
                  <w:sz w:val="22"/>
                </w:rPr>
                <w:delText>已成功执行</w:delText>
              </w:r>
            </w:del>
          </w:p>
          <w:p w14:paraId="6A0E7723" w14:textId="37A8CE05" w:rsidR="005D4E01" w:rsidRPr="00CB5FCF" w:rsidRDefault="005D4E01" w:rsidP="00CB5FCF">
            <w:pPr>
              <w:pStyle w:val="ab"/>
              <w:numPr>
                <w:ilvl w:val="3"/>
                <w:numId w:val="79"/>
              </w:numPr>
              <w:tabs>
                <w:tab w:val="clear" w:pos="1680"/>
              </w:tabs>
              <w:snapToGrid w:val="0"/>
              <w:spacing w:line="160" w:lineRule="atLeast"/>
              <w:ind w:left="362" w:firstLineChars="0"/>
              <w:rPr>
                <w:rFonts w:ascii="宋体" w:hAnsi="宋体" w:cs="Arial"/>
                <w:sz w:val="22"/>
                <w:szCs w:val="21"/>
              </w:rPr>
            </w:pPr>
            <w:r w:rsidRPr="00CB5FCF">
              <w:rPr>
                <w:rFonts w:ascii="宋体" w:hAnsi="宋体" w:cs="Arial" w:hint="eastAsia"/>
                <w:sz w:val="22"/>
              </w:rPr>
              <w:t>全局表</w:t>
            </w:r>
            <w:r w:rsidR="00973038" w:rsidRPr="00CB5FCF">
              <w:rPr>
                <w:rFonts w:ascii="宋体" w:hAnsi="宋体" w:cs="Arial"/>
                <w:color w:val="FF0000"/>
                <w:sz w:val="22"/>
              </w:rPr>
              <w:t>product</w:t>
            </w:r>
            <w:r w:rsidR="007022CE">
              <w:rPr>
                <w:rFonts w:ascii="宋体" w:hAnsi="宋体" w:cs="Arial" w:hint="eastAsia"/>
                <w:color w:val="FF0000"/>
                <w:sz w:val="22"/>
              </w:rPr>
              <w:t>为空表</w:t>
            </w:r>
          </w:p>
        </w:tc>
      </w:tr>
      <w:tr w:rsidR="005D4E01" w:rsidRPr="00A1086E" w14:paraId="3C577D3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004B785"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AB30304" w14:textId="4525353D" w:rsidR="00D62A0B" w:rsidRPr="00CB5FCF" w:rsidRDefault="0085729B" w:rsidP="00CB5FCF">
            <w:pPr>
              <w:pStyle w:val="ab"/>
              <w:numPr>
                <w:ilvl w:val="6"/>
                <w:numId w:val="79"/>
              </w:numPr>
              <w:tabs>
                <w:tab w:val="clear" w:pos="2940"/>
              </w:tabs>
              <w:ind w:left="362" w:firstLineChars="0"/>
              <w:rPr>
                <w:rFonts w:ascii="宋体" w:hAnsi="宋体" w:cs="Arial"/>
                <w:color w:val="FF0000"/>
                <w:sz w:val="22"/>
              </w:rPr>
            </w:pPr>
            <w:r w:rsidRPr="00CB5FCF">
              <w:rPr>
                <w:rFonts w:ascii="宋体" w:hAnsi="宋体" w:cs="Arial" w:hint="eastAsia"/>
                <w:color w:val="FF0000"/>
                <w:sz w:val="22"/>
              </w:rPr>
              <w:t>向全局表</w:t>
            </w:r>
            <w:r w:rsidR="005D4E01" w:rsidRPr="00CB5FCF">
              <w:rPr>
                <w:rFonts w:ascii="宋体" w:hAnsi="宋体" w:cs="Arial"/>
                <w:color w:val="FF0000"/>
                <w:sz w:val="22"/>
              </w:rPr>
              <w:t xml:space="preserve"> </w:t>
            </w:r>
            <w:r w:rsidR="00973038" w:rsidRPr="00CB5FCF">
              <w:rPr>
                <w:rFonts w:ascii="宋体" w:hAnsi="宋体" w:cs="Arial"/>
                <w:color w:val="FF0000"/>
                <w:sz w:val="22"/>
              </w:rPr>
              <w:t>product</w:t>
            </w:r>
            <w:r w:rsidR="005D4E01" w:rsidRPr="00CB5FCF">
              <w:rPr>
                <w:rFonts w:ascii="宋体" w:hAnsi="宋体" w:cs="Arial"/>
                <w:color w:val="FF0000"/>
                <w:sz w:val="22"/>
              </w:rPr>
              <w:t xml:space="preserve"> </w:t>
            </w:r>
            <w:r w:rsidR="008104E7" w:rsidRPr="00CB5FCF">
              <w:rPr>
                <w:rFonts w:ascii="宋体" w:hAnsi="宋体" w:cs="Arial" w:hint="eastAsia"/>
                <w:color w:val="FF0000"/>
                <w:sz w:val="22"/>
              </w:rPr>
              <w:t>中插入</w:t>
            </w:r>
            <w:r w:rsidR="005D4E01" w:rsidRPr="00CB5FCF">
              <w:rPr>
                <w:rFonts w:ascii="宋体" w:hAnsi="宋体" w:cs="Arial" w:hint="eastAsia"/>
                <w:color w:val="FF0000"/>
                <w:sz w:val="22"/>
              </w:rPr>
              <w:t>数据</w:t>
            </w:r>
            <w:r w:rsidR="008104E7" w:rsidRPr="00CB5FCF">
              <w:rPr>
                <w:rFonts w:ascii="宋体" w:hAnsi="宋体" w:cs="Arial" w:hint="eastAsia"/>
                <w:color w:val="FF0000"/>
                <w:sz w:val="22"/>
              </w:rPr>
              <w:t>，执行下面的</w:t>
            </w:r>
            <w:r w:rsidR="008104E7" w:rsidRPr="00CB5FCF">
              <w:rPr>
                <w:rFonts w:ascii="宋体" w:hAnsi="宋体" w:cs="Arial"/>
                <w:color w:val="FF0000"/>
                <w:sz w:val="22"/>
              </w:rPr>
              <w:t>SQL语句：</w:t>
            </w:r>
          </w:p>
          <w:p w14:paraId="2212156E" w14:textId="77777777" w:rsidR="00D62A0B" w:rsidRPr="00CB5FCF" w:rsidRDefault="00D62A0B"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VALUES(1001010, 9934, '固定电话', 1200);</w:t>
            </w:r>
          </w:p>
          <w:p w14:paraId="2ACCF3F4" w14:textId="77777777" w:rsidR="00D62A0B" w:rsidRPr="00CB5FCF" w:rsidRDefault="00D62A0B" w:rsidP="00D62A0B">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VALUES(1001011, 9935, '移动电话', 1200);</w:t>
            </w:r>
          </w:p>
          <w:p w14:paraId="6BA35DBC" w14:textId="13B7AD10" w:rsidR="00D62A0B" w:rsidRPr="00CB5FCF" w:rsidRDefault="00D62A0B"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VALUES(1001012, 9936, 'PSTN 电话', 1200)</w:t>
            </w:r>
          </w:p>
          <w:p w14:paraId="7A405A25" w14:textId="51AAF00A" w:rsidR="00D62A0B" w:rsidRPr="00CB5FCF" w:rsidRDefault="00D62A0B" w:rsidP="00CB5FCF">
            <w:pPr>
              <w:pStyle w:val="ab"/>
              <w:numPr>
                <w:ilvl w:val="6"/>
                <w:numId w:val="79"/>
              </w:numPr>
              <w:tabs>
                <w:tab w:val="clear" w:pos="2940"/>
              </w:tabs>
              <w:ind w:left="362" w:firstLineChars="0"/>
              <w:rPr>
                <w:rFonts w:ascii="宋体" w:hAnsi="宋体" w:cs="Arial"/>
                <w:color w:val="FF0000"/>
                <w:sz w:val="22"/>
              </w:rPr>
            </w:pPr>
            <w:r w:rsidRPr="00CB5FCF">
              <w:rPr>
                <w:rFonts w:ascii="宋体" w:hAnsi="宋体" w:cs="Arial" w:hint="eastAsia"/>
                <w:color w:val="FF0000"/>
                <w:sz w:val="22"/>
              </w:rPr>
              <w:t>在全局表上执行</w:t>
            </w:r>
            <w:r w:rsidRPr="00CB5FCF">
              <w:rPr>
                <w:rFonts w:ascii="宋体" w:hAnsi="宋体" w:cs="Arial"/>
                <w:color w:val="FF0000"/>
                <w:sz w:val="22"/>
              </w:rPr>
              <w:t>INSERT、UPDATE、DELETE语句变更表数据：</w:t>
            </w:r>
          </w:p>
          <w:p w14:paraId="587BEF94" w14:textId="77777777" w:rsidR="00CD3A37" w:rsidRPr="00CB5FCF" w:rsidRDefault="00CD3A37"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update product set prod_name='yidongdianhua' where  prod_id=1001011;</w:t>
            </w:r>
          </w:p>
          <w:p w14:paraId="25C79A1C" w14:textId="25A2E027" w:rsidR="00D62A0B" w:rsidRPr="00CB5FCF" w:rsidRDefault="00CD3A37" w:rsidP="00CB5FCF">
            <w:pPr>
              <w:pStyle w:val="ab"/>
              <w:tabs>
                <w:tab w:val="left" w:pos="360"/>
              </w:tabs>
              <w:ind w:left="362" w:firstLineChars="0" w:firstLine="0"/>
              <w:rPr>
                <w:rFonts w:ascii="宋体" w:hAnsi="宋体" w:cs="Arial"/>
                <w:color w:val="FF0000"/>
                <w:sz w:val="22"/>
              </w:rPr>
            </w:pPr>
            <w:r w:rsidRPr="00CB5FCF">
              <w:rPr>
                <w:rFonts w:ascii="宋体" w:hAnsi="宋体" w:cs="Arial"/>
                <w:color w:val="FF0000"/>
                <w:sz w:val="22"/>
              </w:rPr>
              <w:t>delete from product where prod_id=1001012;</w:t>
            </w:r>
          </w:p>
          <w:p w14:paraId="60DAB717" w14:textId="4182CACD" w:rsidR="00D62A0B" w:rsidRPr="00CB5FCF" w:rsidRDefault="00D62A0B" w:rsidP="00CB5FCF">
            <w:pPr>
              <w:pStyle w:val="ab"/>
              <w:numPr>
                <w:ilvl w:val="6"/>
                <w:numId w:val="79"/>
              </w:numPr>
              <w:tabs>
                <w:tab w:val="clear" w:pos="2940"/>
              </w:tabs>
              <w:ind w:left="362" w:firstLineChars="0"/>
              <w:rPr>
                <w:rFonts w:ascii="宋体" w:hAnsi="宋体" w:cs="Arial"/>
                <w:color w:val="FF0000"/>
                <w:sz w:val="22"/>
              </w:rPr>
            </w:pPr>
            <w:r w:rsidRPr="00CB5FCF">
              <w:rPr>
                <w:rFonts w:ascii="宋体" w:hAnsi="宋体" w:cs="Arial" w:hint="eastAsia"/>
                <w:color w:val="FF0000"/>
                <w:sz w:val="22"/>
              </w:rPr>
              <w:t>在全局表上执行</w:t>
            </w:r>
            <w:r w:rsidRPr="00CB5FCF">
              <w:rPr>
                <w:rFonts w:ascii="宋体" w:hAnsi="宋体" w:cs="Arial"/>
                <w:color w:val="FF0000"/>
                <w:sz w:val="22"/>
              </w:rPr>
              <w:t xml:space="preserve"> SQL </w:t>
            </w:r>
            <w:r w:rsidRPr="00CB5FCF">
              <w:rPr>
                <w:rFonts w:ascii="宋体" w:hAnsi="宋体" w:cs="Arial" w:hint="eastAsia"/>
                <w:color w:val="FF0000"/>
                <w:sz w:val="22"/>
              </w:rPr>
              <w:t>语句执行</w:t>
            </w:r>
            <w:r w:rsidRPr="00CB5FCF">
              <w:rPr>
                <w:rFonts w:ascii="宋体" w:hAnsi="宋体" w:cs="Arial"/>
                <w:color w:val="FF0000"/>
                <w:sz w:val="22"/>
              </w:rPr>
              <w:t xml:space="preserve"> SELECT </w:t>
            </w:r>
            <w:r w:rsidRPr="00CB5FCF">
              <w:rPr>
                <w:rFonts w:ascii="宋体" w:hAnsi="宋体" w:cs="Arial" w:hint="eastAsia"/>
                <w:color w:val="FF0000"/>
                <w:sz w:val="22"/>
              </w:rPr>
              <w:t>语句：</w:t>
            </w:r>
          </w:p>
          <w:p w14:paraId="300148ED" w14:textId="6B668AAE" w:rsidR="005D4E01" w:rsidRPr="00A1086E" w:rsidRDefault="00CD3A37" w:rsidP="00CB5FCF">
            <w:pPr>
              <w:pStyle w:val="ab"/>
              <w:ind w:firstLine="440"/>
              <w:rPr>
                <w:rFonts w:ascii="宋体" w:hAnsi="宋体" w:cs="Arial"/>
                <w:sz w:val="22"/>
                <w:szCs w:val="21"/>
              </w:rPr>
            </w:pPr>
            <w:r w:rsidRPr="00CB5FCF">
              <w:rPr>
                <w:rFonts w:ascii="宋体" w:hAnsi="宋体" w:cs="Arial"/>
                <w:color w:val="FF0000"/>
                <w:sz w:val="22"/>
              </w:rPr>
              <w:t>select * from product;</w:t>
            </w:r>
          </w:p>
        </w:tc>
      </w:tr>
      <w:tr w:rsidR="005D4E01" w:rsidRPr="00A1086E" w14:paraId="0AC201C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36CA8DD"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DC10DFC" w14:textId="77777777" w:rsidR="005D4E01" w:rsidRPr="00A1086E" w:rsidRDefault="005D4E01" w:rsidP="00126C0C">
            <w:pPr>
              <w:ind w:firstLine="0"/>
              <w:rPr>
                <w:rFonts w:ascii="宋体" w:hAnsi="宋体" w:cs="Arial"/>
                <w:sz w:val="22"/>
              </w:rPr>
            </w:pPr>
            <w:r w:rsidRPr="00A1086E">
              <w:rPr>
                <w:rFonts w:ascii="宋体" w:hAnsi="宋体" w:cs="Arial" w:hint="eastAsia"/>
                <w:sz w:val="22"/>
              </w:rPr>
              <w:t>上述 SQL 语句都能执行成功；</w:t>
            </w:r>
          </w:p>
          <w:p w14:paraId="62424766" w14:textId="77777777" w:rsidR="005D4E01" w:rsidRPr="00A1086E" w:rsidRDefault="005D4E01" w:rsidP="00126C0C">
            <w:pPr>
              <w:ind w:firstLine="0"/>
              <w:rPr>
                <w:rFonts w:ascii="宋体" w:hAnsi="宋体" w:cs="Arial"/>
                <w:sz w:val="22"/>
              </w:rPr>
            </w:pPr>
            <w:r w:rsidRPr="00A1086E">
              <w:rPr>
                <w:rFonts w:ascii="宋体" w:hAnsi="宋体" w:cs="Arial" w:hint="eastAsia"/>
                <w:sz w:val="22"/>
              </w:rPr>
              <w:t>检查INSERT、UPDATE、DELETE语句执行情况，此类语句在</w:t>
            </w:r>
            <w:r w:rsidRPr="00A1086E">
              <w:rPr>
                <w:rFonts w:ascii="宋体" w:hAnsi="宋体" w:cs="Arial"/>
                <w:sz w:val="22"/>
              </w:rPr>
              <w:t>product</w:t>
            </w:r>
            <w:r w:rsidRPr="00A1086E">
              <w:rPr>
                <w:rFonts w:ascii="宋体" w:hAnsi="宋体" w:cs="Arial" w:hint="eastAsia"/>
                <w:sz w:val="22"/>
              </w:rPr>
              <w:t>的所有分片上都能执行成功，且各分片节点上数据一致；</w:t>
            </w:r>
          </w:p>
          <w:p w14:paraId="7A96EAFE" w14:textId="3DABCA79" w:rsidR="005D4E01" w:rsidRPr="00A1086E" w:rsidRDefault="005D4E01" w:rsidP="00CA0EAD">
            <w:pPr>
              <w:spacing w:line="276" w:lineRule="auto"/>
              <w:ind w:firstLine="0"/>
              <w:rPr>
                <w:rFonts w:ascii="宋体" w:hAnsi="宋体" w:cs="Arial"/>
                <w:sz w:val="22"/>
                <w:szCs w:val="21"/>
              </w:rPr>
            </w:pPr>
            <w:r w:rsidRPr="00A1086E">
              <w:rPr>
                <w:rFonts w:ascii="宋体" w:hAnsi="宋体" w:cs="Arial" w:hint="eastAsia"/>
                <w:sz w:val="22"/>
              </w:rPr>
              <w:t>检查SELECT语句返回结果，能正确返回某个节点的结果，</w:t>
            </w:r>
            <w:r w:rsidR="00B362B9" w:rsidRPr="00B362B9">
              <w:rPr>
                <w:rFonts w:ascii="宋体" w:hAnsi="宋体" w:cs="Arial" w:hint="eastAsia"/>
                <w:color w:val="00B0F0"/>
                <w:sz w:val="22"/>
              </w:rPr>
              <w:t>而不</w:t>
            </w:r>
            <w:r w:rsidRPr="00A1086E">
              <w:rPr>
                <w:rFonts w:ascii="宋体" w:hAnsi="宋体" w:cs="Arial" w:hint="eastAsia"/>
                <w:sz w:val="22"/>
              </w:rPr>
              <w:t>是返回重复的内容；</w:t>
            </w:r>
          </w:p>
        </w:tc>
      </w:tr>
      <w:tr w:rsidR="005D4E01" w:rsidRPr="00A1086E" w14:paraId="50705FD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4FCAA0D5" w14:textId="77777777" w:rsidR="005D4E01" w:rsidRPr="00A1086E" w:rsidRDefault="005D4E01"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B88E30C" w14:textId="6A05F8C9" w:rsidR="005D4E01" w:rsidRPr="00A1086E" w:rsidRDefault="005D4E0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D7B0AC4" w14:textId="77777777" w:rsidR="005D4E01" w:rsidRPr="00A1086E" w:rsidRDefault="005D4E01"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458DF04" w14:textId="33B4A0F1" w:rsidR="005D4E01" w:rsidRPr="00A1086E" w:rsidRDefault="005D4E01" w:rsidP="00CA0EAD">
            <w:pPr>
              <w:spacing w:line="276" w:lineRule="auto"/>
              <w:ind w:firstLine="0"/>
              <w:rPr>
                <w:rFonts w:ascii="宋体" w:hAnsi="宋体" w:cs="Arial"/>
                <w:sz w:val="22"/>
              </w:rPr>
            </w:pPr>
            <w:r w:rsidRPr="00A1086E">
              <w:rPr>
                <w:rFonts w:ascii="宋体" w:hAnsi="宋体" w:cs="Arial"/>
                <w:i/>
                <w:color w:val="C00000"/>
                <w:sz w:val="22"/>
              </w:rPr>
              <w:t>A:较好完成，</w:t>
            </w:r>
            <w:ins w:id="211" w:author="shi wei" w:date="2017-03-09T11:06:00Z">
              <w:r w:rsidR="00901C18" w:rsidRPr="00A1086E" w:rsidDel="00901C18">
                <w:rPr>
                  <w:rFonts w:ascii="宋体" w:hAnsi="宋体" w:cs="Arial"/>
                  <w:i/>
                  <w:color w:val="C00000"/>
                  <w:sz w:val="22"/>
                </w:rPr>
                <w:t xml:space="preserve"> </w:t>
              </w:r>
            </w:ins>
            <w:del w:id="212" w:author="shi wei" w:date="2017-03-09T11:06:00Z">
              <w:r w:rsidRPr="00A1086E" w:rsidDel="00901C1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5D4E01" w:rsidRPr="00A1086E" w14:paraId="3E20C339"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21893B8" w14:textId="77777777" w:rsidR="005D4E01" w:rsidRPr="00A1086E" w:rsidRDefault="005D4E01"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3E7B591" w14:textId="77777777" w:rsidR="005D4E01" w:rsidRPr="00A1086E" w:rsidRDefault="005D4E01" w:rsidP="00CA0EAD">
            <w:pPr>
              <w:spacing w:line="276" w:lineRule="auto"/>
              <w:ind w:firstLine="66"/>
              <w:rPr>
                <w:rFonts w:ascii="宋体" w:hAnsi="宋体" w:cs="Arial"/>
                <w:kern w:val="0"/>
                <w:sz w:val="22"/>
                <w:szCs w:val="21"/>
              </w:rPr>
            </w:pPr>
          </w:p>
          <w:p w14:paraId="6B2D263C" w14:textId="77777777" w:rsidR="005D4E01" w:rsidRPr="00A1086E" w:rsidRDefault="005D4E01" w:rsidP="00CA0EAD">
            <w:pPr>
              <w:spacing w:line="276" w:lineRule="auto"/>
              <w:ind w:firstLine="66"/>
              <w:rPr>
                <w:rFonts w:ascii="宋体" w:hAnsi="宋体" w:cs="Arial"/>
                <w:kern w:val="0"/>
                <w:sz w:val="22"/>
                <w:szCs w:val="21"/>
              </w:rPr>
            </w:pPr>
          </w:p>
        </w:tc>
      </w:tr>
      <w:tr w:rsidR="005D4E01" w:rsidRPr="00A1086E" w14:paraId="4A84D2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9EE40F2" w14:textId="77777777" w:rsidR="005D4E01" w:rsidRPr="00A1086E" w:rsidRDefault="005D4E01"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43E3239" w14:textId="77777777" w:rsidR="005D4E01" w:rsidRPr="00A1086E" w:rsidRDefault="005D4E01"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11971ED" w14:textId="77777777" w:rsidR="005D4E01" w:rsidRPr="00A1086E" w:rsidRDefault="005D4E01"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83453EF" w14:textId="77777777" w:rsidR="005D4E01" w:rsidRPr="00A1086E" w:rsidRDefault="005D4E01" w:rsidP="00CA0EAD">
            <w:pPr>
              <w:pStyle w:val="aa"/>
              <w:widowControl w:val="0"/>
              <w:spacing w:before="156" w:line="276" w:lineRule="auto"/>
              <w:ind w:firstLine="66"/>
              <w:outlineLvl w:val="9"/>
              <w:rPr>
                <w:rFonts w:ascii="宋体" w:eastAsia="宋体" w:hAnsi="宋体" w:cs="Arial"/>
                <w:kern w:val="2"/>
                <w:sz w:val="22"/>
                <w:szCs w:val="21"/>
              </w:rPr>
            </w:pPr>
          </w:p>
        </w:tc>
      </w:tr>
    </w:tbl>
    <w:p w14:paraId="23FD400B" w14:textId="77777777" w:rsidR="004E610E" w:rsidRPr="00A1086E" w:rsidRDefault="004E610E" w:rsidP="004E610E">
      <w:pPr>
        <w:pStyle w:val="4"/>
        <w:numPr>
          <w:ilvl w:val="3"/>
          <w:numId w:val="2"/>
        </w:numPr>
        <w:tabs>
          <w:tab w:val="left" w:pos="864"/>
        </w:tabs>
        <w:ind w:left="567" w:hanging="560"/>
        <w:rPr>
          <w:rFonts w:ascii="宋体" w:eastAsia="宋体" w:hAnsi="宋体"/>
        </w:rPr>
      </w:pPr>
      <w:r w:rsidRPr="00A1086E">
        <w:rPr>
          <w:rFonts w:ascii="宋体" w:eastAsia="宋体" w:hAnsi="宋体" w:hint="eastAsia"/>
        </w:rPr>
        <w:t>全局表与分片表的JOIN操作测试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50AFA" w:rsidRPr="00A1086E" w14:paraId="1F179C7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1E2733C" w14:textId="77777777" w:rsidR="00650AFA" w:rsidRPr="00A1086E" w:rsidRDefault="00650AFA"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76B6BE8" w14:textId="7FD5ABD6" w:rsidR="00650AFA" w:rsidRPr="00A1086E" w:rsidRDefault="00F06BCA" w:rsidP="00CA0EAD">
            <w:pPr>
              <w:spacing w:line="276" w:lineRule="auto"/>
              <w:ind w:firstLine="0"/>
              <w:rPr>
                <w:rFonts w:ascii="宋体" w:hAnsi="宋体" w:cs="Arial"/>
                <w:sz w:val="22"/>
                <w:szCs w:val="21"/>
              </w:rPr>
            </w:pPr>
            <w:r w:rsidRPr="00A1086E">
              <w:rPr>
                <w:rFonts w:ascii="宋体" w:hAnsi="宋体" w:cs="Arial"/>
                <w:sz w:val="22"/>
              </w:rPr>
              <w:t>全局表与分片表的JOIN操作</w:t>
            </w:r>
            <w:r w:rsidRPr="00A1086E">
              <w:rPr>
                <w:rFonts w:ascii="宋体" w:hAnsi="宋体" w:cs="Arial" w:hint="eastAsia"/>
                <w:sz w:val="22"/>
              </w:rPr>
              <w:t>测试</w:t>
            </w:r>
          </w:p>
        </w:tc>
      </w:tr>
      <w:tr w:rsidR="00A22EC6" w:rsidRPr="00A1086E" w14:paraId="00FBD666" w14:textId="77777777" w:rsidTr="00A22EC6">
        <w:trPr>
          <w:cantSplit/>
          <w:trHeight w:val="381"/>
        </w:trPr>
        <w:tc>
          <w:tcPr>
            <w:tcW w:w="1260" w:type="dxa"/>
            <w:tcBorders>
              <w:top w:val="single" w:sz="4" w:space="0" w:color="auto"/>
              <w:left w:val="single" w:sz="4" w:space="0" w:color="auto"/>
              <w:bottom w:val="single" w:sz="4" w:space="0" w:color="auto"/>
              <w:right w:val="single" w:sz="4" w:space="0" w:color="auto"/>
            </w:tcBorders>
          </w:tcPr>
          <w:p w14:paraId="67D980E0"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E320BCF" w14:textId="432E3225" w:rsidR="00A22EC6" w:rsidRPr="00A1086E" w:rsidRDefault="00F06BCA" w:rsidP="00CA0EAD">
            <w:pPr>
              <w:spacing w:line="276" w:lineRule="auto"/>
              <w:ind w:firstLine="0"/>
              <w:rPr>
                <w:rFonts w:ascii="宋体" w:hAnsi="宋体" w:cs="Arial"/>
                <w:sz w:val="22"/>
                <w:szCs w:val="21"/>
              </w:rPr>
            </w:pPr>
            <w:r w:rsidRPr="00A1086E">
              <w:rPr>
                <w:rFonts w:ascii="宋体" w:hAnsi="宋体" w:cs="Arial" w:hint="eastAsia"/>
                <w:sz w:val="22"/>
                <w:szCs w:val="21"/>
              </w:rPr>
              <w:t>核心</w:t>
            </w:r>
          </w:p>
        </w:tc>
      </w:tr>
      <w:tr w:rsidR="00A22EC6" w:rsidRPr="00A1086E" w14:paraId="4A667894"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5CC47F"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9EB13E0" w14:textId="4F82B886" w:rsidR="00A22EC6" w:rsidRPr="00A1086E" w:rsidRDefault="00A22EC6" w:rsidP="00CA0EAD">
            <w:pPr>
              <w:spacing w:line="276" w:lineRule="auto"/>
              <w:ind w:firstLine="0"/>
              <w:rPr>
                <w:rFonts w:ascii="宋体" w:hAnsi="宋体" w:cs="Arial"/>
                <w:sz w:val="22"/>
                <w:szCs w:val="21"/>
              </w:rPr>
            </w:pPr>
            <w:r w:rsidRPr="00A1086E">
              <w:rPr>
                <w:rFonts w:ascii="宋体" w:hAnsi="宋体" w:hint="eastAsia"/>
                <w:sz w:val="22"/>
              </w:rPr>
              <w:t>测试全局表与分片表的 JOIN语句支持情况</w:t>
            </w:r>
          </w:p>
        </w:tc>
      </w:tr>
      <w:tr w:rsidR="00A22EC6" w:rsidRPr="00A1086E" w14:paraId="18A3A06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2C9783"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4C7685A" w14:textId="03B6A96E" w:rsidR="00974B77" w:rsidRPr="00CB5FCF" w:rsidRDefault="00974B77" w:rsidP="00CB5FCF">
            <w:pPr>
              <w:pStyle w:val="ab"/>
              <w:numPr>
                <w:ilvl w:val="6"/>
                <w:numId w:val="78"/>
              </w:numPr>
              <w:snapToGrid w:val="0"/>
              <w:spacing w:line="160" w:lineRule="atLeast"/>
              <w:ind w:left="359" w:firstLineChars="0"/>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9D4722" w:rsidRPr="009D4722">
              <w:rPr>
                <w:rFonts w:ascii="宋体" w:hAnsi="宋体" w:cs="Arial"/>
                <w:color w:val="00B0F0"/>
                <w:sz w:val="22"/>
              </w:rPr>
              <w:t>2</w:t>
            </w:r>
            <w:ins w:id="213" w:author="shi wei" w:date="2017-03-09T11:07:00Z">
              <w:r w:rsidR="008E7483">
                <w:rPr>
                  <w:rFonts w:ascii="宋体" w:hAnsi="宋体" w:cs="Arial" w:hint="eastAsia"/>
                  <w:color w:val="00B0F0"/>
                  <w:sz w:val="22"/>
                </w:rPr>
                <w:t>中的库表已存在</w:t>
              </w:r>
            </w:ins>
            <w:del w:id="214" w:author="shi wei" w:date="2017-03-09T11:07:00Z">
              <w:r w:rsidRPr="00CB5FCF" w:rsidDel="008E7483">
                <w:rPr>
                  <w:rFonts w:ascii="宋体" w:hAnsi="宋体" w:cs="Arial"/>
                  <w:color w:val="FF0000"/>
                  <w:sz w:val="22"/>
                </w:rPr>
                <w:delText>已成功执行</w:delText>
              </w:r>
            </w:del>
          </w:p>
          <w:p w14:paraId="41BD5CF3" w14:textId="71A5EB07" w:rsidR="00A22EC6" w:rsidRPr="00CB5FCF" w:rsidRDefault="00974B77" w:rsidP="00CB5FCF">
            <w:pPr>
              <w:pStyle w:val="ab"/>
              <w:numPr>
                <w:ilvl w:val="6"/>
                <w:numId w:val="78"/>
              </w:numPr>
              <w:snapToGrid w:val="0"/>
              <w:spacing w:line="160" w:lineRule="atLeast"/>
              <w:ind w:left="359" w:firstLineChars="0"/>
              <w:rPr>
                <w:rFonts w:ascii="宋体" w:hAnsi="宋体"/>
                <w:sz w:val="22"/>
              </w:rPr>
            </w:pPr>
            <w:r w:rsidRPr="00CB5FCF">
              <w:rPr>
                <w:rFonts w:ascii="宋体" w:hAnsi="宋体" w:cs="Arial" w:hint="eastAsia"/>
                <w:color w:val="FF0000"/>
                <w:sz w:val="22"/>
              </w:rPr>
              <w:t>全局表</w:t>
            </w:r>
            <w:r w:rsidRPr="00CB5FCF">
              <w:rPr>
                <w:rFonts w:ascii="宋体" w:hAnsi="宋体" w:cs="Arial"/>
                <w:color w:val="FF0000"/>
                <w:sz w:val="22"/>
              </w:rPr>
              <w:t>product和分片表prod_inst无数据</w:t>
            </w:r>
          </w:p>
        </w:tc>
      </w:tr>
      <w:tr w:rsidR="00A22EC6" w:rsidRPr="00A1086E" w14:paraId="0F17519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84C9BBA"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043879F" w14:textId="48F7A1BA" w:rsidR="006010DA" w:rsidRPr="00CB5FCF" w:rsidRDefault="006010DA" w:rsidP="00CB5FCF">
            <w:pPr>
              <w:pStyle w:val="ab"/>
              <w:numPr>
                <w:ilvl w:val="3"/>
                <w:numId w:val="77"/>
              </w:numPr>
              <w:tabs>
                <w:tab w:val="clear" w:pos="1680"/>
              </w:tabs>
              <w:ind w:left="359" w:firstLineChars="0"/>
              <w:rPr>
                <w:rFonts w:ascii="宋体" w:hAnsi="宋体" w:cs="Arial"/>
                <w:color w:val="FF0000"/>
                <w:sz w:val="22"/>
              </w:rPr>
            </w:pPr>
            <w:r w:rsidRPr="00CB5FCF">
              <w:rPr>
                <w:rFonts w:ascii="宋体" w:hAnsi="宋体" w:cs="Arial" w:hint="eastAsia"/>
                <w:color w:val="FF0000"/>
                <w:sz w:val="22"/>
              </w:rPr>
              <w:t>向分片表</w:t>
            </w:r>
            <w:r w:rsidRPr="00CB5FCF">
              <w:rPr>
                <w:rFonts w:ascii="宋体" w:hAnsi="宋体" w:cs="Arial"/>
                <w:color w:val="FF0000"/>
                <w:sz w:val="22"/>
              </w:rPr>
              <w:t>prod_inst中插入数据：</w:t>
            </w:r>
          </w:p>
          <w:p w14:paraId="67DC5392"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prod_inst(prod_inst_id, prod_id, owner_cust_id, address_id, create_ord_id, use_cust_id) VALUES(2002016122334132, 1001010, 200124353, 10001, 9909, 200124353);</w:t>
            </w:r>
          </w:p>
          <w:p w14:paraId="0A7EF271"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prod_inst(prod_inst_id, prod_id, owner_cust_id, address_id, create_ord_id, use_cust_id) VALUES(2002016122334133, 1001010, 200124354, 10001, 9909, 200124354);</w:t>
            </w:r>
          </w:p>
          <w:p w14:paraId="2BE79063" w14:textId="6C593EBB"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prod_inst(prod_inst_id, prod_id, owner_cust_id, address_id, create_ord_id, use_cust_id) VALUES(2002016122334134, 1001010, 200124355, 10001, 9909, 200124355);</w:t>
            </w:r>
          </w:p>
          <w:p w14:paraId="4A95BC8C" w14:textId="6E794089" w:rsidR="006010DA" w:rsidRPr="00CB5FCF" w:rsidRDefault="006010DA" w:rsidP="00CB5FCF">
            <w:pPr>
              <w:pStyle w:val="ab"/>
              <w:numPr>
                <w:ilvl w:val="3"/>
                <w:numId w:val="77"/>
              </w:numPr>
              <w:tabs>
                <w:tab w:val="clear" w:pos="1680"/>
              </w:tabs>
              <w:ind w:left="359" w:firstLineChars="0"/>
              <w:rPr>
                <w:rFonts w:ascii="宋体" w:hAnsi="宋体" w:cs="Arial"/>
                <w:color w:val="FF0000"/>
                <w:sz w:val="22"/>
              </w:rPr>
            </w:pPr>
            <w:r w:rsidRPr="00CB5FCF">
              <w:rPr>
                <w:rFonts w:ascii="宋体" w:hAnsi="宋体" w:cs="Arial" w:hint="eastAsia"/>
                <w:color w:val="FF0000"/>
                <w:sz w:val="22"/>
              </w:rPr>
              <w:t>向全局表</w:t>
            </w:r>
            <w:r w:rsidRPr="00CB5FCF">
              <w:rPr>
                <w:rFonts w:ascii="宋体" w:hAnsi="宋体" w:cs="Arial"/>
                <w:color w:val="FF0000"/>
                <w:sz w:val="22"/>
              </w:rPr>
              <w:t>product</w:t>
            </w:r>
            <w:r w:rsidRPr="00CB5FCF">
              <w:rPr>
                <w:rFonts w:ascii="宋体" w:hAnsi="宋体" w:cs="Arial" w:hint="eastAsia"/>
                <w:color w:val="FF0000"/>
                <w:sz w:val="22"/>
              </w:rPr>
              <w:t>中插入数据：</w:t>
            </w:r>
          </w:p>
          <w:p w14:paraId="157C1E7E"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VALUES(1001010, 9934, '固定电话', 1200);</w:t>
            </w:r>
          </w:p>
          <w:p w14:paraId="55AA9360" w14:textId="77777777"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VALUES(1001011, 9935, '移动电话', 1200);</w:t>
            </w:r>
          </w:p>
          <w:p w14:paraId="3CADB0E5" w14:textId="0BE4AE48" w:rsidR="006010DA" w:rsidRPr="00CB5FCF" w:rsidRDefault="006010DA" w:rsidP="00CB5FCF">
            <w:pPr>
              <w:pStyle w:val="ab"/>
              <w:tabs>
                <w:tab w:val="left" w:pos="360"/>
              </w:tabs>
              <w:ind w:left="359" w:firstLineChars="0" w:firstLine="0"/>
              <w:rPr>
                <w:rFonts w:ascii="宋体" w:hAnsi="宋体" w:cs="Arial"/>
                <w:color w:val="FF0000"/>
                <w:sz w:val="22"/>
              </w:rPr>
            </w:pPr>
            <w:r w:rsidRPr="00CB5FCF">
              <w:rPr>
                <w:rFonts w:ascii="宋体" w:hAnsi="宋体" w:cs="Arial"/>
                <w:color w:val="FF0000"/>
                <w:sz w:val="22"/>
              </w:rPr>
              <w:t>INSERT INTO product(prod_id, prod_nbr, prod_name, base_offer_id) VALUES(1001012, 9936, 'PSTN 电话', 1200);</w:t>
            </w:r>
          </w:p>
          <w:p w14:paraId="43C98E16" w14:textId="49C44C61" w:rsidR="006010DA" w:rsidRPr="00CB5FCF" w:rsidRDefault="006010DA" w:rsidP="00CB5FCF">
            <w:pPr>
              <w:pStyle w:val="ab"/>
              <w:numPr>
                <w:ilvl w:val="3"/>
                <w:numId w:val="77"/>
              </w:numPr>
              <w:tabs>
                <w:tab w:val="clear" w:pos="1680"/>
              </w:tabs>
              <w:ind w:left="359" w:firstLineChars="0"/>
              <w:rPr>
                <w:rFonts w:ascii="宋体" w:hAnsi="宋体" w:cs="Arial"/>
                <w:sz w:val="22"/>
              </w:rPr>
            </w:pPr>
            <w:r>
              <w:rPr>
                <w:rFonts w:ascii="宋体" w:hAnsi="宋体" w:cs="Arial" w:hint="eastAsia"/>
                <w:sz w:val="22"/>
              </w:rPr>
              <w:t>执行下面的SQL语句：</w:t>
            </w:r>
          </w:p>
          <w:p w14:paraId="0DFF1D65" w14:textId="2761F0FD" w:rsidR="00A22EC6" w:rsidRPr="00A1086E" w:rsidRDefault="00A22EC6" w:rsidP="00CB5FCF">
            <w:pPr>
              <w:spacing w:line="276" w:lineRule="auto"/>
              <w:ind w:leftChars="149" w:left="358" w:firstLine="0"/>
              <w:rPr>
                <w:rFonts w:ascii="宋体" w:hAnsi="宋体" w:cs="Arial"/>
                <w:sz w:val="22"/>
                <w:szCs w:val="21"/>
              </w:rPr>
            </w:pPr>
            <w:r w:rsidRPr="00A1086E">
              <w:rPr>
                <w:rFonts w:ascii="宋体" w:hAnsi="宋体" w:cs="Arial"/>
                <w:sz w:val="22"/>
              </w:rPr>
              <w:t xml:space="preserve">SELECT * FROM prod_inst a left join product b on a.prod_id = b.prod_id WHERE a.use_cust_id = </w:t>
            </w:r>
            <w:r w:rsidRPr="00A1086E">
              <w:rPr>
                <w:rFonts w:ascii="宋体" w:hAnsi="宋体"/>
                <w:sz w:val="22"/>
              </w:rPr>
              <w:t>200124353</w:t>
            </w:r>
            <w:r w:rsidRPr="00A1086E">
              <w:rPr>
                <w:rFonts w:ascii="宋体" w:hAnsi="宋体" w:cs="Arial"/>
                <w:sz w:val="22"/>
              </w:rPr>
              <w:t>;</w:t>
            </w:r>
          </w:p>
        </w:tc>
      </w:tr>
      <w:tr w:rsidR="00A22EC6" w:rsidRPr="00A1086E" w14:paraId="0377FAB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CA27DB4"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366E9C8" w14:textId="77777777" w:rsidR="00A22EC6" w:rsidRPr="00A1086E" w:rsidRDefault="00A22EC6" w:rsidP="00126C0C">
            <w:pPr>
              <w:ind w:firstLine="0"/>
              <w:rPr>
                <w:rFonts w:ascii="宋体" w:hAnsi="宋体" w:cs="Arial"/>
                <w:sz w:val="22"/>
              </w:rPr>
            </w:pPr>
            <w:r w:rsidRPr="00A1086E">
              <w:rPr>
                <w:rFonts w:ascii="宋体" w:hAnsi="宋体" w:cs="Arial" w:hint="eastAsia"/>
                <w:sz w:val="22"/>
              </w:rPr>
              <w:t>上述 SQL 语句都能执行成功；</w:t>
            </w:r>
          </w:p>
          <w:p w14:paraId="50BD266D" w14:textId="4B99752D" w:rsidR="00A22EC6" w:rsidRPr="00A1086E" w:rsidRDefault="00A22EC6" w:rsidP="00CA0EAD">
            <w:pPr>
              <w:spacing w:line="276" w:lineRule="auto"/>
              <w:ind w:firstLine="0"/>
              <w:rPr>
                <w:rFonts w:ascii="宋体" w:hAnsi="宋体" w:cs="Arial"/>
                <w:sz w:val="22"/>
                <w:szCs w:val="21"/>
              </w:rPr>
            </w:pPr>
            <w:r w:rsidRPr="00A1086E">
              <w:rPr>
                <w:rFonts w:ascii="宋体" w:hAnsi="宋体" w:cs="Arial" w:hint="eastAsia"/>
                <w:sz w:val="22"/>
              </w:rPr>
              <w:t>JOIN 语句执行结果正确；</w:t>
            </w:r>
          </w:p>
        </w:tc>
      </w:tr>
      <w:tr w:rsidR="00A22EC6" w:rsidRPr="00A1086E" w14:paraId="354E6D1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CDB0804" w14:textId="77777777" w:rsidR="00A22EC6" w:rsidRPr="00A1086E" w:rsidRDefault="00A22EC6"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9CF55BF" w14:textId="0226295D" w:rsidR="00A22EC6" w:rsidRPr="00A1086E" w:rsidRDefault="00A22EC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219677D" w14:textId="77777777" w:rsidR="00A22EC6" w:rsidRPr="00A1086E" w:rsidRDefault="00A22EC6"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3A3FDDA" w14:textId="62759932" w:rsidR="00A22EC6" w:rsidRPr="00A1086E" w:rsidRDefault="00A22EC6" w:rsidP="00CA0EAD">
            <w:pPr>
              <w:spacing w:line="276" w:lineRule="auto"/>
              <w:ind w:firstLine="0"/>
              <w:rPr>
                <w:rFonts w:ascii="宋体" w:hAnsi="宋体" w:cs="Arial"/>
                <w:sz w:val="22"/>
              </w:rPr>
            </w:pPr>
            <w:r w:rsidRPr="00A1086E">
              <w:rPr>
                <w:rFonts w:ascii="宋体" w:hAnsi="宋体" w:cs="Arial"/>
                <w:i/>
                <w:color w:val="C00000"/>
                <w:sz w:val="22"/>
              </w:rPr>
              <w:t>A:较好完成，</w:t>
            </w:r>
            <w:ins w:id="215" w:author="shi wei" w:date="2017-03-09T11:07:00Z">
              <w:r w:rsidR="006E1963" w:rsidRPr="00A1086E" w:rsidDel="006E1963">
                <w:rPr>
                  <w:rFonts w:ascii="宋体" w:hAnsi="宋体" w:cs="Arial"/>
                  <w:i/>
                  <w:color w:val="C00000"/>
                  <w:sz w:val="22"/>
                </w:rPr>
                <w:t xml:space="preserve"> </w:t>
              </w:r>
            </w:ins>
            <w:del w:id="216" w:author="shi wei" w:date="2017-03-09T11:07:00Z">
              <w:r w:rsidRPr="00A1086E" w:rsidDel="006E196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A22EC6" w:rsidRPr="00A1086E" w14:paraId="7B16D33F"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CBAC2A0" w14:textId="77777777" w:rsidR="00A22EC6" w:rsidRPr="00A1086E" w:rsidRDefault="00A22EC6"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3C9365D" w14:textId="77777777" w:rsidR="00A22EC6" w:rsidRPr="00A1086E" w:rsidRDefault="00A22EC6" w:rsidP="00CA0EAD">
            <w:pPr>
              <w:spacing w:line="276" w:lineRule="auto"/>
              <w:ind w:firstLine="66"/>
              <w:rPr>
                <w:rFonts w:ascii="宋体" w:hAnsi="宋体" w:cs="Arial"/>
                <w:kern w:val="0"/>
                <w:sz w:val="22"/>
                <w:szCs w:val="21"/>
              </w:rPr>
            </w:pPr>
          </w:p>
          <w:p w14:paraId="19375725" w14:textId="77777777" w:rsidR="00A22EC6" w:rsidRPr="00A1086E" w:rsidRDefault="00A22EC6" w:rsidP="00CA0EAD">
            <w:pPr>
              <w:spacing w:line="276" w:lineRule="auto"/>
              <w:ind w:firstLine="66"/>
              <w:rPr>
                <w:rFonts w:ascii="宋体" w:hAnsi="宋体" w:cs="Arial"/>
                <w:kern w:val="0"/>
                <w:sz w:val="22"/>
                <w:szCs w:val="21"/>
              </w:rPr>
            </w:pPr>
          </w:p>
        </w:tc>
      </w:tr>
      <w:tr w:rsidR="00A22EC6" w:rsidRPr="00A1086E" w14:paraId="3A055518"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5B3098E" w14:textId="77777777" w:rsidR="00A22EC6" w:rsidRPr="00A1086E" w:rsidRDefault="00A22EC6" w:rsidP="00CA0EAD">
            <w:pPr>
              <w:spacing w:line="276" w:lineRule="auto"/>
              <w:ind w:right="113" w:firstLine="66"/>
              <w:rPr>
                <w:rFonts w:ascii="宋体" w:hAnsi="宋体" w:cs="Arial"/>
                <w:sz w:val="22"/>
                <w:szCs w:val="21"/>
              </w:rPr>
            </w:pPr>
            <w:r w:rsidRPr="00A1086E">
              <w:rPr>
                <w:rFonts w:ascii="宋体" w:hAnsi="宋体" w:cs="Arial" w:hint="eastAsia"/>
                <w:sz w:val="22"/>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30825531" w14:textId="77777777" w:rsidR="00A22EC6" w:rsidRPr="00A1086E" w:rsidRDefault="00A22EC6"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130B1304" w14:textId="77777777" w:rsidR="00A22EC6" w:rsidRPr="00A1086E" w:rsidRDefault="00A22EC6"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AE54E9B" w14:textId="77777777" w:rsidR="00A22EC6" w:rsidRPr="00A1086E" w:rsidRDefault="00A22EC6" w:rsidP="00CA0EAD">
            <w:pPr>
              <w:pStyle w:val="aa"/>
              <w:widowControl w:val="0"/>
              <w:spacing w:before="156" w:line="276" w:lineRule="auto"/>
              <w:ind w:firstLine="66"/>
              <w:outlineLvl w:val="9"/>
              <w:rPr>
                <w:rFonts w:ascii="宋体" w:eastAsia="宋体" w:hAnsi="宋体" w:cs="Arial"/>
                <w:kern w:val="2"/>
                <w:sz w:val="22"/>
                <w:szCs w:val="21"/>
              </w:rPr>
            </w:pPr>
          </w:p>
        </w:tc>
      </w:tr>
    </w:tbl>
    <w:p w14:paraId="3A87A810" w14:textId="5C65C40F" w:rsidR="00133D50" w:rsidRDefault="00133D50" w:rsidP="00133D50">
      <w:pPr>
        <w:pStyle w:val="30"/>
        <w:numPr>
          <w:ilvl w:val="2"/>
          <w:numId w:val="2"/>
        </w:numPr>
        <w:tabs>
          <w:tab w:val="left" w:pos="720"/>
        </w:tabs>
        <w:ind w:left="709" w:hanging="640"/>
      </w:pPr>
      <w:bookmarkStart w:id="217" w:name="_Toc475119130"/>
      <w:bookmarkStart w:id="218" w:name="_Toc471846818"/>
      <w:r>
        <w:rPr>
          <w:rFonts w:hint="eastAsia"/>
        </w:rPr>
        <w:t>库内分表</w:t>
      </w:r>
      <w:bookmarkEnd w:id="217"/>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133D50" w:rsidRPr="00DE0921" w14:paraId="744A8E5E"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014744A9"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2621A884" w14:textId="77777777" w:rsidR="00133D50" w:rsidRPr="00DE0921" w:rsidRDefault="00133D50" w:rsidP="00CB5FCF">
            <w:pPr>
              <w:spacing w:line="240" w:lineRule="auto"/>
              <w:ind w:firstLine="0"/>
              <w:rPr>
                <w:rFonts w:ascii="宋体" w:hAnsi="宋体" w:cs="Arial"/>
                <w:sz w:val="22"/>
              </w:rPr>
            </w:pPr>
            <w:r w:rsidRPr="00DE0921">
              <w:rPr>
                <w:rFonts w:ascii="宋体" w:hAnsi="宋体" w:cs="Arial" w:hint="eastAsia"/>
                <w:sz w:val="22"/>
              </w:rPr>
              <w:t>库内分表功能</w:t>
            </w:r>
          </w:p>
        </w:tc>
      </w:tr>
      <w:tr w:rsidR="00133D50" w:rsidRPr="00DE0921" w14:paraId="4EB96894" w14:textId="77777777" w:rsidTr="00226EEF">
        <w:trPr>
          <w:cantSplit/>
          <w:trHeight w:val="325"/>
        </w:trPr>
        <w:tc>
          <w:tcPr>
            <w:tcW w:w="1260" w:type="dxa"/>
            <w:tcBorders>
              <w:top w:val="single" w:sz="4" w:space="0" w:color="auto"/>
              <w:left w:val="single" w:sz="4" w:space="0" w:color="auto"/>
              <w:bottom w:val="single" w:sz="4" w:space="0" w:color="auto"/>
              <w:right w:val="single" w:sz="4" w:space="0" w:color="auto"/>
            </w:tcBorders>
          </w:tcPr>
          <w:p w14:paraId="6B449D40"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2519477" w14:textId="77777777" w:rsidR="00133D50" w:rsidRPr="00DE0921" w:rsidRDefault="00133D50" w:rsidP="00CB5FCF">
            <w:pPr>
              <w:spacing w:line="240" w:lineRule="auto"/>
              <w:ind w:firstLine="0"/>
              <w:rPr>
                <w:rFonts w:ascii="宋体" w:hAnsi="宋体" w:cs="Arial"/>
                <w:sz w:val="22"/>
              </w:rPr>
            </w:pPr>
            <w:r>
              <w:rPr>
                <w:rFonts w:ascii="宋体" w:hAnsi="宋体" w:cs="Arial" w:hint="eastAsia"/>
                <w:sz w:val="22"/>
              </w:rPr>
              <w:t>基础</w:t>
            </w:r>
          </w:p>
        </w:tc>
      </w:tr>
      <w:tr w:rsidR="00133D50" w:rsidRPr="00DE0921" w14:paraId="23CCAE91"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39EDDD51"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75504750" w14:textId="77777777" w:rsidR="00133D50" w:rsidRPr="00316B02" w:rsidRDefault="00133D50" w:rsidP="00CB5FCF">
            <w:pPr>
              <w:spacing w:line="240" w:lineRule="auto"/>
              <w:ind w:firstLine="0"/>
              <w:rPr>
                <w:rFonts w:ascii="宋体" w:hAnsi="宋体" w:cs="Arial"/>
                <w:sz w:val="22"/>
              </w:rPr>
            </w:pPr>
            <w:r w:rsidRPr="00316B02">
              <w:rPr>
                <w:rFonts w:ascii="宋体" w:hAnsi="宋体" w:cs="Arial" w:hint="eastAsia"/>
                <w:sz w:val="22"/>
              </w:rPr>
              <w:t>测试组件的库内分表功能</w:t>
            </w:r>
          </w:p>
        </w:tc>
      </w:tr>
      <w:tr w:rsidR="00133D50" w:rsidRPr="00DE0921" w14:paraId="681C5A63"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7E51B6BB"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2EFC5748" w14:textId="4E73FBAB" w:rsidR="00A01620" w:rsidRDefault="00E03B94" w:rsidP="00CB5FCF">
            <w:pPr>
              <w:numPr>
                <w:ilvl w:val="0"/>
                <w:numId w:val="111"/>
              </w:numPr>
              <w:snapToGrid w:val="0"/>
              <w:spacing w:line="240" w:lineRule="auto"/>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890C75" w:rsidRPr="00890C75">
              <w:rPr>
                <w:rFonts w:ascii="宋体" w:hAnsi="宋体" w:cs="Arial"/>
                <w:color w:val="00B0F0"/>
                <w:sz w:val="22"/>
              </w:rPr>
              <w:t>2</w:t>
            </w:r>
            <w:ins w:id="219" w:author="shi wei" w:date="2017-03-09T11:08:00Z">
              <w:r w:rsidR="00787D42">
                <w:rPr>
                  <w:rFonts w:ascii="宋体" w:hAnsi="宋体" w:cs="Arial" w:hint="eastAsia"/>
                  <w:color w:val="FF0000"/>
                  <w:sz w:val="22"/>
                </w:rPr>
                <w:t>中的库表已存在</w:t>
              </w:r>
            </w:ins>
            <w:del w:id="220" w:author="shi wei" w:date="2017-03-09T11:08:00Z">
              <w:r w:rsidRPr="00CB5FCF" w:rsidDel="00787D42">
                <w:rPr>
                  <w:rFonts w:ascii="宋体" w:hAnsi="宋体" w:cs="Arial"/>
                  <w:color w:val="FF0000"/>
                  <w:sz w:val="22"/>
                </w:rPr>
                <w:delText>已成功执行</w:delText>
              </w:r>
            </w:del>
          </w:p>
          <w:p w14:paraId="5A6ECF87" w14:textId="0C398881" w:rsidR="00133D50" w:rsidRPr="00F40D22" w:rsidRDefault="00B20BC3" w:rsidP="00CB5FCF">
            <w:pPr>
              <w:numPr>
                <w:ilvl w:val="0"/>
                <w:numId w:val="111"/>
              </w:numPr>
              <w:snapToGrid w:val="0"/>
              <w:spacing w:line="240" w:lineRule="auto"/>
              <w:rPr>
                <w:rFonts w:ascii="宋体" w:hAnsi="宋体" w:cs="Arial"/>
                <w:sz w:val="22"/>
              </w:rPr>
            </w:pPr>
            <w:r>
              <w:rPr>
                <w:rFonts w:ascii="宋体" w:hAnsi="宋体" w:cs="Arial" w:hint="eastAsia"/>
                <w:color w:val="FF0000"/>
                <w:sz w:val="22"/>
              </w:rPr>
              <w:t>在管理平台上删除prod_inst表</w:t>
            </w:r>
          </w:p>
        </w:tc>
      </w:tr>
      <w:tr w:rsidR="00133D50" w:rsidRPr="00DE0921" w14:paraId="02C6B85A"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22C47AD5"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6470203E" w14:textId="66E2399E" w:rsidR="00AA3A18" w:rsidRPr="00CB5FCF" w:rsidRDefault="00AA3A18" w:rsidP="00CB5FCF">
            <w:pPr>
              <w:pStyle w:val="ListParagraph1"/>
              <w:numPr>
                <w:ilvl w:val="0"/>
                <w:numId w:val="112"/>
              </w:numPr>
              <w:spacing w:line="276" w:lineRule="auto"/>
              <w:ind w:left="359" w:firstLineChars="0"/>
              <w:rPr>
                <w:rFonts w:ascii="宋体" w:eastAsia="宋体" w:hAnsi="宋体" w:cs="Arial"/>
                <w:color w:val="FF0000"/>
                <w:sz w:val="22"/>
              </w:rPr>
            </w:pPr>
            <w:r w:rsidRPr="00CB5FCF">
              <w:rPr>
                <w:rFonts w:ascii="宋体" w:eastAsia="宋体" w:hAnsi="宋体" w:cs="Arial" w:hint="eastAsia"/>
                <w:color w:val="FF0000"/>
                <w:sz w:val="22"/>
              </w:rPr>
              <w:t>根据</w:t>
            </w:r>
            <w:r w:rsidRPr="00CB5FCF">
              <w:rPr>
                <w:rFonts w:ascii="宋体" w:eastAsia="宋体" w:hAnsi="宋体" w:cs="Arial"/>
                <w:color w:val="FF0000"/>
                <w:sz w:val="22"/>
              </w:rPr>
              <w:t>3.3.3.2</w:t>
            </w:r>
            <w:r w:rsidRPr="00CB5FCF">
              <w:rPr>
                <w:rFonts w:ascii="宋体" w:eastAsia="宋体" w:hAnsi="宋体" w:cs="Arial" w:hint="eastAsia"/>
                <w:color w:val="FF0000"/>
                <w:sz w:val="22"/>
              </w:rPr>
              <w:t>中的数据库脚本“</w:t>
            </w:r>
            <w:r w:rsidRPr="00CB5FCF">
              <w:rPr>
                <w:rFonts w:ascii="宋体" w:eastAsia="宋体" w:hAnsi="宋体" w:cs="Arial" w:hint="eastAsia"/>
                <w:i/>
                <w:color w:val="FF0000"/>
                <w:sz w:val="22"/>
              </w:rPr>
              <w:t>测试数据库脚本</w:t>
            </w:r>
            <w:r w:rsidRPr="00CB5FCF">
              <w:rPr>
                <w:rFonts w:ascii="宋体" w:eastAsia="宋体" w:hAnsi="宋体" w:cs="Arial"/>
                <w:i/>
                <w:color w:val="FF0000"/>
                <w:sz w:val="22"/>
              </w:rPr>
              <w:t>.sql</w:t>
            </w:r>
            <w:r w:rsidRPr="00CB5FCF">
              <w:rPr>
                <w:rFonts w:ascii="宋体" w:eastAsia="宋体" w:hAnsi="宋体" w:cs="Arial" w:hint="eastAsia"/>
                <w:color w:val="FF0000"/>
                <w:sz w:val="22"/>
              </w:rPr>
              <w:t>”</w:t>
            </w:r>
            <w:r w:rsidRPr="00CB5FCF">
              <w:rPr>
                <w:rFonts w:ascii="宋体" w:eastAsia="宋体" w:hAnsi="宋体" w:cs="Arial"/>
                <w:color w:val="FF0000"/>
                <w:sz w:val="22"/>
              </w:rPr>
              <w:t>,</w:t>
            </w:r>
            <w:r w:rsidRPr="00CB5FCF">
              <w:rPr>
                <w:rFonts w:ascii="宋体" w:eastAsia="宋体" w:hAnsi="宋体" w:cs="Arial" w:hint="eastAsia"/>
                <w:color w:val="FF0000"/>
                <w:sz w:val="22"/>
              </w:rPr>
              <w:t>执行</w:t>
            </w:r>
            <w:r w:rsidRPr="00CB5FCF">
              <w:rPr>
                <w:rFonts w:ascii="宋体" w:eastAsia="宋体" w:hAnsi="宋体" w:cs="Arial"/>
                <w:color w:val="FF0000"/>
                <w:sz w:val="22"/>
              </w:rPr>
              <w:t>prod_inst的建表语句</w:t>
            </w:r>
          </w:p>
          <w:p w14:paraId="0FC954F8" w14:textId="59879C39" w:rsidR="00AA3A18" w:rsidRPr="00CB5FCF" w:rsidRDefault="00AA3A18" w:rsidP="00CB5FCF">
            <w:pPr>
              <w:pStyle w:val="ListParagraph1"/>
              <w:numPr>
                <w:ilvl w:val="0"/>
                <w:numId w:val="112"/>
              </w:numPr>
              <w:spacing w:line="276" w:lineRule="auto"/>
              <w:ind w:left="359" w:firstLineChars="0"/>
              <w:rPr>
                <w:rFonts w:ascii="宋体" w:eastAsia="宋体" w:hAnsi="宋体" w:cs="Arial"/>
                <w:color w:val="FF0000"/>
                <w:sz w:val="22"/>
              </w:rPr>
            </w:pPr>
            <w:r w:rsidRPr="00CB5FCF">
              <w:rPr>
                <w:rFonts w:ascii="宋体" w:eastAsia="宋体" w:hAnsi="宋体" w:cs="Arial" w:hint="eastAsia"/>
                <w:color w:val="FF0000"/>
                <w:sz w:val="22"/>
              </w:rPr>
              <w:t>配置分片算法</w:t>
            </w:r>
            <w:r w:rsidRPr="00CB5FCF">
              <w:rPr>
                <w:rFonts w:ascii="宋体" w:eastAsia="宋体" w:hAnsi="宋体" w:cs="Arial"/>
                <w:color w:val="FF0000"/>
                <w:sz w:val="22"/>
              </w:rPr>
              <w:t>Mod20</w:t>
            </w:r>
            <w:r w:rsidRPr="00CB5FCF">
              <w:rPr>
                <w:rFonts w:ascii="宋体" w:eastAsia="宋体" w:hAnsi="宋体" w:cs="Arial" w:hint="eastAsia"/>
                <w:color w:val="FF0000"/>
                <w:sz w:val="22"/>
              </w:rPr>
              <w:t>和</w:t>
            </w:r>
            <w:r w:rsidRPr="00CB5FCF">
              <w:rPr>
                <w:rFonts w:ascii="宋体" w:eastAsia="宋体" w:hAnsi="宋体" w:cs="Arial"/>
                <w:color w:val="FF0000"/>
                <w:sz w:val="22"/>
              </w:rPr>
              <w:t>Mod2</w:t>
            </w:r>
            <w:r w:rsidRPr="00CB5FCF">
              <w:rPr>
                <w:rFonts w:ascii="宋体" w:eastAsia="宋体" w:hAnsi="宋体" w:cs="Arial" w:hint="eastAsia"/>
                <w:color w:val="FF0000"/>
                <w:sz w:val="22"/>
              </w:rPr>
              <w:t>；</w:t>
            </w:r>
          </w:p>
          <w:p w14:paraId="66A90250" w14:textId="3FF3DD20" w:rsidR="00133D50" w:rsidRPr="00CB5FCF" w:rsidRDefault="00AA3A18" w:rsidP="00CB5FCF">
            <w:pPr>
              <w:pStyle w:val="ListParagraph1"/>
              <w:numPr>
                <w:ilvl w:val="0"/>
                <w:numId w:val="112"/>
              </w:numPr>
              <w:spacing w:line="276" w:lineRule="auto"/>
              <w:ind w:left="359" w:firstLineChars="0"/>
              <w:rPr>
                <w:rFonts w:ascii="宋体" w:eastAsia="宋体" w:hAnsi="宋体" w:cs="Arial"/>
                <w:color w:val="FF0000"/>
                <w:sz w:val="22"/>
              </w:rPr>
            </w:pPr>
            <w:r w:rsidRPr="00CB5FCF">
              <w:rPr>
                <w:rFonts w:ascii="宋体" w:eastAsia="宋体" w:hAnsi="宋体" w:cs="Arial" w:hint="eastAsia"/>
                <w:color w:val="FF0000"/>
                <w:sz w:val="22"/>
              </w:rPr>
              <w:t>将</w:t>
            </w:r>
            <w:r w:rsidRPr="00CB5FCF">
              <w:rPr>
                <w:rFonts w:ascii="宋体" w:eastAsia="宋体" w:hAnsi="宋体" w:cs="Arial"/>
                <w:color w:val="FF0000"/>
                <w:sz w:val="22"/>
              </w:rPr>
              <w:t>prod_inst设为</w:t>
            </w:r>
            <w:r w:rsidR="00133D50" w:rsidRPr="00CB5FCF">
              <w:rPr>
                <w:rFonts w:ascii="宋体" w:eastAsia="宋体" w:hAnsi="宋体" w:cs="Arial" w:hint="eastAsia"/>
                <w:color w:val="FF0000"/>
                <w:sz w:val="22"/>
              </w:rPr>
              <w:t>分片表库内分表，</w:t>
            </w:r>
            <w:r w:rsidRPr="00CB5FCF">
              <w:rPr>
                <w:rFonts w:ascii="宋体" w:eastAsia="宋体" w:hAnsi="宋体" w:cs="Arial" w:hint="eastAsia"/>
                <w:color w:val="FF0000"/>
                <w:sz w:val="22"/>
              </w:rPr>
              <w:t>其中使用</w:t>
            </w:r>
            <w:r w:rsidRPr="00CB5FCF">
              <w:rPr>
                <w:rFonts w:ascii="宋体" w:eastAsia="宋体" w:hAnsi="宋体" w:cs="Arial"/>
                <w:color w:val="FF0000"/>
                <w:sz w:val="22"/>
              </w:rPr>
              <w:t>Mod20</w:t>
            </w:r>
            <w:r w:rsidRPr="00CB5FCF">
              <w:rPr>
                <w:rFonts w:ascii="宋体" w:eastAsia="宋体" w:hAnsi="宋体" w:cs="Arial" w:hint="eastAsia"/>
                <w:color w:val="FF0000"/>
                <w:sz w:val="22"/>
              </w:rPr>
              <w:t>为分片表的分片算法</w:t>
            </w:r>
            <w:r w:rsidR="00F5514A" w:rsidRPr="00CB5FCF">
              <w:rPr>
                <w:rFonts w:ascii="宋体" w:eastAsia="宋体" w:hAnsi="宋体" w:cs="Arial" w:hint="eastAsia"/>
                <w:color w:val="FF0000"/>
                <w:sz w:val="22"/>
              </w:rPr>
              <w:t>，分片键为</w:t>
            </w:r>
            <w:r w:rsidR="00D33888" w:rsidRPr="00CB5FCF">
              <w:rPr>
                <w:rFonts w:ascii="宋体" w:eastAsia="宋体" w:hAnsi="宋体" w:cs="Arial"/>
                <w:color w:val="FF0000"/>
                <w:sz w:val="22"/>
              </w:rPr>
              <w:t>owner_cust_id，</w:t>
            </w:r>
            <w:r w:rsidRPr="00CB5FCF">
              <w:rPr>
                <w:rFonts w:ascii="宋体" w:eastAsia="宋体" w:hAnsi="宋体" w:cs="Arial"/>
                <w:color w:val="FF0000"/>
                <w:sz w:val="22"/>
              </w:rPr>
              <w:t>Mod2</w:t>
            </w:r>
            <w:r w:rsidRPr="00CB5FCF">
              <w:rPr>
                <w:rFonts w:ascii="宋体" w:eastAsia="宋体" w:hAnsi="宋体" w:cs="Arial" w:hint="eastAsia"/>
                <w:color w:val="FF0000"/>
                <w:sz w:val="22"/>
              </w:rPr>
              <w:t>为</w:t>
            </w:r>
            <w:r w:rsidR="00133D50" w:rsidRPr="00CB5FCF">
              <w:rPr>
                <w:rFonts w:ascii="宋体" w:eastAsia="宋体" w:hAnsi="宋体" w:cs="Arial" w:hint="eastAsia"/>
                <w:color w:val="FF0000"/>
                <w:sz w:val="22"/>
              </w:rPr>
              <w:t>库内分表的分组算法</w:t>
            </w:r>
            <w:r w:rsidR="00D33888" w:rsidRPr="00CB5FCF">
              <w:rPr>
                <w:rFonts w:ascii="宋体" w:eastAsia="宋体" w:hAnsi="宋体" w:cs="Arial" w:hint="eastAsia"/>
                <w:color w:val="FF0000"/>
                <w:sz w:val="22"/>
              </w:rPr>
              <w:t>，库内分表分片键为</w:t>
            </w:r>
            <w:r w:rsidR="00D33888" w:rsidRPr="00CB5FCF">
              <w:rPr>
                <w:rFonts w:ascii="宋体" w:eastAsia="宋体" w:hAnsi="宋体" w:cs="Arial"/>
                <w:color w:val="FF0000"/>
                <w:sz w:val="22"/>
              </w:rPr>
              <w:t>prod_id</w:t>
            </w:r>
            <w:r w:rsidR="00D33888" w:rsidRPr="00CB5FCF">
              <w:rPr>
                <w:rFonts w:ascii="宋体" w:eastAsia="宋体" w:hAnsi="宋体" w:cs="Arial" w:hint="eastAsia"/>
                <w:color w:val="FF0000"/>
                <w:sz w:val="22"/>
              </w:rPr>
              <w:t>，分片数为</w:t>
            </w:r>
            <w:r w:rsidR="00D33888" w:rsidRPr="00CB5FCF">
              <w:rPr>
                <w:rFonts w:ascii="宋体" w:eastAsia="宋体" w:hAnsi="宋体" w:cs="Arial"/>
                <w:color w:val="FF0000"/>
                <w:sz w:val="22"/>
              </w:rPr>
              <w:t>2</w:t>
            </w:r>
            <w:r w:rsidRPr="00CB5FCF">
              <w:rPr>
                <w:rFonts w:ascii="宋体" w:eastAsia="宋体" w:hAnsi="宋体" w:cs="Arial" w:hint="eastAsia"/>
                <w:color w:val="FF0000"/>
                <w:sz w:val="22"/>
              </w:rPr>
              <w:t>；</w:t>
            </w:r>
          </w:p>
          <w:p w14:paraId="16784639" w14:textId="75A4EDCD" w:rsidR="00133D50" w:rsidRDefault="00133D50" w:rsidP="00CB5FCF">
            <w:pPr>
              <w:pStyle w:val="ListParagraph1"/>
              <w:numPr>
                <w:ilvl w:val="0"/>
                <w:numId w:val="112"/>
              </w:numPr>
              <w:spacing w:line="276" w:lineRule="auto"/>
              <w:ind w:left="359" w:firstLineChars="0"/>
              <w:rPr>
                <w:rFonts w:ascii="宋体" w:eastAsia="宋体" w:hAnsi="宋体" w:cs="Arial"/>
                <w:sz w:val="22"/>
              </w:rPr>
            </w:pPr>
            <w:r w:rsidRPr="005458D0">
              <w:rPr>
                <w:rFonts w:ascii="宋体" w:eastAsia="宋体" w:hAnsi="宋体" w:cs="Arial" w:hint="eastAsia"/>
                <w:sz w:val="22"/>
              </w:rPr>
              <w:t>向分片表库内分表</w:t>
            </w:r>
            <w:r w:rsidR="00F5514A">
              <w:rPr>
                <w:rFonts w:ascii="宋体" w:eastAsia="宋体" w:hAnsi="宋体" w:cs="Arial" w:hint="eastAsia"/>
                <w:sz w:val="22"/>
              </w:rPr>
              <w:t>prod</w:t>
            </w:r>
            <w:r w:rsidR="00F5514A">
              <w:rPr>
                <w:rFonts w:ascii="宋体" w:eastAsia="宋体" w:hAnsi="宋体" w:cs="Arial"/>
                <w:sz w:val="22"/>
              </w:rPr>
              <w:t>_inst</w:t>
            </w:r>
            <w:r w:rsidRPr="005458D0">
              <w:rPr>
                <w:rFonts w:ascii="宋体" w:eastAsia="宋体" w:hAnsi="宋体" w:cs="Arial" w:hint="eastAsia"/>
                <w:sz w:val="22"/>
              </w:rPr>
              <w:t>中插入数据，查看各个数据是否落在正确的分片分组上</w:t>
            </w:r>
            <w:r w:rsidR="00EC359B">
              <w:rPr>
                <w:rFonts w:ascii="宋体" w:eastAsia="宋体" w:hAnsi="宋体" w:cs="Arial" w:hint="eastAsia"/>
                <w:sz w:val="22"/>
              </w:rPr>
              <w:t>：</w:t>
            </w:r>
          </w:p>
          <w:p w14:paraId="343868CE" w14:textId="319926A4" w:rsidR="001B5727" w:rsidRPr="00CB5FCF" w:rsidRDefault="001B5727" w:rsidP="00CB5FCF">
            <w:pPr>
              <w:pStyle w:val="ListParagraph1"/>
              <w:numPr>
                <w:ilvl w:val="0"/>
                <w:numId w:val="136"/>
              </w:numPr>
              <w:tabs>
                <w:tab w:val="left" w:pos="360"/>
              </w:tabs>
              <w:spacing w:line="276" w:lineRule="auto"/>
              <w:ind w:firstLineChars="0"/>
              <w:rPr>
                <w:rFonts w:ascii="宋体" w:eastAsia="宋体" w:hAnsi="宋体" w:cs="Arial"/>
                <w:color w:val="FF0000"/>
                <w:sz w:val="22"/>
              </w:rPr>
            </w:pPr>
            <w:r w:rsidRPr="00CB5FCF">
              <w:rPr>
                <w:rFonts w:ascii="宋体" w:eastAsia="宋体" w:hAnsi="宋体" w:cs="Arial"/>
                <w:color w:val="FF0000"/>
                <w:sz w:val="22"/>
              </w:rPr>
              <w:t>INSERT INTO prod_inst(prod_inst_id, prod_id, owner_cust_id, address_id, create_ord_id, use_cust_id) VALUES(2002016122334132, 1001010, 200124353, 10001, 9909, 200124353);</w:t>
            </w:r>
          </w:p>
          <w:p w14:paraId="731967B9" w14:textId="2A3D3ED3" w:rsidR="001B5727" w:rsidRPr="00CB5FCF" w:rsidRDefault="001B5727" w:rsidP="00CB5FCF">
            <w:pPr>
              <w:pStyle w:val="ListParagraph1"/>
              <w:numPr>
                <w:ilvl w:val="0"/>
                <w:numId w:val="136"/>
              </w:numPr>
              <w:tabs>
                <w:tab w:val="left" w:pos="360"/>
              </w:tabs>
              <w:spacing w:line="276" w:lineRule="auto"/>
              <w:ind w:firstLineChars="0"/>
              <w:rPr>
                <w:rFonts w:ascii="宋体" w:eastAsia="宋体" w:hAnsi="宋体" w:cs="Arial"/>
                <w:color w:val="FF0000"/>
                <w:sz w:val="22"/>
              </w:rPr>
            </w:pPr>
            <w:r w:rsidRPr="00CB5FCF">
              <w:rPr>
                <w:rFonts w:ascii="宋体" w:eastAsia="宋体" w:hAnsi="宋体" w:cs="Arial"/>
                <w:color w:val="FF0000"/>
                <w:sz w:val="22"/>
              </w:rPr>
              <w:t>INSERT INTO prod_inst(prod_inst_id, prod_id, owner_cust_id, address_id, create_ord_id, use_cust_id) VALUES(2002016122334133, 100101</w:t>
            </w:r>
            <w:r w:rsidR="002667BA">
              <w:rPr>
                <w:rFonts w:ascii="宋体" w:eastAsia="宋体" w:hAnsi="宋体" w:cs="Arial"/>
                <w:color w:val="FF0000"/>
                <w:sz w:val="22"/>
              </w:rPr>
              <w:t>1</w:t>
            </w:r>
            <w:r w:rsidRPr="00CB5FCF">
              <w:rPr>
                <w:rFonts w:ascii="宋体" w:eastAsia="宋体" w:hAnsi="宋体" w:cs="Arial"/>
                <w:color w:val="FF0000"/>
                <w:sz w:val="22"/>
              </w:rPr>
              <w:t>, 20012435</w:t>
            </w:r>
            <w:r w:rsidR="002667BA">
              <w:rPr>
                <w:rFonts w:ascii="宋体" w:eastAsia="宋体" w:hAnsi="宋体" w:cs="Arial"/>
                <w:color w:val="FF0000"/>
                <w:sz w:val="22"/>
              </w:rPr>
              <w:t>3</w:t>
            </w:r>
            <w:r w:rsidRPr="00CB5FCF">
              <w:rPr>
                <w:rFonts w:ascii="宋体" w:eastAsia="宋体" w:hAnsi="宋体" w:cs="Arial"/>
                <w:color w:val="FF0000"/>
                <w:sz w:val="22"/>
              </w:rPr>
              <w:t>, 10001, 9909, 200124354);</w:t>
            </w:r>
          </w:p>
          <w:p w14:paraId="29AF44B8" w14:textId="5841164A" w:rsidR="00EC359B" w:rsidRDefault="001B5727" w:rsidP="00CB5FCF">
            <w:pPr>
              <w:pStyle w:val="ListParagraph1"/>
              <w:numPr>
                <w:ilvl w:val="0"/>
                <w:numId w:val="136"/>
              </w:numPr>
              <w:tabs>
                <w:tab w:val="left" w:pos="360"/>
              </w:tabs>
              <w:spacing w:line="276" w:lineRule="auto"/>
              <w:ind w:firstLineChars="0"/>
              <w:rPr>
                <w:rFonts w:ascii="宋体" w:eastAsia="宋体" w:hAnsi="宋体" w:cs="Arial"/>
                <w:color w:val="FF0000"/>
                <w:sz w:val="22"/>
              </w:rPr>
            </w:pPr>
            <w:r w:rsidRPr="00CB5FCF">
              <w:rPr>
                <w:rFonts w:ascii="宋体" w:eastAsia="宋体" w:hAnsi="宋体" w:cs="Arial"/>
                <w:color w:val="FF0000"/>
                <w:sz w:val="22"/>
              </w:rPr>
              <w:t>INSERT INTO prod_inst(prod_inst_id, prod_id, owner_cust_id, address_id, create_ord_id, use_cust_id) VALUES(2002016122334134, 10010</w:t>
            </w:r>
            <w:r w:rsidR="002667BA">
              <w:rPr>
                <w:rFonts w:ascii="宋体" w:eastAsia="宋体" w:hAnsi="宋体" w:cs="Arial"/>
                <w:color w:val="FF0000"/>
                <w:sz w:val="22"/>
              </w:rPr>
              <w:t>2</w:t>
            </w:r>
            <w:r w:rsidRPr="00CB5FCF">
              <w:rPr>
                <w:rFonts w:ascii="宋体" w:eastAsia="宋体" w:hAnsi="宋体" w:cs="Arial"/>
                <w:color w:val="FF0000"/>
                <w:sz w:val="22"/>
              </w:rPr>
              <w:t>0, 200124355, 10001, 9909, 200124355);</w:t>
            </w:r>
          </w:p>
          <w:p w14:paraId="7CCA9518" w14:textId="3F455DE5" w:rsidR="002667BA" w:rsidRPr="005458D0" w:rsidRDefault="002667BA" w:rsidP="00CB5FCF">
            <w:pPr>
              <w:pStyle w:val="ListParagraph1"/>
              <w:numPr>
                <w:ilvl w:val="0"/>
                <w:numId w:val="136"/>
              </w:numPr>
              <w:tabs>
                <w:tab w:val="left" w:pos="360"/>
              </w:tabs>
              <w:spacing w:line="276" w:lineRule="auto"/>
              <w:ind w:firstLineChars="0"/>
              <w:rPr>
                <w:rFonts w:ascii="宋体" w:eastAsia="宋体" w:hAnsi="宋体" w:cs="Arial"/>
                <w:sz w:val="22"/>
              </w:rPr>
            </w:pPr>
            <w:r w:rsidRPr="00A02650">
              <w:rPr>
                <w:rFonts w:ascii="宋体" w:eastAsia="宋体" w:hAnsi="宋体" w:cs="Arial"/>
                <w:color w:val="FF0000"/>
                <w:sz w:val="22"/>
              </w:rPr>
              <w:t>INSERT INTO prod_inst(prod_inst_id, prod_id, owner_cust_id, address_id, create_ord_id, use_cust_id) VALUES(2002016122334134, 10010</w:t>
            </w:r>
            <w:r>
              <w:rPr>
                <w:rFonts w:ascii="宋体" w:eastAsia="宋体" w:hAnsi="宋体" w:cs="Arial"/>
                <w:color w:val="FF0000"/>
                <w:sz w:val="22"/>
              </w:rPr>
              <w:t>21</w:t>
            </w:r>
            <w:r w:rsidRPr="00A02650">
              <w:rPr>
                <w:rFonts w:ascii="宋体" w:eastAsia="宋体" w:hAnsi="宋体" w:cs="Arial"/>
                <w:color w:val="FF0000"/>
                <w:sz w:val="22"/>
              </w:rPr>
              <w:t>, 200124355, 10001, 9909, 200124355);</w:t>
            </w:r>
          </w:p>
        </w:tc>
      </w:tr>
      <w:tr w:rsidR="00133D50" w:rsidRPr="00DE0921" w14:paraId="0A1D93BD"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1C9B0746"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lastRenderedPageBreak/>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6017F075" w14:textId="77777777" w:rsidR="004F384E" w:rsidRPr="00CB5FCF" w:rsidRDefault="004F384E" w:rsidP="00CB5FCF">
            <w:pPr>
              <w:pStyle w:val="ab"/>
              <w:numPr>
                <w:ilvl w:val="3"/>
                <w:numId w:val="112"/>
              </w:numPr>
              <w:tabs>
                <w:tab w:val="clear" w:pos="1680"/>
              </w:tabs>
              <w:spacing w:line="276" w:lineRule="auto"/>
              <w:ind w:left="359" w:firstLineChars="0"/>
              <w:rPr>
                <w:rFonts w:ascii="宋体" w:hAnsi="宋体" w:cs="Arial"/>
                <w:color w:val="FF0000"/>
                <w:sz w:val="22"/>
              </w:rPr>
            </w:pPr>
            <w:r w:rsidRPr="00CB5FCF">
              <w:rPr>
                <w:rFonts w:ascii="宋体" w:hAnsi="宋体" w:cs="Arial" w:hint="eastAsia"/>
                <w:color w:val="FF0000"/>
                <w:sz w:val="22"/>
              </w:rPr>
              <w:t>配置分片表库内分表成功</w:t>
            </w:r>
          </w:p>
          <w:p w14:paraId="2A7F9182" w14:textId="619BE8A4" w:rsidR="004F384E" w:rsidRPr="00CB5FCF" w:rsidRDefault="004F384E" w:rsidP="00CB5FCF">
            <w:pPr>
              <w:pStyle w:val="ab"/>
              <w:numPr>
                <w:ilvl w:val="3"/>
                <w:numId w:val="112"/>
              </w:numPr>
              <w:tabs>
                <w:tab w:val="clear" w:pos="1680"/>
              </w:tabs>
              <w:spacing w:line="276" w:lineRule="auto"/>
              <w:ind w:left="359" w:firstLineChars="0"/>
              <w:rPr>
                <w:rFonts w:ascii="宋体" w:hAnsi="宋体" w:cs="Arial"/>
                <w:sz w:val="22"/>
              </w:rPr>
            </w:pPr>
            <w:r>
              <w:rPr>
                <w:rFonts w:ascii="宋体" w:hAnsi="宋体" w:cs="Arial" w:hint="eastAsia"/>
                <w:sz w:val="22"/>
              </w:rPr>
              <w:t>向分片表库内分表</w:t>
            </w:r>
            <w:r w:rsidR="00133D50" w:rsidRPr="00CB5FCF">
              <w:rPr>
                <w:rFonts w:ascii="宋体" w:hAnsi="宋体" w:cs="Arial" w:hint="eastAsia"/>
                <w:sz w:val="22"/>
              </w:rPr>
              <w:t>插入数据后，数据能正确的落入到各个分片的分组上</w:t>
            </w:r>
            <w:r>
              <w:rPr>
                <w:rFonts w:ascii="宋体" w:hAnsi="宋体" w:cs="Arial" w:hint="eastAsia"/>
                <w:sz w:val="22"/>
              </w:rPr>
              <w:t>，</w:t>
            </w:r>
            <w:r w:rsidRPr="00CB5FCF">
              <w:rPr>
                <w:rFonts w:ascii="宋体" w:hAnsi="宋体" w:cs="Arial" w:hint="eastAsia"/>
                <w:color w:val="FF0000"/>
                <w:sz w:val="22"/>
              </w:rPr>
              <w:t>步骤</w:t>
            </w:r>
            <w:r w:rsidRPr="00CB5FCF">
              <w:rPr>
                <w:rFonts w:ascii="宋体" w:hAnsi="宋体" w:cs="Arial"/>
                <w:color w:val="FF0000"/>
                <w:sz w:val="22"/>
              </w:rPr>
              <w:t>4中语句1)，因为owner_cust_id=</w:t>
            </w:r>
            <w:r w:rsidRPr="00F40D22">
              <w:rPr>
                <w:rFonts w:ascii="宋体" w:hAnsi="宋体" w:cs="Arial"/>
                <w:color w:val="FF0000"/>
                <w:sz w:val="22"/>
              </w:rPr>
              <w:t>20</w:t>
            </w:r>
            <w:r w:rsidRPr="00A02650">
              <w:rPr>
                <w:rFonts w:ascii="宋体" w:hAnsi="宋体" w:cs="Arial"/>
                <w:color w:val="FF0000"/>
                <w:sz w:val="22"/>
              </w:rPr>
              <w:t>0124353</w:t>
            </w:r>
            <w:r>
              <w:rPr>
                <w:rFonts w:ascii="宋体" w:hAnsi="宋体" w:cs="Arial" w:hint="eastAsia"/>
                <w:color w:val="FF0000"/>
                <w:sz w:val="22"/>
              </w:rPr>
              <w:t>对20取模余数为13，所以该数据会落在分片dn</w:t>
            </w:r>
            <w:r>
              <w:rPr>
                <w:rFonts w:ascii="宋体" w:hAnsi="宋体" w:cs="Arial"/>
                <w:color w:val="FF0000"/>
                <w:sz w:val="22"/>
              </w:rPr>
              <w:t>14</w:t>
            </w:r>
            <w:r>
              <w:rPr>
                <w:rFonts w:ascii="宋体" w:hAnsi="宋体" w:cs="Arial" w:hint="eastAsia"/>
                <w:color w:val="FF0000"/>
                <w:sz w:val="22"/>
              </w:rPr>
              <w:t>上，因为分组键prod</w:t>
            </w:r>
            <w:r>
              <w:rPr>
                <w:rFonts w:ascii="宋体" w:hAnsi="宋体" w:cs="Arial"/>
                <w:color w:val="FF0000"/>
                <w:sz w:val="22"/>
              </w:rPr>
              <w:t>_id=</w:t>
            </w:r>
            <w:r w:rsidRPr="00A02650">
              <w:rPr>
                <w:rFonts w:ascii="宋体" w:hAnsi="宋体" w:cs="Arial"/>
                <w:color w:val="FF0000"/>
                <w:sz w:val="22"/>
              </w:rPr>
              <w:t>1001010</w:t>
            </w:r>
            <w:r>
              <w:rPr>
                <w:rFonts w:ascii="宋体" w:hAnsi="宋体" w:cs="Arial" w:hint="eastAsia"/>
                <w:color w:val="FF0000"/>
                <w:sz w:val="22"/>
              </w:rPr>
              <w:t>对2取模为0，所以语句会落在分片dn</w:t>
            </w:r>
            <w:r>
              <w:rPr>
                <w:rFonts w:ascii="宋体" w:hAnsi="宋体" w:cs="Arial"/>
                <w:color w:val="FF0000"/>
                <w:sz w:val="22"/>
              </w:rPr>
              <w:t>14</w:t>
            </w:r>
            <w:r>
              <w:rPr>
                <w:rFonts w:ascii="宋体" w:hAnsi="宋体" w:cs="Arial" w:hint="eastAsia"/>
                <w:color w:val="FF0000"/>
                <w:sz w:val="22"/>
              </w:rPr>
              <w:t>的第一个表</w:t>
            </w:r>
            <w:del w:id="221" w:author="shi wei" w:date="2017-03-09T11:10:00Z">
              <w:r w:rsidDel="008118FD">
                <w:rPr>
                  <w:rFonts w:ascii="宋体" w:hAnsi="宋体" w:cs="Arial" w:hint="eastAsia"/>
                  <w:color w:val="FF0000"/>
                  <w:sz w:val="22"/>
                </w:rPr>
                <w:delText>prod_inst_0</w:delText>
              </w:r>
            </w:del>
            <w:r>
              <w:rPr>
                <w:rFonts w:ascii="宋体" w:hAnsi="宋体" w:cs="Arial" w:hint="eastAsia"/>
                <w:color w:val="FF0000"/>
                <w:sz w:val="22"/>
              </w:rPr>
              <w:t>上；</w:t>
            </w:r>
          </w:p>
          <w:p w14:paraId="1E70CC94" w14:textId="5C7D7111" w:rsidR="004F384E" w:rsidRPr="004F384E" w:rsidRDefault="004F384E" w:rsidP="00CB5FCF">
            <w:pPr>
              <w:pStyle w:val="ab"/>
              <w:numPr>
                <w:ilvl w:val="3"/>
                <w:numId w:val="112"/>
              </w:numPr>
              <w:tabs>
                <w:tab w:val="clear" w:pos="1680"/>
              </w:tabs>
              <w:spacing w:line="276" w:lineRule="auto"/>
              <w:ind w:left="359" w:firstLineChars="0"/>
              <w:rPr>
                <w:rFonts w:ascii="宋体" w:hAnsi="宋体" w:cs="Arial"/>
                <w:color w:val="FF0000"/>
                <w:sz w:val="22"/>
              </w:rPr>
            </w:pPr>
            <w:r w:rsidRPr="00CB5FCF">
              <w:rPr>
                <w:rFonts w:ascii="宋体" w:hAnsi="宋体" w:cs="Arial" w:hint="eastAsia"/>
                <w:color w:val="FF0000"/>
                <w:sz w:val="22"/>
              </w:rPr>
              <w:t>步骤</w:t>
            </w:r>
            <w:r w:rsidRPr="00CB5FCF">
              <w:rPr>
                <w:rFonts w:ascii="宋体" w:hAnsi="宋体" w:cs="Arial"/>
                <w:color w:val="FF0000"/>
                <w:sz w:val="22"/>
              </w:rPr>
              <w:t>4语句2)会落地分片dn14</w:t>
            </w:r>
            <w:r w:rsidRPr="00CB5FCF">
              <w:rPr>
                <w:rFonts w:ascii="宋体" w:hAnsi="宋体" w:cs="Arial" w:hint="eastAsia"/>
                <w:color w:val="FF0000"/>
                <w:sz w:val="22"/>
              </w:rPr>
              <w:t>的第二个表</w:t>
            </w:r>
            <w:del w:id="222" w:author="shi wei" w:date="2017-03-09T11:10:00Z">
              <w:r w:rsidRPr="00F40D22" w:rsidDel="008118FD">
                <w:rPr>
                  <w:rFonts w:ascii="宋体" w:hAnsi="宋体" w:cs="Arial" w:hint="eastAsia"/>
                  <w:color w:val="FF0000"/>
                  <w:sz w:val="22"/>
                </w:rPr>
                <w:delText>prod_inst_</w:delText>
              </w:r>
              <w:r w:rsidRPr="007076AE" w:rsidDel="008118FD">
                <w:rPr>
                  <w:rFonts w:ascii="宋体" w:hAnsi="宋体" w:cs="Arial"/>
                  <w:color w:val="FF0000"/>
                  <w:sz w:val="22"/>
                </w:rPr>
                <w:delText>1</w:delText>
              </w:r>
            </w:del>
            <w:r w:rsidRPr="007076AE">
              <w:rPr>
                <w:rFonts w:ascii="宋体" w:hAnsi="宋体" w:cs="Arial" w:hint="eastAsia"/>
                <w:color w:val="FF0000"/>
                <w:sz w:val="22"/>
              </w:rPr>
              <w:t>上</w:t>
            </w:r>
            <w:r w:rsidRPr="004F384E">
              <w:rPr>
                <w:rFonts w:ascii="宋体" w:hAnsi="宋体" w:cs="Arial" w:hint="eastAsia"/>
                <w:color w:val="FF0000"/>
                <w:sz w:val="22"/>
              </w:rPr>
              <w:t>；</w:t>
            </w:r>
          </w:p>
          <w:p w14:paraId="0272D337" w14:textId="68629CF1" w:rsidR="00133D50" w:rsidRPr="00CB5FCF" w:rsidRDefault="004F384E" w:rsidP="00CB5FCF">
            <w:pPr>
              <w:pStyle w:val="ab"/>
              <w:numPr>
                <w:ilvl w:val="3"/>
                <w:numId w:val="112"/>
              </w:numPr>
              <w:tabs>
                <w:tab w:val="clear" w:pos="1680"/>
              </w:tabs>
              <w:spacing w:line="276" w:lineRule="auto"/>
              <w:ind w:left="359" w:firstLineChars="0"/>
              <w:rPr>
                <w:rFonts w:ascii="宋体" w:hAnsi="宋体" w:cs="Arial"/>
                <w:sz w:val="22"/>
              </w:rPr>
            </w:pPr>
            <w:r>
              <w:rPr>
                <w:rFonts w:ascii="宋体" w:hAnsi="宋体" w:cs="Arial" w:hint="eastAsia"/>
                <w:color w:val="FF0000"/>
                <w:sz w:val="22"/>
              </w:rPr>
              <w:t>步骤4语句3),4)会分别落在分片dn</w:t>
            </w:r>
            <w:r>
              <w:rPr>
                <w:rFonts w:ascii="宋体" w:hAnsi="宋体" w:cs="Arial"/>
                <w:color w:val="FF0000"/>
                <w:sz w:val="22"/>
              </w:rPr>
              <w:t>16</w:t>
            </w:r>
            <w:r>
              <w:rPr>
                <w:rFonts w:ascii="宋体" w:hAnsi="宋体" w:cs="Arial" w:hint="eastAsia"/>
                <w:color w:val="FF0000"/>
                <w:sz w:val="22"/>
              </w:rPr>
              <w:t>的第一个表</w:t>
            </w:r>
            <w:del w:id="223" w:author="shi wei" w:date="2017-03-09T11:11:00Z">
              <w:r w:rsidDel="008118FD">
                <w:rPr>
                  <w:rFonts w:ascii="宋体" w:hAnsi="宋体" w:cs="Arial" w:hint="eastAsia"/>
                  <w:color w:val="FF0000"/>
                  <w:sz w:val="22"/>
                </w:rPr>
                <w:delText>prod_inst_</w:delText>
              </w:r>
              <w:r w:rsidDel="008118FD">
                <w:rPr>
                  <w:rFonts w:ascii="宋体" w:hAnsi="宋体" w:cs="Arial"/>
                  <w:color w:val="FF0000"/>
                  <w:sz w:val="22"/>
                </w:rPr>
                <w:delText>0</w:delText>
              </w:r>
            </w:del>
            <w:r>
              <w:rPr>
                <w:rFonts w:ascii="宋体" w:hAnsi="宋体" w:cs="Arial" w:hint="eastAsia"/>
                <w:color w:val="FF0000"/>
                <w:sz w:val="22"/>
              </w:rPr>
              <w:t>和第二个表</w:t>
            </w:r>
            <w:del w:id="224" w:author="shi wei" w:date="2017-03-09T11:11:00Z">
              <w:r w:rsidDel="008118FD">
                <w:rPr>
                  <w:rFonts w:ascii="宋体" w:hAnsi="宋体" w:cs="Arial" w:hint="eastAsia"/>
                  <w:color w:val="FF0000"/>
                  <w:sz w:val="22"/>
                </w:rPr>
                <w:delText>prod_inst_1</w:delText>
              </w:r>
            </w:del>
            <w:r>
              <w:rPr>
                <w:rFonts w:ascii="宋体" w:hAnsi="宋体" w:cs="Arial" w:hint="eastAsia"/>
                <w:color w:val="FF0000"/>
                <w:sz w:val="22"/>
              </w:rPr>
              <w:t>上</w:t>
            </w:r>
          </w:p>
        </w:tc>
      </w:tr>
      <w:tr w:rsidR="00133D50" w:rsidRPr="00DE0921" w14:paraId="7FF5FD6E"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2BB97A54" w14:textId="77777777" w:rsidR="00133D50" w:rsidRPr="00DE0921" w:rsidRDefault="00133D50" w:rsidP="00125A65">
            <w:pPr>
              <w:spacing w:line="276" w:lineRule="auto"/>
              <w:ind w:firstLine="66"/>
              <w:rPr>
                <w:rFonts w:ascii="宋体" w:hAnsi="宋体" w:cs="Arial"/>
                <w:sz w:val="22"/>
              </w:rPr>
            </w:pPr>
            <w:r w:rsidRPr="00DE0921">
              <w:rPr>
                <w:rFonts w:ascii="宋体" w:hAnsi="宋体" w:cs="Arial" w:hint="eastAsia"/>
                <w:sz w:val="22"/>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6406C77B" w14:textId="77777777" w:rsidR="00BC6F68" w:rsidRPr="00A1086E" w:rsidRDefault="00BC6F68" w:rsidP="00BC6F68">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31F94F2" w14:textId="77777777" w:rsidR="00BC6F68" w:rsidRPr="00A1086E" w:rsidRDefault="00BC6F68" w:rsidP="00BC6F68">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596A99F" w14:textId="09D0DE54" w:rsidR="00BC6F68" w:rsidRPr="00DE0921" w:rsidRDefault="00BC6F68" w:rsidP="00BC6F68">
            <w:pPr>
              <w:spacing w:line="276" w:lineRule="auto"/>
              <w:ind w:firstLine="0"/>
              <w:rPr>
                <w:rFonts w:ascii="宋体" w:hAnsi="宋体" w:cs="Arial"/>
                <w:sz w:val="22"/>
              </w:rPr>
            </w:pPr>
            <w:r w:rsidRPr="00A1086E">
              <w:rPr>
                <w:rFonts w:ascii="宋体" w:hAnsi="宋体" w:cs="Arial"/>
                <w:i/>
                <w:color w:val="C00000"/>
                <w:sz w:val="22"/>
              </w:rPr>
              <w:t>A:较好完成，</w:t>
            </w:r>
            <w:ins w:id="225" w:author="shi wei" w:date="2017-03-09T11:09:00Z">
              <w:r w:rsidR="00C94A70" w:rsidRPr="00A1086E" w:rsidDel="00C94A70">
                <w:rPr>
                  <w:rFonts w:ascii="宋体" w:hAnsi="宋体" w:cs="Arial"/>
                  <w:i/>
                  <w:color w:val="C00000"/>
                  <w:sz w:val="22"/>
                </w:rPr>
                <w:t xml:space="preserve"> </w:t>
              </w:r>
            </w:ins>
            <w:del w:id="226" w:author="shi wei" w:date="2017-03-09T11:09:00Z">
              <w:r w:rsidRPr="00A1086E" w:rsidDel="00C94A70">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133D50" w:rsidRPr="00DE0921" w14:paraId="109AFFA2" w14:textId="77777777" w:rsidTr="00226EEF">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B086427" w14:textId="77777777" w:rsidR="00133D50" w:rsidRPr="00DE0921" w:rsidRDefault="00133D50" w:rsidP="00125A65">
            <w:pPr>
              <w:spacing w:line="276" w:lineRule="auto"/>
              <w:ind w:right="113" w:firstLine="66"/>
              <w:rPr>
                <w:rFonts w:ascii="宋体" w:hAnsi="宋体" w:cs="Arial"/>
                <w:sz w:val="22"/>
              </w:rPr>
            </w:pPr>
            <w:r w:rsidRPr="00DE0921">
              <w:rPr>
                <w:rFonts w:ascii="宋体" w:hAnsi="宋体" w:cs="Arial" w:hint="eastAsia"/>
                <w:sz w:val="22"/>
              </w:rPr>
              <w:t>备</w:t>
            </w:r>
            <w:r w:rsidRPr="00DE0921">
              <w:rPr>
                <w:rFonts w:ascii="宋体" w:hAnsi="宋体" w:cs="Arial"/>
                <w:sz w:val="22"/>
              </w:rPr>
              <w:t xml:space="preserve">  </w:t>
            </w:r>
            <w:r w:rsidRPr="00DE0921">
              <w:rPr>
                <w:rFonts w:ascii="宋体" w:hAnsi="宋体" w:cs="Arial" w:hint="eastAsia"/>
                <w:sz w:val="22"/>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2BF6FFB7" w14:textId="77777777" w:rsidR="00133D50" w:rsidRPr="00DE0921" w:rsidRDefault="00133D50" w:rsidP="00125A65">
            <w:pPr>
              <w:spacing w:line="276" w:lineRule="auto"/>
              <w:ind w:firstLine="66"/>
              <w:rPr>
                <w:rFonts w:ascii="宋体" w:hAnsi="宋体" w:cs="Arial"/>
                <w:kern w:val="0"/>
                <w:sz w:val="22"/>
              </w:rPr>
            </w:pPr>
          </w:p>
          <w:p w14:paraId="3DBCD743" w14:textId="77777777" w:rsidR="00133D50" w:rsidRPr="00DE0921" w:rsidRDefault="00133D50" w:rsidP="00125A65">
            <w:pPr>
              <w:spacing w:line="276" w:lineRule="auto"/>
              <w:ind w:firstLine="66"/>
              <w:rPr>
                <w:rFonts w:ascii="宋体" w:hAnsi="宋体" w:cs="Arial"/>
                <w:kern w:val="0"/>
                <w:sz w:val="22"/>
              </w:rPr>
            </w:pPr>
          </w:p>
        </w:tc>
      </w:tr>
      <w:tr w:rsidR="00133D50" w:rsidRPr="00DE0921" w14:paraId="61E98C07" w14:textId="77777777" w:rsidTr="00226EEF">
        <w:trPr>
          <w:cantSplit/>
        </w:trPr>
        <w:tc>
          <w:tcPr>
            <w:tcW w:w="1260" w:type="dxa"/>
            <w:tcBorders>
              <w:top w:val="single" w:sz="4" w:space="0" w:color="auto"/>
              <w:left w:val="single" w:sz="4" w:space="0" w:color="auto"/>
              <w:bottom w:val="single" w:sz="4" w:space="0" w:color="auto"/>
              <w:right w:val="single" w:sz="4" w:space="0" w:color="auto"/>
            </w:tcBorders>
            <w:hideMark/>
          </w:tcPr>
          <w:p w14:paraId="254D989C" w14:textId="77777777" w:rsidR="00133D50" w:rsidRPr="00DE0921" w:rsidRDefault="00133D50" w:rsidP="00125A65">
            <w:pPr>
              <w:spacing w:line="276" w:lineRule="auto"/>
              <w:ind w:right="113" w:firstLine="66"/>
              <w:rPr>
                <w:rFonts w:ascii="宋体" w:hAnsi="宋体" w:cs="Arial"/>
                <w:sz w:val="22"/>
              </w:rPr>
            </w:pPr>
            <w:r w:rsidRPr="00DE0921">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2CE45956" w14:textId="77777777" w:rsidR="00133D50" w:rsidRPr="00DE0921" w:rsidRDefault="00133D50" w:rsidP="00125A65">
            <w:pPr>
              <w:spacing w:line="276" w:lineRule="auto"/>
              <w:ind w:firstLine="66"/>
              <w:rPr>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4F4408B7" w14:textId="77777777" w:rsidR="00133D50" w:rsidRPr="00DE0921" w:rsidRDefault="00133D50" w:rsidP="00125A65">
            <w:pPr>
              <w:spacing w:line="276" w:lineRule="auto"/>
              <w:ind w:right="113" w:firstLine="66"/>
              <w:rPr>
                <w:rFonts w:ascii="宋体" w:hAnsi="宋体" w:cs="Arial"/>
                <w:sz w:val="22"/>
              </w:rPr>
            </w:pPr>
            <w:r w:rsidRPr="00DE0921">
              <w:rPr>
                <w:rFonts w:ascii="宋体" w:hAnsi="宋体" w:cs="Arial" w:hint="eastAsia"/>
                <w:sz w:val="22"/>
              </w:rPr>
              <w:t>测试日期</w:t>
            </w:r>
          </w:p>
        </w:tc>
        <w:tc>
          <w:tcPr>
            <w:tcW w:w="2714" w:type="dxa"/>
            <w:tcBorders>
              <w:top w:val="single" w:sz="4" w:space="0" w:color="auto"/>
              <w:left w:val="single" w:sz="4" w:space="0" w:color="auto"/>
              <w:bottom w:val="single" w:sz="4" w:space="0" w:color="auto"/>
              <w:right w:val="single" w:sz="4" w:space="0" w:color="auto"/>
            </w:tcBorders>
          </w:tcPr>
          <w:p w14:paraId="000F3179" w14:textId="77777777" w:rsidR="00133D50" w:rsidRPr="00DE0921" w:rsidRDefault="00133D50" w:rsidP="00125A65">
            <w:pPr>
              <w:spacing w:beforeLines="50" w:before="156" w:line="276" w:lineRule="auto"/>
              <w:ind w:firstLine="66"/>
              <w:rPr>
                <w:rFonts w:ascii="宋体" w:hAnsi="宋体" w:cs="Arial"/>
                <w:sz w:val="22"/>
              </w:rPr>
            </w:pPr>
          </w:p>
        </w:tc>
      </w:tr>
    </w:tbl>
    <w:p w14:paraId="05A6A02B" w14:textId="58886BBE" w:rsidR="00325592" w:rsidRPr="00280179" w:rsidRDefault="00325592" w:rsidP="00325592">
      <w:pPr>
        <w:pStyle w:val="30"/>
        <w:numPr>
          <w:ilvl w:val="2"/>
          <w:numId w:val="2"/>
        </w:numPr>
        <w:tabs>
          <w:tab w:val="left" w:pos="720"/>
        </w:tabs>
        <w:rPr>
          <w:color w:val="000000" w:themeColor="text1"/>
        </w:rPr>
      </w:pPr>
      <w:bookmarkStart w:id="227" w:name="_Toc475119131"/>
      <w:r w:rsidRPr="00280179">
        <w:rPr>
          <w:color w:val="000000" w:themeColor="text1"/>
        </w:rPr>
        <w:t>自定义分片数</w:t>
      </w:r>
      <w:bookmarkEnd w:id="227"/>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28" w:author="Microsoft Office 用户" w:date="2017-05-15T19:39:00Z">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260"/>
        <w:gridCol w:w="2882"/>
        <w:gridCol w:w="1245"/>
        <w:gridCol w:w="2714"/>
        <w:tblGridChange w:id="229">
          <w:tblGrid>
            <w:gridCol w:w="1260"/>
            <w:gridCol w:w="2882"/>
            <w:gridCol w:w="1245"/>
            <w:gridCol w:w="2714"/>
          </w:tblGrid>
        </w:tblGridChange>
      </w:tblGrid>
      <w:tr w:rsidR="00325592" w:rsidRPr="00AD1068" w14:paraId="39D29083" w14:textId="77777777" w:rsidTr="007966BF">
        <w:trPr>
          <w:cantSplit/>
          <w:trPrChange w:id="230"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31"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645B3762"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Change w:id="232"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1A68996C" w14:textId="77777777" w:rsidR="00325592" w:rsidRPr="00BF5E2F" w:rsidRDefault="00325592" w:rsidP="00325592">
            <w:pPr>
              <w:spacing w:line="276" w:lineRule="auto"/>
              <w:ind w:firstLine="0"/>
              <w:rPr>
                <w:rFonts w:ascii="宋体" w:hAnsi="宋体" w:cs="Arial"/>
                <w:sz w:val="22"/>
              </w:rPr>
            </w:pPr>
            <w:r w:rsidRPr="00BF5E2F">
              <w:rPr>
                <w:rFonts w:ascii="宋体" w:hAnsi="宋体" w:cs="Arial" w:hint="eastAsia"/>
                <w:sz w:val="22"/>
              </w:rPr>
              <w:t>支持自定义分片数测试</w:t>
            </w:r>
          </w:p>
        </w:tc>
      </w:tr>
      <w:tr w:rsidR="00325592" w:rsidRPr="00AD1068" w14:paraId="5B7D7545" w14:textId="77777777" w:rsidTr="007966BF">
        <w:trPr>
          <w:cantSplit/>
          <w:trHeight w:val="325"/>
          <w:trPrChange w:id="233" w:author="Microsoft Office 用户" w:date="2017-05-15T19:39:00Z">
            <w:trPr>
              <w:cantSplit/>
              <w:trHeight w:val="325"/>
            </w:trPr>
          </w:trPrChange>
        </w:trPr>
        <w:tc>
          <w:tcPr>
            <w:tcW w:w="1260" w:type="dxa"/>
            <w:tcBorders>
              <w:top w:val="single" w:sz="4" w:space="0" w:color="auto"/>
              <w:left w:val="single" w:sz="4" w:space="0" w:color="auto"/>
              <w:bottom w:val="single" w:sz="4" w:space="0" w:color="auto"/>
              <w:right w:val="single" w:sz="4" w:space="0" w:color="auto"/>
            </w:tcBorders>
            <w:tcPrChange w:id="234" w:author="Microsoft Office 用户" w:date="2017-05-15T19:39:00Z">
              <w:tcPr>
                <w:tcW w:w="1260" w:type="dxa"/>
                <w:tcBorders>
                  <w:top w:val="single" w:sz="4" w:space="0" w:color="auto"/>
                  <w:left w:val="single" w:sz="4" w:space="0" w:color="auto"/>
                  <w:bottom w:val="single" w:sz="4" w:space="0" w:color="auto"/>
                  <w:right w:val="single" w:sz="4" w:space="0" w:color="auto"/>
                </w:tcBorders>
              </w:tcPr>
            </w:tcPrChange>
          </w:tcPr>
          <w:p w14:paraId="5DFEC7FB"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Change w:id="235"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124AD296" w14:textId="77777777" w:rsidR="00325592" w:rsidRPr="00BF5E2F" w:rsidRDefault="00325592" w:rsidP="00325592">
            <w:pPr>
              <w:spacing w:line="276" w:lineRule="auto"/>
              <w:ind w:firstLine="0"/>
              <w:rPr>
                <w:rFonts w:ascii="宋体" w:hAnsi="宋体" w:cs="Arial"/>
                <w:sz w:val="22"/>
              </w:rPr>
            </w:pPr>
            <w:r w:rsidRPr="00BF5E2F">
              <w:rPr>
                <w:rFonts w:ascii="宋体" w:hAnsi="宋体" w:cs="Arial" w:hint="eastAsia"/>
                <w:sz w:val="22"/>
              </w:rPr>
              <w:t>基础</w:t>
            </w:r>
          </w:p>
        </w:tc>
      </w:tr>
      <w:tr w:rsidR="00325592" w:rsidRPr="00AD1068" w14:paraId="30070C38" w14:textId="77777777" w:rsidTr="007966BF">
        <w:trPr>
          <w:cantSplit/>
          <w:trPrChange w:id="236"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37"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7708BB6B"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Change w:id="238"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250AF288" w14:textId="77777777" w:rsidR="00325592" w:rsidRPr="00BF5E2F" w:rsidRDefault="00325592" w:rsidP="00325592">
            <w:pPr>
              <w:spacing w:line="276" w:lineRule="auto"/>
              <w:ind w:firstLine="0"/>
              <w:rPr>
                <w:rFonts w:ascii="宋体" w:hAnsi="宋体" w:cs="Arial"/>
                <w:sz w:val="22"/>
              </w:rPr>
            </w:pPr>
            <w:r w:rsidRPr="00BF5E2F">
              <w:rPr>
                <w:rFonts w:ascii="宋体" w:hAnsi="宋体" w:cs="Arial" w:hint="eastAsia"/>
                <w:sz w:val="22"/>
              </w:rPr>
              <w:t>分布式数据库允许用户自定义表的分片数量及指定分片节点</w:t>
            </w:r>
          </w:p>
        </w:tc>
      </w:tr>
      <w:tr w:rsidR="00325592" w:rsidRPr="00AD1068" w14:paraId="3FAD1309" w14:textId="77777777" w:rsidTr="007966BF">
        <w:trPr>
          <w:cantSplit/>
          <w:trPrChange w:id="239"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40"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196C9EC2" w14:textId="77777777" w:rsidR="00325592" w:rsidRPr="00F40D22" w:rsidRDefault="00325592" w:rsidP="00F40D22">
            <w:pPr>
              <w:spacing w:line="276" w:lineRule="auto"/>
              <w:ind w:firstLine="66"/>
              <w:rPr>
                <w:rFonts w:ascii="宋体" w:hAnsi="宋体" w:cs="Arial"/>
                <w:sz w:val="22"/>
              </w:rPr>
            </w:pPr>
            <w:r w:rsidRPr="00F40D22">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Change w:id="241"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34C68A1C" w14:textId="126A183A" w:rsidR="00325592" w:rsidRPr="00217CE4" w:rsidRDefault="00F40D22" w:rsidP="001F36B8">
            <w:pPr>
              <w:pStyle w:val="ab"/>
              <w:numPr>
                <w:ilvl w:val="6"/>
                <w:numId w:val="112"/>
              </w:numPr>
              <w:tabs>
                <w:tab w:val="clear" w:pos="2940"/>
                <w:tab w:val="left" w:pos="360"/>
              </w:tabs>
              <w:snapToGrid w:val="0"/>
              <w:spacing w:line="276" w:lineRule="auto"/>
              <w:ind w:left="359" w:firstLineChars="0"/>
              <w:rPr>
                <w:rFonts w:ascii="宋体" w:hAnsi="宋体" w:cs="Arial"/>
                <w:color w:val="FF0000"/>
                <w:sz w:val="22"/>
              </w:rPr>
            </w:pPr>
            <w:bookmarkStart w:id="242" w:name="OLE_LINK12"/>
            <w:bookmarkStart w:id="243" w:name="OLE_LINK13"/>
            <w:r w:rsidRPr="00CB5FCF">
              <w:rPr>
                <w:rFonts w:ascii="宋体" w:hAnsi="宋体" w:cs="Arial" w:hint="eastAsia"/>
                <w:color w:val="FF0000"/>
                <w:sz w:val="22"/>
              </w:rPr>
              <w:t>用例</w:t>
            </w:r>
            <w:r w:rsidRPr="00CB5FCF">
              <w:rPr>
                <w:rFonts w:ascii="宋体" w:hAnsi="宋体" w:cs="Arial"/>
                <w:color w:val="FF0000"/>
                <w:sz w:val="22"/>
              </w:rPr>
              <w:t>4.1.</w:t>
            </w:r>
            <w:r>
              <w:rPr>
                <w:rFonts w:ascii="宋体" w:hAnsi="宋体" w:cs="Arial"/>
                <w:color w:val="FF0000"/>
                <w:sz w:val="22"/>
              </w:rPr>
              <w:t>2</w:t>
            </w:r>
            <w:ins w:id="244" w:author="shi wei" w:date="2017-03-09T11:11:00Z">
              <w:r w:rsidR="00B8656E">
                <w:rPr>
                  <w:rFonts w:ascii="宋体" w:hAnsi="宋体" w:cs="Arial" w:hint="eastAsia"/>
                  <w:color w:val="FF0000"/>
                  <w:sz w:val="22"/>
                </w:rPr>
                <w:t>中的库表已存在</w:t>
              </w:r>
            </w:ins>
            <w:del w:id="245" w:author="shi wei" w:date="2017-03-09T11:11:00Z">
              <w:r w:rsidRPr="00CB5FCF" w:rsidDel="00B8656E">
                <w:rPr>
                  <w:rFonts w:ascii="宋体" w:hAnsi="宋体" w:cs="Arial" w:hint="eastAsia"/>
                  <w:color w:val="FF0000"/>
                  <w:sz w:val="22"/>
                </w:rPr>
                <w:delText>已成功执行</w:delText>
              </w:r>
            </w:del>
            <w:r>
              <w:rPr>
                <w:rFonts w:ascii="宋体" w:hAnsi="宋体" w:cs="Arial" w:hint="eastAsia"/>
                <w:color w:val="FF0000"/>
                <w:sz w:val="22"/>
              </w:rPr>
              <w:t>，启动数据库中间件</w:t>
            </w:r>
            <w:bookmarkEnd w:id="242"/>
            <w:bookmarkEnd w:id="243"/>
          </w:p>
        </w:tc>
      </w:tr>
      <w:tr w:rsidR="00325592" w:rsidRPr="00AD1068" w14:paraId="41127908" w14:textId="77777777" w:rsidTr="007966BF">
        <w:trPr>
          <w:cantSplit/>
          <w:trPrChange w:id="246"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47"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6DC02951"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Change w:id="248"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1D91B2A3" w14:textId="1744EEB2" w:rsidR="0039611A" w:rsidRPr="00800E68" w:rsidRDefault="00CE5F6B" w:rsidP="00CB5FCF">
            <w:pPr>
              <w:pStyle w:val="ab"/>
              <w:numPr>
                <w:ilvl w:val="0"/>
                <w:numId w:val="137"/>
              </w:numPr>
              <w:spacing w:line="276" w:lineRule="auto"/>
              <w:ind w:left="359" w:hangingChars="163" w:hanging="359"/>
              <w:rPr>
                <w:rFonts w:ascii="宋体" w:hAnsi="宋体" w:cs="Arial"/>
                <w:color w:val="FF0000"/>
                <w:sz w:val="22"/>
              </w:rPr>
            </w:pPr>
            <w:r>
              <w:rPr>
                <w:rFonts w:ascii="宋体" w:hAnsi="宋体" w:cs="Arial"/>
                <w:color w:val="FF0000"/>
                <w:sz w:val="22"/>
              </w:rPr>
              <w:t>逻辑数据库</w:t>
            </w:r>
            <w:r>
              <w:rPr>
                <w:rFonts w:ascii="宋体" w:hAnsi="宋体" w:cs="Arial" w:hint="eastAsia"/>
                <w:color w:val="FF0000"/>
                <w:sz w:val="22"/>
              </w:rPr>
              <w:t>bss</w:t>
            </w:r>
            <w:r>
              <w:rPr>
                <w:rFonts w:ascii="宋体" w:hAnsi="宋体" w:cs="Arial"/>
                <w:color w:val="FF0000"/>
                <w:sz w:val="22"/>
              </w:rPr>
              <w:t>_crm_test关联了</w:t>
            </w:r>
            <w:r>
              <w:rPr>
                <w:rFonts w:ascii="宋体" w:hAnsi="宋体" w:cs="Arial" w:hint="eastAsia"/>
                <w:color w:val="FF0000"/>
                <w:sz w:val="22"/>
              </w:rPr>
              <w:t>20个</w:t>
            </w:r>
            <w:del w:id="249" w:author="shi wei" w:date="2017-03-09T11:11:00Z">
              <w:r w:rsidDel="002E29D5">
                <w:rPr>
                  <w:rFonts w:ascii="宋体" w:hAnsi="宋体" w:cs="Arial" w:hint="eastAsia"/>
                  <w:color w:val="FF0000"/>
                  <w:sz w:val="22"/>
                </w:rPr>
                <w:delText>物理数据库</w:delText>
              </w:r>
            </w:del>
            <w:r>
              <w:rPr>
                <w:rFonts w:ascii="宋体" w:hAnsi="宋体" w:cs="Arial" w:hint="eastAsia"/>
                <w:color w:val="FF0000"/>
                <w:sz w:val="22"/>
              </w:rPr>
              <w:t>分片</w:t>
            </w:r>
          </w:p>
          <w:p w14:paraId="3AA79C15" w14:textId="22677DE0" w:rsidR="007948EC" w:rsidRPr="007948EC" w:rsidRDefault="007948EC" w:rsidP="007948EC">
            <w:pPr>
              <w:pStyle w:val="ab"/>
              <w:numPr>
                <w:ilvl w:val="0"/>
                <w:numId w:val="137"/>
              </w:numPr>
              <w:ind w:firstLineChars="0"/>
              <w:rPr>
                <w:rFonts w:ascii="宋体" w:hAnsi="宋体" w:cs="Arial"/>
                <w:color w:val="FF0000"/>
                <w:sz w:val="22"/>
              </w:rPr>
            </w:pPr>
            <w:r>
              <w:rPr>
                <w:rFonts w:ascii="宋体" w:hAnsi="宋体" w:cs="Arial" w:hint="eastAsia"/>
                <w:color w:val="FF0000"/>
                <w:sz w:val="22"/>
              </w:rPr>
              <w:t>新建逻辑表test</w:t>
            </w:r>
            <w:r>
              <w:rPr>
                <w:rFonts w:ascii="宋体" w:hAnsi="宋体" w:cs="Arial"/>
                <w:color w:val="FF0000"/>
                <w:sz w:val="22"/>
              </w:rPr>
              <w:t>1</w:t>
            </w:r>
            <w:r>
              <w:rPr>
                <w:rFonts w:ascii="宋体" w:hAnsi="宋体" w:cs="Arial" w:hint="eastAsia"/>
                <w:color w:val="FF0000"/>
                <w:sz w:val="22"/>
              </w:rPr>
              <w:t>、</w:t>
            </w:r>
            <w:r>
              <w:rPr>
                <w:rFonts w:ascii="宋体" w:hAnsi="宋体" w:cs="Arial"/>
                <w:color w:val="FF0000"/>
                <w:sz w:val="22"/>
              </w:rPr>
              <w:t>test2</w:t>
            </w:r>
            <w:r>
              <w:rPr>
                <w:rFonts w:ascii="宋体" w:hAnsi="宋体" w:cs="Arial" w:hint="eastAsia"/>
                <w:color w:val="FF0000"/>
                <w:sz w:val="22"/>
              </w:rPr>
              <w:t>、</w:t>
            </w:r>
            <w:r>
              <w:rPr>
                <w:rFonts w:ascii="宋体" w:hAnsi="宋体" w:cs="Arial"/>
                <w:color w:val="FF0000"/>
                <w:sz w:val="22"/>
              </w:rPr>
              <w:t>test3</w:t>
            </w:r>
          </w:p>
          <w:p w14:paraId="4DA9B0BD" w14:textId="6BEDF1F0" w:rsidR="00325592" w:rsidRPr="00800E68" w:rsidRDefault="007948EC" w:rsidP="00800E68">
            <w:pPr>
              <w:pStyle w:val="ab"/>
              <w:numPr>
                <w:ilvl w:val="0"/>
                <w:numId w:val="137"/>
              </w:numPr>
              <w:spacing w:line="276" w:lineRule="auto"/>
              <w:ind w:left="370" w:hangingChars="168" w:hanging="370"/>
              <w:rPr>
                <w:rFonts w:ascii="宋体" w:hAnsi="宋体" w:cs="Arial"/>
                <w:sz w:val="22"/>
              </w:rPr>
            </w:pPr>
            <w:r>
              <w:rPr>
                <w:rFonts w:ascii="宋体" w:hAnsi="宋体" w:cs="Arial"/>
                <w:sz w:val="22"/>
              </w:rPr>
              <w:t>test1设置存放在一个单片上</w:t>
            </w:r>
            <w:r>
              <w:rPr>
                <w:rFonts w:ascii="宋体" w:hAnsi="宋体" w:cs="Arial" w:hint="eastAsia"/>
                <w:sz w:val="22"/>
              </w:rPr>
              <w:t>、 test</w:t>
            </w:r>
            <w:r>
              <w:rPr>
                <w:rFonts w:ascii="宋体" w:hAnsi="宋体" w:cs="Arial"/>
                <w:sz w:val="22"/>
              </w:rPr>
              <w:t>2设置存放在其中的</w:t>
            </w:r>
            <w:r>
              <w:rPr>
                <w:rFonts w:ascii="宋体" w:hAnsi="宋体" w:cs="Arial" w:hint="eastAsia"/>
                <w:sz w:val="22"/>
              </w:rPr>
              <w:t>10个片上、test</w:t>
            </w:r>
            <w:r>
              <w:rPr>
                <w:rFonts w:ascii="宋体" w:hAnsi="宋体" w:cs="Arial"/>
                <w:sz w:val="22"/>
              </w:rPr>
              <w:t>3设置存放在其中的</w:t>
            </w:r>
            <w:r>
              <w:rPr>
                <w:rFonts w:ascii="宋体" w:hAnsi="宋体" w:cs="Arial" w:hint="eastAsia"/>
                <w:sz w:val="22"/>
              </w:rPr>
              <w:t>3个片上</w:t>
            </w:r>
          </w:p>
          <w:p w14:paraId="111DB011" w14:textId="68916296" w:rsidR="007948EC" w:rsidRPr="007948EC" w:rsidRDefault="007948EC" w:rsidP="007948EC">
            <w:pPr>
              <w:pStyle w:val="ab"/>
              <w:numPr>
                <w:ilvl w:val="0"/>
                <w:numId w:val="137"/>
              </w:numPr>
              <w:spacing w:line="276" w:lineRule="auto"/>
              <w:ind w:left="0" w:firstLineChars="0" w:firstLine="0"/>
              <w:rPr>
                <w:rFonts w:ascii="宋体" w:hAnsi="宋体" w:cs="Arial"/>
                <w:color w:val="FF0000"/>
                <w:sz w:val="22"/>
              </w:rPr>
            </w:pPr>
            <w:r>
              <w:rPr>
                <w:rFonts w:ascii="宋体" w:hAnsi="宋体" w:cs="Arial"/>
                <w:color w:val="FF0000"/>
                <w:sz w:val="22"/>
              </w:rPr>
              <w:t>向test1</w:t>
            </w:r>
            <w:r>
              <w:rPr>
                <w:rFonts w:ascii="宋体" w:hAnsi="宋体" w:cs="Arial" w:hint="eastAsia"/>
                <w:color w:val="FF0000"/>
                <w:sz w:val="22"/>
              </w:rPr>
              <w:t>、</w:t>
            </w:r>
            <w:r>
              <w:rPr>
                <w:rFonts w:ascii="宋体" w:hAnsi="宋体" w:cs="Arial"/>
                <w:color w:val="FF0000"/>
                <w:sz w:val="22"/>
              </w:rPr>
              <w:t>test2</w:t>
            </w:r>
            <w:r>
              <w:rPr>
                <w:rFonts w:ascii="宋体" w:hAnsi="宋体" w:cs="Arial" w:hint="eastAsia"/>
                <w:color w:val="FF0000"/>
                <w:sz w:val="22"/>
              </w:rPr>
              <w:t>、</w:t>
            </w:r>
            <w:r>
              <w:rPr>
                <w:rFonts w:ascii="宋体" w:hAnsi="宋体" w:cs="Arial"/>
                <w:color w:val="FF0000"/>
                <w:sz w:val="22"/>
              </w:rPr>
              <w:t>test3插入数据</w:t>
            </w:r>
          </w:p>
          <w:p w14:paraId="25FEF53A" w14:textId="7325455D" w:rsidR="00325592" w:rsidRPr="00800E68" w:rsidRDefault="007948EC" w:rsidP="00800E68">
            <w:pPr>
              <w:pStyle w:val="ab"/>
              <w:numPr>
                <w:ilvl w:val="0"/>
                <w:numId w:val="137"/>
              </w:numPr>
              <w:spacing w:line="276" w:lineRule="auto"/>
              <w:ind w:left="403" w:hangingChars="168" w:hanging="403"/>
              <w:rPr>
                <w:rFonts w:ascii="宋体" w:hAnsi="宋体"/>
              </w:rPr>
            </w:pPr>
            <w:r>
              <w:rPr>
                <w:rFonts w:ascii="宋体" w:hAnsi="宋体"/>
              </w:rPr>
              <w:t>检查数据存放情况</w:t>
            </w:r>
          </w:p>
        </w:tc>
      </w:tr>
      <w:tr w:rsidR="00325592" w:rsidRPr="00AD1068" w14:paraId="6E93742E" w14:textId="77777777" w:rsidTr="007966BF">
        <w:trPr>
          <w:cantSplit/>
          <w:trPrChange w:id="250"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51"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7CB9F2E8" w14:textId="77777777" w:rsidR="00325592" w:rsidRPr="00316B02" w:rsidRDefault="00325592" w:rsidP="00B7390D">
            <w:pPr>
              <w:spacing w:line="276" w:lineRule="auto"/>
              <w:ind w:firstLine="66"/>
              <w:rPr>
                <w:rFonts w:ascii="宋体" w:hAnsi="宋体" w:cs="Arial"/>
                <w:sz w:val="22"/>
              </w:rPr>
            </w:pPr>
            <w:r w:rsidRPr="00316B02">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Change w:id="252"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320CF1A9" w14:textId="5F903DE7" w:rsidR="00F639B5" w:rsidRPr="00CB5FCF" w:rsidRDefault="001F36B8" w:rsidP="00CB5FCF">
            <w:pPr>
              <w:pStyle w:val="ab"/>
              <w:numPr>
                <w:ilvl w:val="3"/>
                <w:numId w:val="111"/>
              </w:numPr>
              <w:tabs>
                <w:tab w:val="clear" w:pos="1680"/>
              </w:tabs>
              <w:spacing w:line="276" w:lineRule="auto"/>
              <w:ind w:left="359" w:firstLineChars="0"/>
              <w:rPr>
                <w:rFonts w:ascii="宋体" w:hAnsi="宋体" w:cs="Arial"/>
                <w:color w:val="FF0000"/>
                <w:sz w:val="22"/>
              </w:rPr>
            </w:pPr>
            <w:r w:rsidRPr="001F36B8">
              <w:rPr>
                <w:rFonts w:ascii="宋体" w:hAnsi="宋体" w:cs="Arial" w:hint="eastAsia"/>
                <w:color w:val="00B0F0"/>
                <w:sz w:val="22"/>
              </w:rPr>
              <w:t>设置</w:t>
            </w:r>
            <w:r w:rsidR="00AF7048">
              <w:rPr>
                <w:rFonts w:ascii="宋体" w:hAnsi="宋体" w:cs="Arial"/>
                <w:color w:val="FF0000"/>
                <w:sz w:val="22"/>
              </w:rPr>
              <w:t>test1</w:t>
            </w:r>
            <w:r w:rsidR="00AF7048">
              <w:rPr>
                <w:rFonts w:ascii="宋体" w:hAnsi="宋体" w:cs="Arial" w:hint="eastAsia"/>
                <w:color w:val="FF0000"/>
                <w:sz w:val="22"/>
              </w:rPr>
              <w:t>、</w:t>
            </w:r>
            <w:r w:rsidR="00AF7048">
              <w:rPr>
                <w:rFonts w:ascii="宋体" w:hAnsi="宋体" w:cs="Arial"/>
                <w:color w:val="FF0000"/>
                <w:sz w:val="22"/>
              </w:rPr>
              <w:t>test2</w:t>
            </w:r>
            <w:r w:rsidR="00AF7048">
              <w:rPr>
                <w:rFonts w:ascii="宋体" w:hAnsi="宋体" w:cs="Arial" w:hint="eastAsia"/>
                <w:color w:val="FF0000"/>
                <w:sz w:val="22"/>
              </w:rPr>
              <w:t>、</w:t>
            </w:r>
            <w:r w:rsidR="00AF7048">
              <w:rPr>
                <w:rFonts w:ascii="宋体" w:hAnsi="宋体" w:cs="Arial"/>
                <w:color w:val="FF0000"/>
                <w:sz w:val="22"/>
              </w:rPr>
              <w:t>test3</w:t>
            </w:r>
            <w:r w:rsidRPr="001F36B8">
              <w:rPr>
                <w:rFonts w:ascii="宋体" w:hAnsi="宋体" w:cs="Arial" w:hint="eastAsia"/>
                <w:color w:val="00B0F0"/>
                <w:sz w:val="22"/>
              </w:rPr>
              <w:t>的分片规则时</w:t>
            </w:r>
            <w:r w:rsidR="00AF7048">
              <w:rPr>
                <w:rFonts w:ascii="宋体" w:hAnsi="宋体" w:cs="Arial"/>
                <w:color w:val="FF0000"/>
                <w:sz w:val="22"/>
              </w:rPr>
              <w:t>可以指定分片数</w:t>
            </w:r>
          </w:p>
          <w:p w14:paraId="5535087D" w14:textId="3778384D" w:rsidR="00325592" w:rsidRPr="00CB5FCF" w:rsidRDefault="00AF7048" w:rsidP="006258AD">
            <w:pPr>
              <w:pStyle w:val="ab"/>
              <w:numPr>
                <w:ilvl w:val="3"/>
                <w:numId w:val="111"/>
              </w:numPr>
              <w:tabs>
                <w:tab w:val="clear" w:pos="1680"/>
              </w:tabs>
              <w:spacing w:line="276" w:lineRule="auto"/>
              <w:ind w:left="359" w:firstLineChars="0"/>
              <w:rPr>
                <w:rFonts w:ascii="宋体" w:hAnsi="宋体" w:cs="Arial"/>
                <w:sz w:val="22"/>
              </w:rPr>
            </w:pPr>
            <w:r>
              <w:rPr>
                <w:rFonts w:ascii="宋体" w:hAnsi="宋体" w:cs="Arial"/>
                <w:sz w:val="22"/>
              </w:rPr>
              <w:t>插入的数据能正确存放到</w:t>
            </w:r>
            <w:r w:rsidR="006258AD">
              <w:rPr>
                <w:rFonts w:ascii="宋体" w:hAnsi="宋体" w:cs="Arial" w:hint="eastAsia"/>
                <w:color w:val="00B0F0"/>
                <w:sz w:val="22"/>
              </w:rPr>
              <w:t>指</w:t>
            </w:r>
            <w:r w:rsidR="009B36D5" w:rsidRPr="009B36D5">
              <w:rPr>
                <w:rFonts w:ascii="宋体" w:hAnsi="宋体" w:cs="Arial" w:hint="eastAsia"/>
                <w:color w:val="00B0F0"/>
                <w:sz w:val="22"/>
              </w:rPr>
              <w:t>定的</w:t>
            </w:r>
            <w:del w:id="253" w:author="shi wei" w:date="2017-03-09T11:11:00Z">
              <w:r w:rsidDel="0091171F">
                <w:rPr>
                  <w:rFonts w:ascii="宋体" w:hAnsi="宋体" w:cs="Arial"/>
                  <w:sz w:val="22"/>
                </w:rPr>
                <w:delText>物理数据库</w:delText>
              </w:r>
            </w:del>
            <w:r>
              <w:rPr>
                <w:rFonts w:ascii="宋体" w:hAnsi="宋体" w:cs="Arial"/>
                <w:sz w:val="22"/>
              </w:rPr>
              <w:t>分片上</w:t>
            </w:r>
          </w:p>
        </w:tc>
      </w:tr>
      <w:tr w:rsidR="00325592" w:rsidRPr="00AD1068" w14:paraId="6599A52F" w14:textId="77777777" w:rsidTr="007966BF">
        <w:trPr>
          <w:cantSplit/>
          <w:trPrChange w:id="254"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55"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29DD0192" w14:textId="77777777" w:rsidR="00325592" w:rsidRPr="00AD1068" w:rsidRDefault="00325592" w:rsidP="00B7390D">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Change w:id="256"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tcPr>
            </w:tcPrChange>
          </w:tcPr>
          <w:p w14:paraId="070E963B"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5A6150C"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1E92176E" w14:textId="657B849C" w:rsidR="00325592" w:rsidRPr="00AD1068" w:rsidRDefault="00316B02" w:rsidP="00316B02">
            <w:pPr>
              <w:spacing w:line="276" w:lineRule="auto"/>
              <w:ind w:firstLine="66"/>
              <w:rPr>
                <w:rFonts w:ascii="宋体" w:hAnsi="宋体" w:cs="Arial"/>
                <w:szCs w:val="21"/>
              </w:rPr>
            </w:pPr>
            <w:r w:rsidRPr="00A1086E">
              <w:rPr>
                <w:rFonts w:ascii="宋体" w:hAnsi="宋体" w:cs="Arial"/>
                <w:i/>
                <w:color w:val="C00000"/>
                <w:sz w:val="22"/>
              </w:rPr>
              <w:t>A:较好完成，</w:t>
            </w:r>
            <w:ins w:id="257" w:author="shi wei" w:date="2017-03-09T11:11:00Z">
              <w:r w:rsidR="0091171F" w:rsidRPr="00A1086E" w:rsidDel="0091171F">
                <w:rPr>
                  <w:rFonts w:ascii="宋体" w:hAnsi="宋体" w:cs="Arial"/>
                  <w:i/>
                  <w:color w:val="C00000"/>
                  <w:sz w:val="22"/>
                </w:rPr>
                <w:t xml:space="preserve"> </w:t>
              </w:r>
            </w:ins>
            <w:del w:id="258" w:author="shi wei" w:date="2017-03-09T11:11:00Z">
              <w:r w:rsidRPr="00A1086E" w:rsidDel="0091171F">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25592" w:rsidRPr="00AD1068" w14:paraId="1DADBADF" w14:textId="77777777" w:rsidTr="007966BF">
        <w:trPr>
          <w:cantSplit/>
          <w:trHeight w:val="465"/>
          <w:trPrChange w:id="259" w:author="Microsoft Office 用户" w:date="2017-05-15T19:39:00Z">
            <w:trPr>
              <w:cantSplit/>
              <w:trHeight w:val="465"/>
            </w:trPr>
          </w:trPrChange>
        </w:trPr>
        <w:tc>
          <w:tcPr>
            <w:tcW w:w="1260" w:type="dxa"/>
            <w:tcBorders>
              <w:top w:val="single" w:sz="4" w:space="0" w:color="auto"/>
              <w:left w:val="single" w:sz="4" w:space="0" w:color="auto"/>
              <w:bottom w:val="single" w:sz="4" w:space="0" w:color="auto"/>
              <w:right w:val="single" w:sz="4" w:space="0" w:color="auto"/>
            </w:tcBorders>
            <w:hideMark/>
            <w:tcPrChange w:id="260"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5262EE30" w14:textId="77777777" w:rsidR="00325592" w:rsidRPr="00AD1068" w:rsidRDefault="00325592" w:rsidP="00B7390D">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Change w:id="261" w:author="Microsoft Office 用户" w:date="2017-05-15T19:39:00Z">
              <w:tcPr>
                <w:tcW w:w="6841" w:type="dxa"/>
                <w:gridSpan w:val="3"/>
                <w:tcBorders>
                  <w:top w:val="single" w:sz="4" w:space="0" w:color="auto"/>
                  <w:left w:val="single" w:sz="4" w:space="0" w:color="auto"/>
                  <w:bottom w:val="single" w:sz="4" w:space="0" w:color="auto"/>
                  <w:right w:val="single" w:sz="4" w:space="0" w:color="auto"/>
                </w:tcBorders>
                <w:vAlign w:val="center"/>
              </w:tcPr>
            </w:tcPrChange>
          </w:tcPr>
          <w:p w14:paraId="385899C7" w14:textId="77777777" w:rsidR="00325592" w:rsidRPr="00AD1068" w:rsidRDefault="00325592" w:rsidP="00B7390D">
            <w:pPr>
              <w:spacing w:line="276" w:lineRule="auto"/>
              <w:ind w:firstLine="66"/>
              <w:rPr>
                <w:rFonts w:ascii="宋体" w:hAnsi="宋体" w:cs="Arial"/>
                <w:kern w:val="0"/>
                <w:szCs w:val="21"/>
              </w:rPr>
            </w:pPr>
          </w:p>
          <w:p w14:paraId="3A10482D" w14:textId="77777777" w:rsidR="00325592" w:rsidRPr="00AD1068" w:rsidRDefault="00325592" w:rsidP="00B7390D">
            <w:pPr>
              <w:spacing w:line="276" w:lineRule="auto"/>
              <w:ind w:firstLine="66"/>
              <w:rPr>
                <w:rFonts w:ascii="宋体" w:hAnsi="宋体" w:cs="Arial"/>
                <w:kern w:val="0"/>
                <w:szCs w:val="21"/>
              </w:rPr>
            </w:pPr>
          </w:p>
        </w:tc>
      </w:tr>
      <w:tr w:rsidR="00325592" w:rsidRPr="00AD1068" w14:paraId="2C9D9316" w14:textId="77777777" w:rsidTr="007966BF">
        <w:trPr>
          <w:cantSplit/>
          <w:trPrChange w:id="262" w:author="Microsoft Office 用户" w:date="2017-05-15T19:39:00Z">
            <w:trPr>
              <w:cantSplit/>
            </w:trPr>
          </w:trPrChange>
        </w:trPr>
        <w:tc>
          <w:tcPr>
            <w:tcW w:w="1260" w:type="dxa"/>
            <w:tcBorders>
              <w:top w:val="single" w:sz="4" w:space="0" w:color="auto"/>
              <w:left w:val="single" w:sz="4" w:space="0" w:color="auto"/>
              <w:bottom w:val="single" w:sz="4" w:space="0" w:color="auto"/>
              <w:right w:val="single" w:sz="4" w:space="0" w:color="auto"/>
            </w:tcBorders>
            <w:hideMark/>
            <w:tcPrChange w:id="263" w:author="Microsoft Office 用户" w:date="2017-05-15T19:39:00Z">
              <w:tcPr>
                <w:tcW w:w="1260" w:type="dxa"/>
                <w:tcBorders>
                  <w:top w:val="single" w:sz="4" w:space="0" w:color="auto"/>
                  <w:left w:val="single" w:sz="4" w:space="0" w:color="auto"/>
                  <w:bottom w:val="single" w:sz="4" w:space="0" w:color="auto"/>
                  <w:right w:val="single" w:sz="4" w:space="0" w:color="auto"/>
                </w:tcBorders>
                <w:hideMark/>
              </w:tcPr>
            </w:tcPrChange>
          </w:tcPr>
          <w:p w14:paraId="2CE6AC4B" w14:textId="77777777" w:rsidR="00325592" w:rsidRPr="00AD1068" w:rsidRDefault="00325592" w:rsidP="00B7390D">
            <w:pPr>
              <w:spacing w:line="276" w:lineRule="auto"/>
              <w:ind w:right="113" w:firstLine="66"/>
              <w:rPr>
                <w:rFonts w:ascii="宋体" w:hAnsi="宋体" w:cs="Arial"/>
                <w:szCs w:val="21"/>
              </w:rPr>
            </w:pPr>
            <w:r w:rsidRPr="00AD1068">
              <w:rPr>
                <w:rFonts w:ascii="宋体" w:hAnsi="宋体" w:cs="Arial" w:hint="eastAsia"/>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Change w:id="264" w:author="Microsoft Office 用户" w:date="2017-05-15T19:39:00Z">
              <w:tcPr>
                <w:tcW w:w="2882" w:type="dxa"/>
                <w:tcBorders>
                  <w:top w:val="single" w:sz="4" w:space="0" w:color="auto"/>
                  <w:left w:val="single" w:sz="4" w:space="0" w:color="auto"/>
                  <w:bottom w:val="single" w:sz="4" w:space="0" w:color="auto"/>
                  <w:right w:val="single" w:sz="4" w:space="0" w:color="auto"/>
                </w:tcBorders>
              </w:tcPr>
            </w:tcPrChange>
          </w:tcPr>
          <w:p w14:paraId="286C8453" w14:textId="77777777" w:rsidR="00325592" w:rsidRPr="00AD1068" w:rsidRDefault="00325592" w:rsidP="00B7390D">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Change w:id="265" w:author="Microsoft Office 用户" w:date="2017-05-15T19:39:00Z">
              <w:tcPr>
                <w:tcW w:w="1245" w:type="dxa"/>
                <w:tcBorders>
                  <w:top w:val="single" w:sz="4" w:space="0" w:color="auto"/>
                  <w:left w:val="single" w:sz="4" w:space="0" w:color="auto"/>
                  <w:bottom w:val="single" w:sz="4" w:space="0" w:color="auto"/>
                  <w:right w:val="single" w:sz="4" w:space="0" w:color="auto"/>
                </w:tcBorders>
                <w:hideMark/>
              </w:tcPr>
            </w:tcPrChange>
          </w:tcPr>
          <w:p w14:paraId="661D3E24" w14:textId="77777777" w:rsidR="00325592" w:rsidRPr="00AD1068" w:rsidRDefault="00325592" w:rsidP="00B7390D">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714" w:type="dxa"/>
            <w:tcBorders>
              <w:top w:val="single" w:sz="4" w:space="0" w:color="auto"/>
              <w:left w:val="single" w:sz="4" w:space="0" w:color="auto"/>
              <w:bottom w:val="single" w:sz="4" w:space="0" w:color="auto"/>
              <w:right w:val="single" w:sz="4" w:space="0" w:color="auto"/>
            </w:tcBorders>
            <w:tcPrChange w:id="266" w:author="Microsoft Office 用户" w:date="2017-05-15T19:39:00Z">
              <w:tcPr>
                <w:tcW w:w="2714" w:type="dxa"/>
                <w:tcBorders>
                  <w:top w:val="single" w:sz="4" w:space="0" w:color="auto"/>
                  <w:left w:val="single" w:sz="4" w:space="0" w:color="auto"/>
                  <w:bottom w:val="single" w:sz="4" w:space="0" w:color="auto"/>
                  <w:right w:val="single" w:sz="4" w:space="0" w:color="auto"/>
                </w:tcBorders>
              </w:tcPr>
            </w:tcPrChange>
          </w:tcPr>
          <w:p w14:paraId="0AE5CAB1" w14:textId="77777777" w:rsidR="00325592" w:rsidRPr="00AD1068" w:rsidRDefault="00325592" w:rsidP="00B7390D">
            <w:pPr>
              <w:spacing w:beforeLines="50" w:before="156" w:line="276" w:lineRule="auto"/>
              <w:ind w:firstLine="66"/>
              <w:rPr>
                <w:rFonts w:ascii="宋体" w:hAnsi="宋体" w:cs="Arial"/>
                <w:szCs w:val="21"/>
              </w:rPr>
            </w:pPr>
          </w:p>
        </w:tc>
      </w:tr>
    </w:tbl>
    <w:p w14:paraId="3908AD35" w14:textId="09375C97" w:rsidR="00DC7562" w:rsidRDefault="00DC7562" w:rsidP="00325592">
      <w:pPr>
        <w:pStyle w:val="30"/>
        <w:numPr>
          <w:ilvl w:val="2"/>
          <w:numId w:val="2"/>
        </w:numPr>
      </w:pPr>
      <w:bookmarkStart w:id="267" w:name="_Toc475119132"/>
      <w:r>
        <w:t>H</w:t>
      </w:r>
      <w:r>
        <w:rPr>
          <w:rFonts w:hint="eastAsia"/>
        </w:rPr>
        <w:t>int</w:t>
      </w:r>
      <w:r>
        <w:rPr>
          <w:rFonts w:hint="eastAsia"/>
        </w:rPr>
        <w:t>语法</w:t>
      </w:r>
      <w:r>
        <w:rPr>
          <w:rFonts w:hint="eastAsia"/>
        </w:rPr>
        <w:t>/</w:t>
      </w:r>
      <w:r>
        <w:rPr>
          <w:rFonts w:hint="eastAsia"/>
        </w:rPr>
        <w:t>透传</w:t>
      </w:r>
      <w:bookmarkEnd w:id="267"/>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DC7562" w:rsidRPr="006F7054" w14:paraId="3BD60469"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CE9AE96"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4BDB6C49"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sz w:val="22"/>
              </w:rPr>
              <w:t>H</w:t>
            </w:r>
            <w:r w:rsidRPr="006F7054">
              <w:rPr>
                <w:rFonts w:ascii="宋体" w:hAnsi="宋体" w:cs="Arial" w:hint="eastAsia"/>
                <w:sz w:val="22"/>
              </w:rPr>
              <w:t>int语法测试</w:t>
            </w:r>
          </w:p>
        </w:tc>
      </w:tr>
      <w:tr w:rsidR="00DC7562" w:rsidRPr="006F7054" w14:paraId="6E67161F" w14:textId="77777777" w:rsidTr="00F26E8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C740C75"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2B0EB5F4"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扩展</w:t>
            </w:r>
          </w:p>
        </w:tc>
      </w:tr>
      <w:tr w:rsidR="00DC7562" w:rsidRPr="006F7054" w14:paraId="0697C317"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03C8A438"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43509CAF" w14:textId="77777777" w:rsidR="00DC7562" w:rsidRPr="00D938EB" w:rsidRDefault="00DC7562" w:rsidP="00125A65">
            <w:pPr>
              <w:spacing w:line="276" w:lineRule="auto"/>
              <w:rPr>
                <w:rFonts w:ascii="宋体" w:hAnsi="宋体" w:cs="Arial"/>
                <w:sz w:val="22"/>
              </w:rPr>
            </w:pPr>
            <w:r w:rsidRPr="00D938EB">
              <w:rPr>
                <w:rFonts w:ascii="宋体" w:hAnsi="宋体" w:cs="Arial" w:hint="eastAsia"/>
                <w:sz w:val="22"/>
              </w:rPr>
              <w:t>测试组件的hint语法功能</w:t>
            </w:r>
          </w:p>
        </w:tc>
      </w:tr>
      <w:tr w:rsidR="00DC7562" w:rsidRPr="006F7054" w14:paraId="4808D08E"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0723F0D9"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62A8229B" w14:textId="1D4A9A6C" w:rsidR="00DC7562" w:rsidRPr="00BC229F" w:rsidRDefault="00BC229F" w:rsidP="007076AE">
            <w:pPr>
              <w:numPr>
                <w:ilvl w:val="0"/>
                <w:numId w:val="109"/>
              </w:numPr>
              <w:snapToGrid w:val="0"/>
              <w:spacing w:line="160" w:lineRule="atLeast"/>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100000" w:rsidRPr="00100000">
              <w:rPr>
                <w:rFonts w:ascii="宋体" w:hAnsi="宋体" w:cs="Arial"/>
                <w:color w:val="00B0F0"/>
                <w:sz w:val="22"/>
              </w:rPr>
              <w:t>2</w:t>
            </w:r>
            <w:ins w:id="268" w:author="shi wei" w:date="2017-03-09T11:13:00Z">
              <w:r w:rsidR="005334C2">
                <w:rPr>
                  <w:rFonts w:ascii="宋体" w:hAnsi="宋体" w:cs="Arial" w:hint="eastAsia"/>
                  <w:color w:val="FF0000"/>
                  <w:sz w:val="22"/>
                </w:rPr>
                <w:t>中的库表已存在</w:t>
              </w:r>
            </w:ins>
            <w:del w:id="269" w:author="shi wei" w:date="2017-03-09T11:13:00Z">
              <w:r w:rsidRPr="00CB5FCF" w:rsidDel="005334C2">
                <w:rPr>
                  <w:rFonts w:ascii="宋体" w:hAnsi="宋体" w:cs="Arial" w:hint="eastAsia"/>
                  <w:color w:val="FF0000"/>
                  <w:sz w:val="22"/>
                </w:rPr>
                <w:delText>已成功执行</w:delText>
              </w:r>
            </w:del>
            <w:r w:rsidRPr="00CB5FCF">
              <w:rPr>
                <w:rFonts w:ascii="宋体" w:hAnsi="宋体" w:cs="Arial" w:hint="eastAsia"/>
                <w:color w:val="FF0000"/>
                <w:sz w:val="22"/>
              </w:rPr>
              <w:t>，</w:t>
            </w:r>
            <w:r w:rsidR="00DC7562" w:rsidRPr="007076AE">
              <w:rPr>
                <w:rFonts w:ascii="宋体" w:hAnsi="宋体" w:cs="Arial" w:hint="eastAsia"/>
                <w:sz w:val="22"/>
              </w:rPr>
              <w:t>数据库中间件上存在分片表customer</w:t>
            </w:r>
          </w:p>
          <w:p w14:paraId="6A0E5B4A" w14:textId="073A6015" w:rsidR="00DC7562" w:rsidRDefault="00DC7562" w:rsidP="00DC7562">
            <w:pPr>
              <w:numPr>
                <w:ilvl w:val="0"/>
                <w:numId w:val="109"/>
              </w:numPr>
              <w:snapToGrid w:val="0"/>
              <w:spacing w:line="160" w:lineRule="atLeast"/>
              <w:rPr>
                <w:rFonts w:ascii="宋体" w:hAnsi="宋体" w:cs="Arial"/>
                <w:sz w:val="22"/>
              </w:rPr>
            </w:pPr>
            <w:r w:rsidRPr="00762977">
              <w:rPr>
                <w:rFonts w:ascii="宋体" w:hAnsi="宋体" w:cs="Arial" w:hint="eastAsia"/>
                <w:sz w:val="22"/>
              </w:rPr>
              <w:t>数据库中间件的后台物理库</w:t>
            </w:r>
            <w:r w:rsidR="00BC229F" w:rsidRPr="00CB5FCF">
              <w:rPr>
                <w:rFonts w:ascii="宋体" w:hAnsi="宋体" w:cs="Arial" w:hint="eastAsia"/>
                <w:color w:val="FF0000"/>
                <w:sz w:val="22"/>
              </w:rPr>
              <w:t>为</w:t>
            </w:r>
            <w:r w:rsidR="00C62746" w:rsidRPr="007076AE">
              <w:rPr>
                <w:rFonts w:ascii="宋体" w:hAnsi="宋体" w:cs="Arial" w:hint="eastAsia"/>
                <w:color w:val="FF0000"/>
                <w:sz w:val="22"/>
              </w:rPr>
              <w:t>逻辑</w:t>
            </w:r>
            <w:r w:rsidRPr="00762977">
              <w:rPr>
                <w:rFonts w:ascii="宋体" w:hAnsi="宋体" w:cs="Arial" w:hint="eastAsia"/>
                <w:sz w:val="22"/>
              </w:rPr>
              <w:t>主从式数据库</w:t>
            </w:r>
          </w:p>
          <w:p w14:paraId="67447351" w14:textId="361D7D2C" w:rsidR="00C62746" w:rsidRPr="00762977" w:rsidRDefault="00C62746" w:rsidP="00C62746">
            <w:pPr>
              <w:numPr>
                <w:ilvl w:val="0"/>
                <w:numId w:val="109"/>
              </w:numPr>
              <w:snapToGrid w:val="0"/>
              <w:spacing w:line="160" w:lineRule="atLeast"/>
              <w:rPr>
                <w:rFonts w:ascii="宋体" w:hAnsi="宋体" w:cs="Arial"/>
                <w:sz w:val="22"/>
              </w:rPr>
            </w:pPr>
            <w:r w:rsidRPr="00CB5FCF">
              <w:rPr>
                <w:rFonts w:ascii="宋体" w:hAnsi="宋体" w:cs="Arial"/>
                <w:color w:val="FF0000"/>
                <w:sz w:val="22"/>
              </w:rPr>
              <w:t>主从库上都有分片表customer，为了验证读写分离功能，需保证</w:t>
            </w:r>
            <w:r w:rsidR="007E719F" w:rsidRPr="00CB5FCF">
              <w:rPr>
                <w:rFonts w:ascii="宋体" w:hAnsi="宋体" w:cs="Arial" w:hint="eastAsia"/>
                <w:color w:val="FF0000"/>
                <w:sz w:val="22"/>
              </w:rPr>
              <w:t>逻辑</w:t>
            </w:r>
            <w:r w:rsidRPr="00CB5FCF">
              <w:rPr>
                <w:rFonts w:ascii="宋体" w:hAnsi="宋体" w:cs="Arial"/>
                <w:color w:val="FF0000"/>
                <w:sz w:val="22"/>
              </w:rPr>
              <w:t>主从数据库上的数据不一致</w:t>
            </w:r>
          </w:p>
        </w:tc>
      </w:tr>
      <w:tr w:rsidR="00DC7562" w:rsidRPr="006F7054" w14:paraId="54C48C37"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535A12B"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4574B055" w14:textId="49806E0F" w:rsidR="00DC7562" w:rsidRPr="006F7054" w:rsidRDefault="00DC7562" w:rsidP="00DC7562">
            <w:pPr>
              <w:pStyle w:val="ListParagraph1"/>
              <w:numPr>
                <w:ilvl w:val="0"/>
                <w:numId w:val="110"/>
              </w:numPr>
              <w:ind w:firstLineChars="0"/>
              <w:rPr>
                <w:rFonts w:ascii="宋体" w:eastAsia="宋体" w:hAnsi="宋体" w:cs="Arial"/>
                <w:sz w:val="22"/>
              </w:rPr>
            </w:pPr>
            <w:r w:rsidRPr="006F7054">
              <w:rPr>
                <w:rFonts w:ascii="宋体" w:eastAsia="宋体" w:hAnsi="宋体" w:cs="Arial" w:hint="eastAsia"/>
                <w:sz w:val="22"/>
              </w:rPr>
              <w:t>根据分布式数据库提供的hint语法，在数据库中间件的分片表</w:t>
            </w:r>
            <w:r w:rsidR="009A688F" w:rsidRPr="00CB5FCF">
              <w:rPr>
                <w:rFonts w:ascii="宋体" w:eastAsia="宋体" w:hAnsi="宋体" w:cs="Arial"/>
                <w:color w:val="FF0000"/>
                <w:sz w:val="22"/>
              </w:rPr>
              <w:t>customer</w:t>
            </w:r>
            <w:r w:rsidRPr="006F7054">
              <w:rPr>
                <w:rFonts w:ascii="宋体" w:eastAsia="宋体" w:hAnsi="宋体" w:cs="Arial" w:hint="eastAsia"/>
                <w:sz w:val="22"/>
              </w:rPr>
              <w:t>上执行hint路由策略+sql语句，查看执行结果；</w:t>
            </w:r>
          </w:p>
          <w:p w14:paraId="289D922F" w14:textId="6E738074" w:rsidR="00DC7562" w:rsidRPr="006F7054" w:rsidRDefault="00DC7562" w:rsidP="00DC7562">
            <w:pPr>
              <w:pStyle w:val="ListParagraph1"/>
              <w:numPr>
                <w:ilvl w:val="0"/>
                <w:numId w:val="110"/>
              </w:numPr>
              <w:ind w:firstLineChars="0"/>
              <w:rPr>
                <w:rFonts w:ascii="宋体" w:eastAsia="宋体" w:hAnsi="宋体" w:cs="Arial"/>
                <w:sz w:val="22"/>
              </w:rPr>
            </w:pPr>
            <w:r w:rsidRPr="006F7054">
              <w:rPr>
                <w:rFonts w:ascii="宋体" w:eastAsia="宋体" w:hAnsi="宋体" w:cs="Arial" w:hint="eastAsia"/>
                <w:sz w:val="22"/>
              </w:rPr>
              <w:t>根据分布式数据库提供的hint语法，在数据库中间件的分片表</w:t>
            </w:r>
            <w:r w:rsidR="00C2212D" w:rsidRPr="00CB5FCF">
              <w:rPr>
                <w:rFonts w:ascii="宋体" w:eastAsia="宋体" w:hAnsi="宋体" w:cs="Arial"/>
                <w:color w:val="FF0000"/>
                <w:sz w:val="22"/>
              </w:rPr>
              <w:t>customer</w:t>
            </w:r>
            <w:r w:rsidRPr="006F7054">
              <w:rPr>
                <w:rFonts w:ascii="宋体" w:eastAsia="宋体" w:hAnsi="宋体" w:cs="Arial" w:hint="eastAsia"/>
                <w:sz w:val="22"/>
              </w:rPr>
              <w:t>上执行hint强制读写分离+sql语句，查看执行结果；</w:t>
            </w:r>
          </w:p>
          <w:p w14:paraId="6EC06E8C" w14:textId="7741AB9F" w:rsidR="00291F5D" w:rsidRPr="00800E68" w:rsidRDefault="00DC7562" w:rsidP="00DC7562">
            <w:pPr>
              <w:pStyle w:val="ListParagraph1"/>
              <w:numPr>
                <w:ilvl w:val="0"/>
                <w:numId w:val="110"/>
              </w:numPr>
              <w:ind w:firstLineChars="0"/>
              <w:rPr>
                <w:rFonts w:ascii="宋体" w:eastAsia="宋体" w:hAnsi="宋体" w:cs="Arial"/>
                <w:sz w:val="22"/>
              </w:rPr>
            </w:pPr>
            <w:r w:rsidRPr="00800E68">
              <w:rPr>
                <w:rFonts w:ascii="宋体" w:eastAsia="宋体" w:hAnsi="宋体" w:cs="Arial" w:hint="eastAsia"/>
                <w:sz w:val="22"/>
              </w:rPr>
              <w:t>根据分布式数据库提供的</w:t>
            </w:r>
            <w:r w:rsidRPr="00800E68">
              <w:rPr>
                <w:rFonts w:ascii="宋体" w:eastAsia="宋体" w:hAnsi="宋体" w:cs="Arial"/>
                <w:sz w:val="22"/>
              </w:rPr>
              <w:t>hint语法，在数据库中间件的分片表</w:t>
            </w:r>
            <w:r w:rsidR="00C2212D" w:rsidRPr="00800E68">
              <w:rPr>
                <w:rFonts w:ascii="宋体" w:eastAsia="宋体" w:hAnsi="宋体" w:cs="Arial"/>
                <w:color w:val="FF0000"/>
                <w:sz w:val="22"/>
              </w:rPr>
              <w:t>customer</w:t>
            </w:r>
            <w:r w:rsidRPr="00800E68">
              <w:rPr>
                <w:rFonts w:ascii="宋体" w:eastAsia="宋体" w:hAnsi="宋体" w:cs="Arial" w:hint="eastAsia"/>
                <w:sz w:val="22"/>
              </w:rPr>
              <w:t>上执行</w:t>
            </w:r>
            <w:r w:rsidRPr="00800E68">
              <w:rPr>
                <w:rFonts w:ascii="宋体" w:eastAsia="宋体" w:hAnsi="宋体" w:cs="Arial"/>
                <w:sz w:val="22"/>
              </w:rPr>
              <w:t>hint获取</w:t>
            </w:r>
            <w:ins w:id="270" w:author="shi wei" w:date="2017-03-09T11:16:00Z">
              <w:r w:rsidR="004A7A17">
                <w:rPr>
                  <w:rFonts w:ascii="宋体" w:eastAsia="宋体" w:hAnsi="宋体" w:cs="Arial" w:hint="eastAsia"/>
                  <w:sz w:val="22"/>
                </w:rPr>
                <w:t>表的</w:t>
              </w:r>
            </w:ins>
            <w:r w:rsidRPr="00800E68">
              <w:rPr>
                <w:rFonts w:ascii="宋体" w:eastAsia="宋体" w:hAnsi="宋体" w:cs="Arial"/>
                <w:sz w:val="22"/>
              </w:rPr>
              <w:t>数据节点</w:t>
            </w:r>
            <w:del w:id="271" w:author="shi wei" w:date="2017-03-09T11:15:00Z">
              <w:r w:rsidRPr="00800E68" w:rsidDel="004A7A17">
                <w:rPr>
                  <w:rFonts w:ascii="宋体" w:eastAsia="宋体" w:hAnsi="宋体" w:cs="Arial"/>
                  <w:sz w:val="22"/>
                </w:rPr>
                <w:delText>+sql语句</w:delText>
              </w:r>
            </w:del>
            <w:r w:rsidRPr="00800E68">
              <w:rPr>
                <w:rFonts w:ascii="宋体" w:eastAsia="宋体" w:hAnsi="宋体" w:cs="Arial"/>
                <w:sz w:val="22"/>
              </w:rPr>
              <w:t>，查看执行结果；</w:t>
            </w:r>
          </w:p>
          <w:p w14:paraId="0956749E" w14:textId="77777777" w:rsidR="00DC7562" w:rsidRPr="00CB5FCF" w:rsidRDefault="00DC7562" w:rsidP="00CB5FCF">
            <w:pPr>
              <w:pStyle w:val="ListParagraph1"/>
              <w:numPr>
                <w:ilvl w:val="0"/>
                <w:numId w:val="110"/>
              </w:numPr>
              <w:ind w:firstLineChars="0"/>
              <w:rPr>
                <w:rFonts w:ascii="宋体" w:hAnsi="宋体" w:cs="Arial"/>
                <w:sz w:val="22"/>
              </w:rPr>
            </w:pPr>
            <w:r w:rsidRPr="00800E68">
              <w:rPr>
                <w:rFonts w:ascii="宋体" w:eastAsia="宋体" w:hAnsi="宋体" w:cs="Arial" w:hint="eastAsia"/>
                <w:sz w:val="22"/>
              </w:rPr>
              <w:t>开启物理数据的慢日志，设置</w:t>
            </w:r>
            <w:r w:rsidRPr="00800E68">
              <w:rPr>
                <w:rFonts w:ascii="宋体" w:eastAsia="宋体" w:hAnsi="宋体" w:cs="Arial"/>
                <w:sz w:val="22"/>
              </w:rPr>
              <w:t>long_query_time=3</w:t>
            </w:r>
            <w:r w:rsidRPr="00800E68">
              <w:rPr>
                <w:rFonts w:ascii="宋体" w:eastAsia="宋体" w:hAnsi="宋体" w:cs="Arial" w:hint="eastAsia"/>
                <w:sz w:val="22"/>
              </w:rPr>
              <w:t>，在数据库中间的上执行</w:t>
            </w:r>
            <w:r w:rsidRPr="00800E68">
              <w:rPr>
                <w:rFonts w:ascii="宋体" w:eastAsia="宋体" w:hAnsi="宋体" w:cs="Arial"/>
                <w:sz w:val="22"/>
              </w:rPr>
              <w:t>/* for fun */ select sleep(4) from customer</w:t>
            </w:r>
            <w:r w:rsidRPr="00800E68">
              <w:rPr>
                <w:rFonts w:ascii="宋体" w:eastAsia="宋体" w:hAnsi="宋体" w:cs="Arial" w:hint="eastAsia"/>
                <w:sz w:val="22"/>
              </w:rPr>
              <w:t>语句，查看物理库的慢日志。</w:t>
            </w:r>
          </w:p>
        </w:tc>
      </w:tr>
      <w:tr w:rsidR="00DC7562" w:rsidRPr="006F7054" w14:paraId="454B9142"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3440A60"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344ECA09" w14:textId="77777777" w:rsidR="00DC7562" w:rsidRPr="006F7054" w:rsidRDefault="00DC7562" w:rsidP="00125A65">
            <w:pPr>
              <w:ind w:firstLineChars="171" w:firstLine="376"/>
              <w:rPr>
                <w:rFonts w:ascii="宋体" w:hAnsi="宋体" w:cs="Arial"/>
                <w:sz w:val="22"/>
              </w:rPr>
            </w:pPr>
            <w:r w:rsidRPr="006F7054">
              <w:rPr>
                <w:rFonts w:ascii="宋体" w:hAnsi="宋体" w:cs="Arial" w:hint="eastAsia"/>
                <w:sz w:val="22"/>
              </w:rPr>
              <w:t>步骤</w:t>
            </w:r>
            <w:r w:rsidRPr="006F7054">
              <w:rPr>
                <w:rFonts w:ascii="宋体" w:hAnsi="宋体" w:cs="Arial"/>
                <w:sz w:val="22"/>
              </w:rPr>
              <w:t>1</w:t>
            </w:r>
            <w:r w:rsidRPr="006F7054">
              <w:rPr>
                <w:rFonts w:ascii="宋体" w:hAnsi="宋体" w:cs="Arial" w:hint="eastAsia"/>
                <w:sz w:val="22"/>
              </w:rPr>
              <w:t>中的语句可以在指定的节点上执行成功</w:t>
            </w:r>
            <w:r w:rsidRPr="006F7054">
              <w:rPr>
                <w:rFonts w:ascii="宋体" w:hAnsi="宋体" w:cs="Arial"/>
                <w:sz w:val="22"/>
              </w:rPr>
              <w:t xml:space="preserve"> </w:t>
            </w:r>
          </w:p>
          <w:p w14:paraId="4DA987D9" w14:textId="56B64E8B" w:rsidR="00DC7562" w:rsidRPr="006F7054" w:rsidRDefault="00DC7562" w:rsidP="00125A65">
            <w:pPr>
              <w:ind w:firstLineChars="171" w:firstLine="376"/>
              <w:rPr>
                <w:rFonts w:ascii="宋体" w:hAnsi="宋体" w:cs="Arial"/>
                <w:sz w:val="22"/>
              </w:rPr>
            </w:pPr>
            <w:r w:rsidRPr="006F7054">
              <w:rPr>
                <w:rFonts w:ascii="宋体" w:hAnsi="宋体" w:cs="Arial" w:hint="eastAsia"/>
                <w:sz w:val="22"/>
              </w:rPr>
              <w:t>步骤</w:t>
            </w:r>
            <w:r w:rsidRPr="006F7054">
              <w:rPr>
                <w:rFonts w:ascii="宋体" w:hAnsi="宋体" w:cs="Arial"/>
                <w:sz w:val="22"/>
              </w:rPr>
              <w:t>2</w:t>
            </w:r>
            <w:r w:rsidRPr="006F7054">
              <w:rPr>
                <w:rFonts w:ascii="宋体" w:hAnsi="宋体" w:cs="Arial" w:hint="eastAsia"/>
                <w:sz w:val="22"/>
              </w:rPr>
              <w:t>中的语句可以强制执行读写分离</w:t>
            </w:r>
          </w:p>
          <w:p w14:paraId="7BCD5BBB" w14:textId="77777777" w:rsidR="00DC7562" w:rsidRPr="006F7054" w:rsidRDefault="00DC7562" w:rsidP="00125A65">
            <w:pPr>
              <w:ind w:firstLineChars="171" w:firstLine="376"/>
              <w:rPr>
                <w:rFonts w:ascii="宋体" w:hAnsi="宋体" w:cs="Arial"/>
                <w:sz w:val="22"/>
              </w:rPr>
            </w:pPr>
            <w:r w:rsidRPr="006F7054">
              <w:rPr>
                <w:rFonts w:ascii="宋体" w:hAnsi="宋体" w:cs="Arial" w:hint="eastAsia"/>
                <w:sz w:val="22"/>
              </w:rPr>
              <w:t>步骤</w:t>
            </w:r>
            <w:r w:rsidRPr="006F7054">
              <w:rPr>
                <w:rFonts w:ascii="宋体" w:hAnsi="宋体" w:cs="Arial"/>
                <w:sz w:val="22"/>
              </w:rPr>
              <w:t>3</w:t>
            </w:r>
            <w:r w:rsidRPr="006F7054">
              <w:rPr>
                <w:rFonts w:ascii="宋体" w:hAnsi="宋体" w:cs="Arial" w:hint="eastAsia"/>
                <w:sz w:val="22"/>
              </w:rPr>
              <w:t>中的语句可以获取指定的表的数据节点</w:t>
            </w:r>
          </w:p>
          <w:p w14:paraId="10451537" w14:textId="77777777" w:rsidR="00DC7562" w:rsidRPr="006F7054" w:rsidRDefault="00DC7562" w:rsidP="00125A65">
            <w:pPr>
              <w:rPr>
                <w:rFonts w:ascii="宋体" w:hAnsi="宋体" w:cs="Arial"/>
                <w:sz w:val="22"/>
              </w:rPr>
            </w:pPr>
            <w:r w:rsidRPr="006F7054">
              <w:rPr>
                <w:rFonts w:ascii="宋体" w:hAnsi="宋体" w:cs="Arial" w:hint="eastAsia"/>
                <w:sz w:val="22"/>
              </w:rPr>
              <w:t>步骤4中在物理库的慢日志中可以看到</w:t>
            </w:r>
            <w:r w:rsidRPr="006F7054">
              <w:rPr>
                <w:rFonts w:ascii="宋体" w:hAnsi="宋体" w:cs="Arial"/>
                <w:sz w:val="22"/>
              </w:rPr>
              <w:t xml:space="preserve">/* for fun */ select sleep(10) from </w:t>
            </w:r>
            <w:r w:rsidRPr="006F7054">
              <w:rPr>
                <w:rFonts w:ascii="宋体" w:hAnsi="宋体" w:cs="Arial" w:hint="eastAsia"/>
                <w:sz w:val="22"/>
              </w:rPr>
              <w:t>customer这条记录，语句前的注释没有被数据库中间层过滤</w:t>
            </w:r>
          </w:p>
        </w:tc>
      </w:tr>
      <w:tr w:rsidR="00DC7562" w:rsidRPr="006F7054" w14:paraId="38BC7CB7"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7F10663E" w14:textId="77777777" w:rsidR="00DC7562" w:rsidRPr="006F7054" w:rsidRDefault="00DC7562" w:rsidP="00125A65">
            <w:pPr>
              <w:spacing w:line="276" w:lineRule="auto"/>
              <w:ind w:firstLine="66"/>
              <w:rPr>
                <w:rFonts w:ascii="宋体" w:hAnsi="宋体" w:cs="Arial"/>
                <w:sz w:val="22"/>
              </w:rPr>
            </w:pPr>
            <w:r w:rsidRPr="006F7054">
              <w:rPr>
                <w:rFonts w:ascii="宋体" w:hAnsi="宋体" w:cs="Arial" w:hint="eastAsia"/>
                <w:sz w:val="22"/>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252B931B"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3B73101" w14:textId="77777777" w:rsidR="00316B02" w:rsidRPr="00A1086E" w:rsidRDefault="00316B02" w:rsidP="00316B02">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32F4D7D" w14:textId="75DF9DB2" w:rsidR="00DC7562" w:rsidRPr="006F7054" w:rsidRDefault="00316B02" w:rsidP="00316B02">
            <w:pPr>
              <w:spacing w:line="276" w:lineRule="auto"/>
              <w:ind w:firstLine="66"/>
              <w:rPr>
                <w:rFonts w:ascii="宋体" w:hAnsi="宋体" w:cs="Arial"/>
                <w:sz w:val="22"/>
              </w:rPr>
            </w:pPr>
            <w:r w:rsidRPr="00A1086E">
              <w:rPr>
                <w:rFonts w:ascii="宋体" w:hAnsi="宋体" w:cs="Arial"/>
                <w:i/>
                <w:color w:val="C00000"/>
                <w:sz w:val="22"/>
              </w:rPr>
              <w:t>A:较好完成，B:基本完成，C:需要改进，D:不可用</w:t>
            </w:r>
          </w:p>
        </w:tc>
      </w:tr>
      <w:tr w:rsidR="00DC7562" w:rsidRPr="006F7054" w14:paraId="287B549B" w14:textId="77777777" w:rsidTr="00F26E8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2095D2F" w14:textId="77777777" w:rsidR="00DC7562" w:rsidRPr="006F7054" w:rsidRDefault="00DC7562" w:rsidP="00125A65">
            <w:pPr>
              <w:spacing w:line="276" w:lineRule="auto"/>
              <w:ind w:right="113" w:firstLine="66"/>
              <w:rPr>
                <w:rFonts w:ascii="宋体" w:hAnsi="宋体" w:cs="Arial"/>
                <w:sz w:val="22"/>
              </w:rPr>
            </w:pPr>
            <w:r w:rsidRPr="006F7054">
              <w:rPr>
                <w:rFonts w:ascii="宋体" w:hAnsi="宋体" w:cs="Arial" w:hint="eastAsia"/>
                <w:sz w:val="22"/>
              </w:rPr>
              <w:t>备</w:t>
            </w:r>
            <w:r w:rsidRPr="006F7054">
              <w:rPr>
                <w:rFonts w:ascii="宋体" w:hAnsi="宋体" w:cs="Arial"/>
                <w:sz w:val="22"/>
              </w:rPr>
              <w:t xml:space="preserve">  </w:t>
            </w:r>
            <w:r w:rsidRPr="006F7054">
              <w:rPr>
                <w:rFonts w:ascii="宋体" w:hAnsi="宋体" w:cs="Arial" w:hint="eastAsia"/>
                <w:sz w:val="22"/>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2C48B2B6" w14:textId="77777777" w:rsidR="00DC7562" w:rsidRPr="006F7054" w:rsidRDefault="00DC7562" w:rsidP="00125A65">
            <w:pPr>
              <w:spacing w:line="276" w:lineRule="auto"/>
              <w:ind w:firstLine="66"/>
              <w:rPr>
                <w:rFonts w:ascii="宋体" w:hAnsi="宋体" w:cs="Arial"/>
                <w:kern w:val="0"/>
                <w:sz w:val="22"/>
              </w:rPr>
            </w:pPr>
          </w:p>
          <w:p w14:paraId="7BFCB366" w14:textId="77777777" w:rsidR="00DC7562" w:rsidRPr="006F7054" w:rsidRDefault="00DC7562" w:rsidP="00125A65">
            <w:pPr>
              <w:spacing w:line="276" w:lineRule="auto"/>
              <w:ind w:firstLine="66"/>
              <w:rPr>
                <w:rFonts w:ascii="宋体" w:hAnsi="宋体" w:cs="Arial"/>
                <w:kern w:val="0"/>
                <w:sz w:val="22"/>
              </w:rPr>
            </w:pPr>
          </w:p>
        </w:tc>
      </w:tr>
      <w:tr w:rsidR="00DC7562" w:rsidRPr="006F7054" w14:paraId="231DBA0D" w14:textId="77777777" w:rsidTr="00F26E85">
        <w:trPr>
          <w:cantSplit/>
        </w:trPr>
        <w:tc>
          <w:tcPr>
            <w:tcW w:w="1260" w:type="dxa"/>
            <w:tcBorders>
              <w:top w:val="single" w:sz="4" w:space="0" w:color="auto"/>
              <w:left w:val="single" w:sz="4" w:space="0" w:color="auto"/>
              <w:bottom w:val="single" w:sz="4" w:space="0" w:color="auto"/>
              <w:right w:val="single" w:sz="4" w:space="0" w:color="auto"/>
            </w:tcBorders>
            <w:hideMark/>
          </w:tcPr>
          <w:p w14:paraId="1E697E3A" w14:textId="77777777" w:rsidR="00DC7562" w:rsidRPr="006F7054" w:rsidRDefault="00DC7562" w:rsidP="00125A65">
            <w:pPr>
              <w:spacing w:line="276" w:lineRule="auto"/>
              <w:ind w:right="113" w:firstLine="66"/>
              <w:rPr>
                <w:rFonts w:ascii="宋体" w:hAnsi="宋体" w:cs="Arial"/>
                <w:sz w:val="22"/>
              </w:rPr>
            </w:pPr>
            <w:r w:rsidRPr="006F7054">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501C2839" w14:textId="77777777" w:rsidR="00DC7562" w:rsidRPr="006F7054" w:rsidRDefault="00DC7562" w:rsidP="00125A65">
            <w:pPr>
              <w:spacing w:line="276" w:lineRule="auto"/>
              <w:ind w:firstLine="66"/>
              <w:rPr>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633FF28A" w14:textId="77777777" w:rsidR="00DC7562" w:rsidRPr="006F7054" w:rsidRDefault="00DC7562" w:rsidP="00125A65">
            <w:pPr>
              <w:spacing w:line="276" w:lineRule="auto"/>
              <w:ind w:right="113" w:firstLine="66"/>
              <w:rPr>
                <w:rFonts w:ascii="宋体" w:hAnsi="宋体" w:cs="Arial"/>
                <w:sz w:val="22"/>
              </w:rPr>
            </w:pPr>
            <w:r w:rsidRPr="006F7054">
              <w:rPr>
                <w:rFonts w:ascii="宋体" w:hAnsi="宋体" w:cs="Arial" w:hint="eastAsia"/>
                <w:sz w:val="22"/>
              </w:rPr>
              <w:t>测试日期</w:t>
            </w:r>
          </w:p>
        </w:tc>
        <w:tc>
          <w:tcPr>
            <w:tcW w:w="2714" w:type="dxa"/>
            <w:tcBorders>
              <w:top w:val="single" w:sz="4" w:space="0" w:color="auto"/>
              <w:left w:val="single" w:sz="4" w:space="0" w:color="auto"/>
              <w:bottom w:val="single" w:sz="4" w:space="0" w:color="auto"/>
              <w:right w:val="single" w:sz="4" w:space="0" w:color="auto"/>
            </w:tcBorders>
          </w:tcPr>
          <w:p w14:paraId="27487E30" w14:textId="77777777" w:rsidR="00DC7562" w:rsidRPr="006F7054" w:rsidRDefault="00DC7562" w:rsidP="00125A65">
            <w:pPr>
              <w:spacing w:beforeLines="50" w:before="156" w:line="276" w:lineRule="auto"/>
              <w:ind w:firstLine="66"/>
              <w:rPr>
                <w:rFonts w:ascii="宋体" w:hAnsi="宋体" w:cs="Arial"/>
                <w:sz w:val="22"/>
              </w:rPr>
            </w:pPr>
          </w:p>
        </w:tc>
      </w:tr>
    </w:tbl>
    <w:p w14:paraId="38DFD6B2" w14:textId="77777777" w:rsidR="004E610E" w:rsidRPr="00DC7562" w:rsidRDefault="004E610E" w:rsidP="00325592">
      <w:pPr>
        <w:pStyle w:val="30"/>
        <w:numPr>
          <w:ilvl w:val="2"/>
          <w:numId w:val="2"/>
        </w:numPr>
        <w:rPr>
          <w:rFonts w:ascii="宋体" w:hAnsi="宋体"/>
        </w:rPr>
      </w:pPr>
      <w:bookmarkStart w:id="272" w:name="_Toc475119133"/>
      <w:r w:rsidRPr="00DC7562">
        <w:rPr>
          <w:rFonts w:ascii="宋体" w:hAnsi="宋体" w:hint="eastAsia"/>
        </w:rPr>
        <w:lastRenderedPageBreak/>
        <w:t>读写分离</w:t>
      </w:r>
      <w:bookmarkEnd w:id="218"/>
      <w:bookmarkEnd w:id="272"/>
    </w:p>
    <w:p w14:paraId="7E3C3836" w14:textId="77777777" w:rsidR="004E610E" w:rsidRPr="00A1086E" w:rsidRDefault="004E610E" w:rsidP="00325592">
      <w:pPr>
        <w:pStyle w:val="4"/>
        <w:numPr>
          <w:ilvl w:val="3"/>
          <w:numId w:val="2"/>
        </w:numPr>
        <w:ind w:left="567" w:hanging="560"/>
        <w:rPr>
          <w:rFonts w:ascii="宋体" w:eastAsia="宋体" w:hAnsi="宋体"/>
        </w:rPr>
      </w:pPr>
      <w:r w:rsidRPr="00A1086E">
        <w:rPr>
          <w:rFonts w:ascii="宋体" w:eastAsia="宋体" w:hAnsi="宋体" w:hint="eastAsia"/>
        </w:rPr>
        <w:t>应用透明读写分离测试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6A399D" w:rsidRPr="00A1086E" w14:paraId="709914F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50AFD97" w14:textId="77777777" w:rsidR="006A399D" w:rsidRPr="00D938EB" w:rsidRDefault="006A399D" w:rsidP="00CA0EAD">
            <w:pPr>
              <w:spacing w:line="276" w:lineRule="auto"/>
              <w:ind w:firstLine="66"/>
              <w:rPr>
                <w:rFonts w:ascii="宋体" w:hAnsi="宋体" w:cs="Arial"/>
                <w:sz w:val="22"/>
              </w:rPr>
            </w:pPr>
            <w:r w:rsidRPr="00D938EB">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1AF63EB" w14:textId="0FD972EA" w:rsidR="006A399D" w:rsidRPr="00D938EB" w:rsidRDefault="00246BF0" w:rsidP="00CA0EAD">
            <w:pPr>
              <w:spacing w:line="276" w:lineRule="auto"/>
              <w:ind w:firstLine="0"/>
              <w:rPr>
                <w:rFonts w:ascii="宋体" w:hAnsi="宋体" w:cs="Arial"/>
                <w:sz w:val="22"/>
              </w:rPr>
            </w:pPr>
            <w:r w:rsidRPr="00A1086E">
              <w:rPr>
                <w:rFonts w:ascii="宋体" w:hAnsi="宋体" w:cs="Arial" w:hint="eastAsia"/>
                <w:sz w:val="22"/>
              </w:rPr>
              <w:t>读写分离</w:t>
            </w:r>
          </w:p>
        </w:tc>
      </w:tr>
      <w:tr w:rsidR="00246BF0" w:rsidRPr="00A1086E" w14:paraId="030D20E4"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BC57B61"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21B0EA2" w14:textId="241A2C3D" w:rsidR="00246BF0" w:rsidRPr="00D938EB" w:rsidRDefault="00246BF0" w:rsidP="00CA0EAD">
            <w:pPr>
              <w:spacing w:line="276" w:lineRule="auto"/>
              <w:ind w:firstLine="0"/>
              <w:rPr>
                <w:rFonts w:ascii="宋体" w:hAnsi="宋体" w:cs="Arial"/>
                <w:sz w:val="22"/>
              </w:rPr>
            </w:pPr>
            <w:r w:rsidRPr="00D938EB">
              <w:rPr>
                <w:rFonts w:ascii="宋体" w:hAnsi="宋体" w:cs="Arial" w:hint="eastAsia"/>
                <w:sz w:val="22"/>
              </w:rPr>
              <w:t>基础</w:t>
            </w:r>
          </w:p>
        </w:tc>
      </w:tr>
      <w:tr w:rsidR="00246BF0" w:rsidRPr="00A1086E" w14:paraId="584D810E"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9B37B9C"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599CCAA" w14:textId="78B5229F" w:rsidR="00246BF0" w:rsidRPr="00D938EB" w:rsidRDefault="00246BF0" w:rsidP="00CA0EAD">
            <w:pPr>
              <w:spacing w:line="276" w:lineRule="auto"/>
              <w:ind w:firstLine="0"/>
              <w:rPr>
                <w:rFonts w:ascii="宋体" w:hAnsi="宋体" w:cs="Arial"/>
                <w:sz w:val="22"/>
              </w:rPr>
            </w:pPr>
            <w:r w:rsidRPr="00D938EB">
              <w:rPr>
                <w:rFonts w:ascii="宋体" w:hAnsi="宋体" w:cs="Arial" w:hint="eastAsia"/>
                <w:sz w:val="22"/>
              </w:rPr>
              <w:t>测试组件能否进行读写分离</w:t>
            </w:r>
          </w:p>
        </w:tc>
      </w:tr>
      <w:tr w:rsidR="00246BF0" w:rsidRPr="00A1086E" w14:paraId="366FF0D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305CD41F"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52979EF" w14:textId="6C65D1A1" w:rsidR="00281177" w:rsidRPr="00CB5FCF" w:rsidRDefault="00281177" w:rsidP="00CB5FCF">
            <w:pPr>
              <w:pStyle w:val="ab"/>
              <w:numPr>
                <w:ilvl w:val="3"/>
                <w:numId w:val="110"/>
              </w:numPr>
              <w:tabs>
                <w:tab w:val="clear" w:pos="1680"/>
              </w:tabs>
              <w:spacing w:line="276" w:lineRule="auto"/>
              <w:ind w:left="359" w:firstLineChars="0"/>
              <w:rPr>
                <w:rFonts w:ascii="宋体" w:hAnsi="宋体" w:cs="Arial"/>
                <w:color w:val="FF0000"/>
                <w:sz w:val="22"/>
              </w:rPr>
            </w:pPr>
            <w:r w:rsidRPr="00CB5FCF">
              <w:rPr>
                <w:rFonts w:ascii="宋体" w:hAnsi="宋体" w:cs="Arial"/>
                <w:color w:val="FF0000"/>
                <w:sz w:val="22"/>
              </w:rPr>
              <w:t>用例4.1.</w:t>
            </w:r>
            <w:r w:rsidR="00100000" w:rsidRPr="00100000">
              <w:rPr>
                <w:rFonts w:ascii="宋体" w:hAnsi="宋体" w:cs="Arial"/>
                <w:color w:val="00B0F0"/>
                <w:sz w:val="22"/>
              </w:rPr>
              <w:t>2</w:t>
            </w:r>
            <w:ins w:id="273" w:author="shi wei" w:date="2017-03-09T11:16:00Z">
              <w:r w:rsidR="00AE42AD">
                <w:rPr>
                  <w:rFonts w:ascii="宋体" w:hAnsi="宋体" w:cs="Arial" w:hint="eastAsia"/>
                  <w:color w:val="FF0000"/>
                  <w:sz w:val="22"/>
                </w:rPr>
                <w:t>中的库表已存在</w:t>
              </w:r>
            </w:ins>
            <w:del w:id="274" w:author="shi wei" w:date="2017-03-09T11:16:00Z">
              <w:r w:rsidRPr="00CB5FCF" w:rsidDel="00AE42AD">
                <w:rPr>
                  <w:rFonts w:ascii="宋体" w:hAnsi="宋体" w:cs="Arial"/>
                  <w:color w:val="FF0000"/>
                  <w:sz w:val="22"/>
                </w:rPr>
                <w:delText>已成功执行</w:delText>
              </w:r>
            </w:del>
            <w:r w:rsidRPr="00CB5FCF">
              <w:rPr>
                <w:rFonts w:ascii="宋体" w:hAnsi="宋体" w:cs="Arial"/>
                <w:color w:val="FF0000"/>
                <w:sz w:val="22"/>
              </w:rPr>
              <w:t>，数据库中间件上存在分片表customer</w:t>
            </w:r>
          </w:p>
          <w:p w14:paraId="3902C6F1" w14:textId="4945544D" w:rsidR="007031CF" w:rsidRDefault="00281177" w:rsidP="00CB5FCF">
            <w:pPr>
              <w:pStyle w:val="ab"/>
              <w:numPr>
                <w:ilvl w:val="3"/>
                <w:numId w:val="110"/>
              </w:numPr>
              <w:tabs>
                <w:tab w:val="clear" w:pos="1680"/>
              </w:tabs>
              <w:spacing w:line="276" w:lineRule="auto"/>
              <w:ind w:left="359" w:firstLineChars="0"/>
              <w:rPr>
                <w:rFonts w:ascii="宋体" w:hAnsi="宋体" w:cs="Arial"/>
                <w:color w:val="FF0000"/>
                <w:sz w:val="22"/>
              </w:rPr>
            </w:pPr>
            <w:r w:rsidRPr="00CB5FCF">
              <w:rPr>
                <w:rFonts w:ascii="宋体" w:hAnsi="宋体" w:cs="Arial"/>
                <w:color w:val="FF0000"/>
                <w:sz w:val="22"/>
              </w:rPr>
              <w:t>数据库中间件的后台物理库为</w:t>
            </w:r>
            <w:r w:rsidR="00C354C5">
              <w:rPr>
                <w:rFonts w:ascii="宋体" w:hAnsi="宋体" w:cs="Arial" w:hint="eastAsia"/>
                <w:color w:val="FF0000"/>
                <w:sz w:val="22"/>
              </w:rPr>
              <w:t>逻辑</w:t>
            </w:r>
            <w:r w:rsidRPr="00CB5FCF">
              <w:rPr>
                <w:rFonts w:ascii="宋体" w:hAnsi="宋体" w:cs="Arial"/>
                <w:color w:val="FF0000"/>
                <w:sz w:val="22"/>
              </w:rPr>
              <w:t>主从式数据</w:t>
            </w:r>
            <w:r w:rsidR="00C354C5">
              <w:rPr>
                <w:rFonts w:ascii="宋体" w:hAnsi="宋体" w:cs="Arial" w:hint="eastAsia"/>
                <w:color w:val="FF0000"/>
                <w:sz w:val="22"/>
              </w:rPr>
              <w:t>库</w:t>
            </w:r>
          </w:p>
          <w:p w14:paraId="74428186" w14:textId="78593CE6" w:rsidR="00246BF0" w:rsidRPr="00CB5FCF" w:rsidRDefault="007031CF" w:rsidP="00CB5FCF">
            <w:pPr>
              <w:pStyle w:val="ab"/>
              <w:numPr>
                <w:ilvl w:val="3"/>
                <w:numId w:val="110"/>
              </w:numPr>
              <w:tabs>
                <w:tab w:val="clear" w:pos="1680"/>
              </w:tabs>
              <w:spacing w:line="276" w:lineRule="auto"/>
              <w:ind w:left="359" w:firstLineChars="0"/>
              <w:rPr>
                <w:rFonts w:ascii="宋体" w:hAnsi="宋体" w:cs="Arial"/>
                <w:color w:val="FF0000"/>
                <w:sz w:val="22"/>
              </w:rPr>
            </w:pPr>
            <w:r>
              <w:rPr>
                <w:rFonts w:ascii="宋体" w:hAnsi="宋体" w:cs="Arial" w:hint="eastAsia"/>
                <w:color w:val="FF0000"/>
                <w:sz w:val="22"/>
              </w:rPr>
              <w:t>主从库上都有分片表customer，为了验证读写分离功能，需保证</w:t>
            </w:r>
            <w:r w:rsidR="00F60EDD">
              <w:rPr>
                <w:rFonts w:ascii="宋体" w:hAnsi="宋体" w:cs="Arial" w:hint="eastAsia"/>
                <w:color w:val="FF0000"/>
                <w:sz w:val="22"/>
              </w:rPr>
              <w:t>逻辑</w:t>
            </w:r>
            <w:r>
              <w:rPr>
                <w:rFonts w:ascii="宋体" w:hAnsi="宋体" w:cs="Arial" w:hint="eastAsia"/>
                <w:color w:val="FF0000"/>
                <w:sz w:val="22"/>
              </w:rPr>
              <w:t>主从数据库上的数据不一致</w:t>
            </w:r>
          </w:p>
        </w:tc>
      </w:tr>
      <w:tr w:rsidR="00246BF0" w:rsidRPr="00A1086E" w14:paraId="10B58C12"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F76FEA8"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CCEB322" w14:textId="77777777" w:rsidR="00246BF0"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在数据库节点上开启读写分离功能，设置为默认无事务写SQL在主节点执行，读SQL在从节点执行；事务内读写SQL都在主节点执行；</w:t>
            </w:r>
          </w:p>
          <w:p w14:paraId="30BAFA9E" w14:textId="103856C3" w:rsidR="00246BF0"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在数据库中间件</w:t>
            </w:r>
            <w:r w:rsidR="007031CF" w:rsidRPr="00CB5FCF">
              <w:rPr>
                <w:rFonts w:ascii="宋体" w:hAnsi="宋体" w:cs="Arial" w:hint="eastAsia"/>
                <w:color w:val="FF0000"/>
                <w:sz w:val="22"/>
              </w:rPr>
              <w:t>的</w:t>
            </w:r>
            <w:r w:rsidR="00A6647C" w:rsidRPr="00CB5FCF">
              <w:rPr>
                <w:rFonts w:ascii="宋体" w:hAnsi="宋体" w:cs="Arial" w:hint="eastAsia"/>
                <w:color w:val="FF0000"/>
                <w:sz w:val="22"/>
              </w:rPr>
              <w:t>分片</w:t>
            </w:r>
            <w:r w:rsidR="007031CF" w:rsidRPr="00CB5FCF">
              <w:rPr>
                <w:rFonts w:ascii="宋体" w:hAnsi="宋体" w:cs="Arial" w:hint="eastAsia"/>
                <w:color w:val="FF0000"/>
                <w:sz w:val="22"/>
              </w:rPr>
              <w:t>表</w:t>
            </w:r>
            <w:r w:rsidR="007031CF" w:rsidRPr="00CB5FCF">
              <w:rPr>
                <w:rFonts w:ascii="宋体" w:hAnsi="宋体" w:cs="Arial"/>
                <w:color w:val="FF0000"/>
                <w:sz w:val="22"/>
              </w:rPr>
              <w:t>customer</w:t>
            </w:r>
            <w:r w:rsidRPr="00A1086E">
              <w:rPr>
                <w:rFonts w:ascii="宋体" w:hAnsi="宋体" w:cs="Arial" w:hint="eastAsia"/>
                <w:sz w:val="22"/>
              </w:rPr>
              <w:t>上只执行select(读)语句，查看其是否路由到只读实例</w:t>
            </w:r>
            <w:r w:rsidR="007031CF">
              <w:rPr>
                <w:rFonts w:ascii="宋体" w:hAnsi="宋体" w:cs="Arial" w:hint="eastAsia"/>
                <w:sz w:val="22"/>
              </w:rPr>
              <w:t>(从库)</w:t>
            </w:r>
            <w:r w:rsidRPr="00A1086E">
              <w:rPr>
                <w:rFonts w:ascii="宋体" w:hAnsi="宋体" w:cs="Arial" w:hint="eastAsia"/>
                <w:sz w:val="22"/>
              </w:rPr>
              <w:t>上执行</w:t>
            </w:r>
          </w:p>
          <w:p w14:paraId="0F968101" w14:textId="016ABF99" w:rsidR="002F4B4C"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在数据库中间件</w:t>
            </w:r>
            <w:r w:rsidR="00A6647C" w:rsidRPr="00A02650">
              <w:rPr>
                <w:rFonts w:ascii="宋体" w:hAnsi="宋体" w:cs="Arial" w:hint="eastAsia"/>
                <w:color w:val="FF0000"/>
                <w:sz w:val="22"/>
              </w:rPr>
              <w:t>的分片表customer</w:t>
            </w:r>
            <w:r w:rsidRPr="00A1086E">
              <w:rPr>
                <w:rFonts w:ascii="宋体" w:hAnsi="宋体" w:cs="Arial" w:hint="eastAsia"/>
                <w:sz w:val="22"/>
              </w:rPr>
              <w:t>上执行insert</w:t>
            </w:r>
            <w:r w:rsidRPr="00A1086E">
              <w:rPr>
                <w:rFonts w:ascii="宋体" w:hAnsi="宋体" w:cs="Arial"/>
                <w:sz w:val="22"/>
              </w:rPr>
              <w:t>(</w:t>
            </w:r>
            <w:r w:rsidRPr="00A1086E">
              <w:rPr>
                <w:rFonts w:ascii="宋体" w:hAnsi="宋体" w:cs="Arial" w:hint="eastAsia"/>
                <w:sz w:val="22"/>
              </w:rPr>
              <w:t>写</w:t>
            </w:r>
            <w:r w:rsidRPr="00A1086E">
              <w:rPr>
                <w:rFonts w:ascii="宋体" w:hAnsi="宋体" w:cs="Arial"/>
                <w:sz w:val="22"/>
              </w:rPr>
              <w:t>)</w:t>
            </w:r>
            <w:r w:rsidRPr="00A1086E">
              <w:rPr>
                <w:rFonts w:ascii="宋体" w:hAnsi="宋体" w:cs="Arial" w:hint="eastAsia"/>
                <w:sz w:val="22"/>
              </w:rPr>
              <w:t>语句，查看其是否路由到非只读实例</w:t>
            </w:r>
            <w:r w:rsidR="007031CF">
              <w:rPr>
                <w:rFonts w:ascii="宋体" w:hAnsi="宋体" w:cs="Arial" w:hint="eastAsia"/>
                <w:sz w:val="22"/>
              </w:rPr>
              <w:t>(主库)</w:t>
            </w:r>
            <w:r w:rsidRPr="00A1086E">
              <w:rPr>
                <w:rFonts w:ascii="宋体" w:hAnsi="宋体" w:cs="Arial" w:hint="eastAsia"/>
                <w:sz w:val="22"/>
              </w:rPr>
              <w:t>上执行</w:t>
            </w:r>
          </w:p>
          <w:p w14:paraId="131466B9" w14:textId="18709F41" w:rsidR="00246BF0" w:rsidRPr="00A1086E" w:rsidRDefault="00246BF0" w:rsidP="00CB5FCF">
            <w:pPr>
              <w:numPr>
                <w:ilvl w:val="0"/>
                <w:numId w:val="17"/>
              </w:numPr>
              <w:tabs>
                <w:tab w:val="clear" w:pos="360"/>
              </w:tabs>
              <w:spacing w:line="240" w:lineRule="auto"/>
              <w:ind w:left="-66" w:firstLine="0"/>
              <w:rPr>
                <w:rFonts w:ascii="宋体" w:hAnsi="宋体" w:cs="Arial"/>
                <w:sz w:val="22"/>
              </w:rPr>
            </w:pPr>
            <w:r w:rsidRPr="00A1086E">
              <w:rPr>
                <w:rFonts w:ascii="宋体" w:hAnsi="宋体" w:cs="Arial" w:hint="eastAsia"/>
                <w:sz w:val="22"/>
              </w:rPr>
              <w:t>在数据库中间件上开启事务，并</w:t>
            </w:r>
            <w:r w:rsidR="00A6647C" w:rsidRPr="00CB5FCF">
              <w:rPr>
                <w:rFonts w:ascii="宋体" w:hAnsi="宋体" w:cs="Arial" w:hint="eastAsia"/>
                <w:color w:val="FF0000"/>
                <w:sz w:val="22"/>
              </w:rPr>
              <w:t>在</w:t>
            </w:r>
            <w:r w:rsidR="00A6647C" w:rsidRPr="00A02650">
              <w:rPr>
                <w:rFonts w:ascii="宋体" w:hAnsi="宋体" w:cs="Arial" w:hint="eastAsia"/>
                <w:color w:val="FF0000"/>
                <w:sz w:val="22"/>
              </w:rPr>
              <w:t>分片表customer</w:t>
            </w:r>
            <w:r w:rsidRPr="00A1086E">
              <w:rPr>
                <w:rFonts w:ascii="宋体" w:hAnsi="宋体" w:cs="Arial" w:hint="eastAsia"/>
                <w:sz w:val="22"/>
              </w:rPr>
              <w:t>执行insert和select语句，均在主节点上执行</w:t>
            </w:r>
          </w:p>
        </w:tc>
      </w:tr>
      <w:tr w:rsidR="00246BF0" w:rsidRPr="00A1086E" w14:paraId="40F7080F"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1FCB3F3F" w14:textId="77777777" w:rsidR="00246BF0" w:rsidRPr="00D938EB" w:rsidRDefault="00246BF0" w:rsidP="00CA0EAD">
            <w:pPr>
              <w:spacing w:line="276" w:lineRule="auto"/>
              <w:ind w:firstLine="66"/>
              <w:rPr>
                <w:rFonts w:ascii="宋体" w:hAnsi="宋体" w:cs="Arial"/>
                <w:sz w:val="22"/>
              </w:rPr>
            </w:pPr>
            <w:r w:rsidRPr="00D938EB">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A8F5569" w14:textId="77777777" w:rsidR="00246BF0" w:rsidRPr="00A1086E" w:rsidRDefault="00246BF0" w:rsidP="00126C0C">
            <w:pPr>
              <w:ind w:firstLine="0"/>
              <w:rPr>
                <w:rFonts w:ascii="宋体" w:hAnsi="宋体" w:cs="Arial"/>
                <w:sz w:val="22"/>
              </w:rPr>
            </w:pPr>
            <w:r w:rsidRPr="00A1086E">
              <w:rPr>
                <w:rFonts w:ascii="宋体" w:hAnsi="宋体" w:cs="Arial" w:hint="eastAsia"/>
                <w:sz w:val="22"/>
              </w:rPr>
              <w:t>读语句只路由到只读实例上去执行，写语句路由到非只读实例上执行</w:t>
            </w:r>
          </w:p>
          <w:p w14:paraId="534609E9" w14:textId="77CC72B6" w:rsidR="00246BF0" w:rsidRPr="00D938EB" w:rsidRDefault="00246BF0" w:rsidP="00CA0EAD">
            <w:pPr>
              <w:spacing w:line="276" w:lineRule="auto"/>
              <w:ind w:firstLine="0"/>
              <w:rPr>
                <w:rFonts w:ascii="宋体" w:hAnsi="宋体" w:cs="Arial"/>
                <w:sz w:val="22"/>
              </w:rPr>
            </w:pPr>
            <w:r w:rsidRPr="00A1086E">
              <w:rPr>
                <w:rFonts w:ascii="宋体" w:hAnsi="宋体" w:cs="Arial" w:hint="eastAsia"/>
                <w:sz w:val="22"/>
              </w:rPr>
              <w:t>满足在数据库节点上开启读写分离功能，默认无事务写SQL在主节点执行，读SQL在从节点执行；事务内读写SQL都在主节点执行</w:t>
            </w:r>
          </w:p>
        </w:tc>
      </w:tr>
      <w:tr w:rsidR="00246BF0" w:rsidRPr="00A1086E" w14:paraId="7BB7D59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FFD0E2D" w14:textId="77777777" w:rsidR="00246BF0" w:rsidRPr="00A1086E" w:rsidRDefault="00246BF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A15AF50" w14:textId="0D0D8F4F" w:rsidR="00246BF0" w:rsidRPr="00A1086E" w:rsidRDefault="00246BF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CF3572B" w14:textId="77777777" w:rsidR="00246BF0" w:rsidRPr="00A1086E" w:rsidRDefault="00246BF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1E63F4EC" w14:textId="7FE63002" w:rsidR="00246BF0" w:rsidRPr="00A1086E" w:rsidRDefault="00246BF0" w:rsidP="00CA0EAD">
            <w:pPr>
              <w:spacing w:line="276" w:lineRule="auto"/>
              <w:ind w:firstLine="0"/>
              <w:rPr>
                <w:rFonts w:ascii="宋体" w:hAnsi="宋体" w:cs="Arial"/>
                <w:sz w:val="22"/>
              </w:rPr>
            </w:pPr>
            <w:r w:rsidRPr="00A1086E">
              <w:rPr>
                <w:rFonts w:ascii="宋体" w:hAnsi="宋体" w:cs="Arial"/>
                <w:i/>
                <w:color w:val="C00000"/>
                <w:sz w:val="22"/>
              </w:rPr>
              <w:t>A:较好完成，</w:t>
            </w:r>
            <w:del w:id="275" w:author="shi wei" w:date="2017-03-09T11:17:00Z">
              <w:r w:rsidRPr="00A1086E" w:rsidDel="00AE12CB">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246BF0" w:rsidRPr="00A1086E" w14:paraId="68F03D1E"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5689726B" w14:textId="77777777" w:rsidR="00246BF0" w:rsidRPr="00A1086E" w:rsidRDefault="00246BF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1F76330" w14:textId="77777777" w:rsidR="00246BF0" w:rsidRPr="00A1086E" w:rsidRDefault="00246BF0" w:rsidP="00CA0EAD">
            <w:pPr>
              <w:spacing w:line="276" w:lineRule="auto"/>
              <w:ind w:firstLine="66"/>
              <w:rPr>
                <w:rFonts w:ascii="宋体" w:hAnsi="宋体" w:cs="Arial"/>
                <w:kern w:val="0"/>
                <w:sz w:val="22"/>
                <w:szCs w:val="21"/>
              </w:rPr>
            </w:pPr>
          </w:p>
          <w:p w14:paraId="3AA50CFE" w14:textId="77777777" w:rsidR="00246BF0" w:rsidRPr="00A1086E" w:rsidRDefault="00246BF0" w:rsidP="00CA0EAD">
            <w:pPr>
              <w:spacing w:line="276" w:lineRule="auto"/>
              <w:ind w:firstLine="66"/>
              <w:rPr>
                <w:rFonts w:ascii="宋体" w:hAnsi="宋体" w:cs="Arial"/>
                <w:kern w:val="0"/>
                <w:sz w:val="22"/>
                <w:szCs w:val="21"/>
              </w:rPr>
            </w:pPr>
          </w:p>
        </w:tc>
      </w:tr>
      <w:tr w:rsidR="00246BF0" w:rsidRPr="00A1086E" w14:paraId="0C10CD15"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365A7B9" w14:textId="77777777" w:rsidR="00246BF0" w:rsidRPr="00A1086E" w:rsidRDefault="00246BF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4DE05FC3" w14:textId="77777777" w:rsidR="00246BF0" w:rsidRPr="00A1086E" w:rsidRDefault="00246BF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3C6A9D6" w14:textId="77777777" w:rsidR="00246BF0" w:rsidRPr="00A1086E" w:rsidRDefault="00246BF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76E4318" w14:textId="77777777" w:rsidR="00246BF0" w:rsidRPr="00A1086E" w:rsidRDefault="00246BF0" w:rsidP="00CA0EAD">
            <w:pPr>
              <w:pStyle w:val="aa"/>
              <w:widowControl w:val="0"/>
              <w:spacing w:before="156" w:line="276" w:lineRule="auto"/>
              <w:ind w:firstLine="66"/>
              <w:outlineLvl w:val="9"/>
              <w:rPr>
                <w:rFonts w:ascii="宋体" w:eastAsia="宋体" w:hAnsi="宋体" w:cs="Arial"/>
                <w:kern w:val="2"/>
                <w:sz w:val="22"/>
                <w:szCs w:val="21"/>
              </w:rPr>
            </w:pPr>
          </w:p>
        </w:tc>
      </w:tr>
    </w:tbl>
    <w:p w14:paraId="56F2C707" w14:textId="77777777" w:rsidR="004E610E" w:rsidRPr="00A1086E" w:rsidRDefault="004E610E" w:rsidP="00325592">
      <w:pPr>
        <w:pStyle w:val="4"/>
        <w:numPr>
          <w:ilvl w:val="3"/>
          <w:numId w:val="2"/>
        </w:numPr>
        <w:ind w:left="567" w:hanging="560"/>
        <w:rPr>
          <w:rFonts w:ascii="宋体" w:eastAsia="宋体" w:hAnsi="宋体"/>
        </w:rPr>
      </w:pPr>
      <w:r w:rsidRPr="00A1086E">
        <w:rPr>
          <w:rFonts w:ascii="宋体" w:eastAsia="宋体" w:hAnsi="宋体" w:hint="eastAsia"/>
        </w:rPr>
        <w:t>应用控制读写分离测试</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1224E1" w:rsidRPr="00A1086E" w14:paraId="5B75D0B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28694D31" w14:textId="77777777" w:rsidR="001224E1" w:rsidRPr="00A1086E" w:rsidRDefault="001224E1" w:rsidP="00CA0EAD">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AC3252B" w14:textId="0CA55D68" w:rsidR="001224E1" w:rsidRPr="00A1086E" w:rsidRDefault="00551A20" w:rsidP="00CA0EAD">
            <w:pPr>
              <w:spacing w:line="276" w:lineRule="auto"/>
              <w:ind w:firstLine="0"/>
              <w:rPr>
                <w:rFonts w:ascii="宋体" w:hAnsi="宋体" w:cs="Arial"/>
                <w:sz w:val="22"/>
                <w:szCs w:val="21"/>
              </w:rPr>
            </w:pPr>
            <w:r w:rsidRPr="00A1086E">
              <w:rPr>
                <w:rFonts w:ascii="宋体" w:hAnsi="宋体" w:cs="Arial" w:hint="eastAsia"/>
                <w:sz w:val="22"/>
              </w:rPr>
              <w:t>读写分离</w:t>
            </w:r>
          </w:p>
        </w:tc>
      </w:tr>
      <w:tr w:rsidR="00551A20" w:rsidRPr="00A1086E" w14:paraId="7274B0A6" w14:textId="77777777" w:rsidTr="00CA0EAD">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1D3E99F"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9B65200" w14:textId="6505A984" w:rsidR="00551A20" w:rsidRPr="00A1086E" w:rsidRDefault="00551A20" w:rsidP="00CA0EAD">
            <w:pPr>
              <w:spacing w:line="276" w:lineRule="auto"/>
              <w:ind w:firstLine="0"/>
              <w:rPr>
                <w:rFonts w:ascii="宋体" w:hAnsi="宋体" w:cs="Arial"/>
                <w:sz w:val="22"/>
                <w:szCs w:val="21"/>
              </w:rPr>
            </w:pPr>
            <w:r w:rsidRPr="00A1086E">
              <w:rPr>
                <w:rFonts w:ascii="宋体" w:hAnsi="宋体" w:cs="Arial" w:hint="eastAsia"/>
                <w:sz w:val="22"/>
                <w:szCs w:val="21"/>
              </w:rPr>
              <w:t>基础</w:t>
            </w:r>
          </w:p>
        </w:tc>
      </w:tr>
      <w:tr w:rsidR="00551A20" w:rsidRPr="00A1086E" w14:paraId="04A5D959"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1A9CAAB"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9D0A70F" w14:textId="3E324AF2" w:rsidR="00551A20" w:rsidRPr="00A1086E" w:rsidRDefault="00551A20" w:rsidP="00CA0EAD">
            <w:pPr>
              <w:spacing w:line="276" w:lineRule="auto"/>
              <w:ind w:firstLine="0"/>
              <w:rPr>
                <w:rFonts w:ascii="宋体" w:hAnsi="宋体" w:cs="Arial"/>
                <w:sz w:val="22"/>
                <w:szCs w:val="21"/>
              </w:rPr>
            </w:pPr>
            <w:r w:rsidRPr="00A1086E">
              <w:rPr>
                <w:rFonts w:ascii="宋体" w:hAnsi="宋体" w:hint="eastAsia"/>
                <w:sz w:val="22"/>
              </w:rPr>
              <w:t>测试组件能否由应用控制读写分离</w:t>
            </w:r>
          </w:p>
        </w:tc>
      </w:tr>
      <w:tr w:rsidR="00551A20" w:rsidRPr="00A1086E" w14:paraId="369B334C"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698FE3AD"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lastRenderedPageBreak/>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ECBCA42" w14:textId="7D0EBF33" w:rsidR="00EA3628" w:rsidRPr="00CB5FCF" w:rsidRDefault="00EA3628" w:rsidP="00CB5FCF">
            <w:pPr>
              <w:pStyle w:val="ab"/>
              <w:numPr>
                <w:ilvl w:val="6"/>
                <w:numId w:val="110"/>
              </w:numPr>
              <w:tabs>
                <w:tab w:val="clear" w:pos="2940"/>
              </w:tabs>
              <w:spacing w:line="276" w:lineRule="auto"/>
              <w:ind w:left="359" w:firstLineChars="0"/>
              <w:rPr>
                <w:rFonts w:ascii="宋体" w:hAnsi="宋体" w:cs="Arial"/>
                <w:color w:val="FF0000"/>
                <w:sz w:val="22"/>
              </w:rPr>
            </w:pPr>
            <w:r w:rsidRPr="00CB5FCF">
              <w:rPr>
                <w:rFonts w:ascii="宋体" w:hAnsi="宋体" w:cs="Arial"/>
                <w:color w:val="FF0000"/>
                <w:sz w:val="22"/>
              </w:rPr>
              <w:t>用例4.1.</w:t>
            </w:r>
            <w:r w:rsidR="00BA5AB3" w:rsidRPr="00BA5AB3">
              <w:rPr>
                <w:rFonts w:ascii="宋体" w:hAnsi="宋体" w:cs="Arial"/>
                <w:color w:val="00B0F0"/>
                <w:sz w:val="22"/>
              </w:rPr>
              <w:t>2</w:t>
            </w:r>
            <w:ins w:id="276" w:author="shi wei" w:date="2017-03-09T11:17:00Z">
              <w:r w:rsidR="002F79F8">
                <w:rPr>
                  <w:rFonts w:ascii="宋体" w:hAnsi="宋体" w:cs="Arial" w:hint="eastAsia"/>
                  <w:color w:val="00B0F0"/>
                  <w:sz w:val="22"/>
                </w:rPr>
                <w:t>中的库表已存在</w:t>
              </w:r>
            </w:ins>
            <w:del w:id="277" w:author="shi wei" w:date="2017-03-09T11:17:00Z">
              <w:r w:rsidRPr="00CB5FCF" w:rsidDel="002F79F8">
                <w:rPr>
                  <w:rFonts w:ascii="宋体" w:hAnsi="宋体" w:cs="Arial"/>
                  <w:color w:val="FF0000"/>
                  <w:sz w:val="22"/>
                </w:rPr>
                <w:delText>已成功执行</w:delText>
              </w:r>
            </w:del>
            <w:r w:rsidRPr="00CB5FCF">
              <w:rPr>
                <w:rFonts w:ascii="宋体" w:hAnsi="宋体" w:cs="Arial"/>
                <w:color w:val="FF0000"/>
                <w:sz w:val="22"/>
              </w:rPr>
              <w:t>，数据库中间件上存在分片表customer</w:t>
            </w:r>
          </w:p>
          <w:p w14:paraId="36BE7B5B" w14:textId="77777777" w:rsidR="00EA3628" w:rsidRPr="00CB5FCF" w:rsidRDefault="00EA3628" w:rsidP="00CB5FCF">
            <w:pPr>
              <w:pStyle w:val="ab"/>
              <w:numPr>
                <w:ilvl w:val="6"/>
                <w:numId w:val="110"/>
              </w:numPr>
              <w:tabs>
                <w:tab w:val="clear" w:pos="2940"/>
              </w:tabs>
              <w:spacing w:line="276" w:lineRule="auto"/>
              <w:ind w:left="359" w:firstLineChars="0"/>
              <w:rPr>
                <w:rFonts w:ascii="宋体" w:hAnsi="宋体" w:cs="Arial"/>
                <w:color w:val="FF0000"/>
                <w:sz w:val="22"/>
              </w:rPr>
            </w:pPr>
            <w:r w:rsidRPr="00CB5FCF">
              <w:rPr>
                <w:rFonts w:ascii="宋体" w:hAnsi="宋体" w:cs="Arial"/>
                <w:color w:val="FF0000"/>
                <w:sz w:val="22"/>
              </w:rPr>
              <w:t>数据库中间件的后台物理库为逻辑主从式数据库</w:t>
            </w:r>
          </w:p>
          <w:p w14:paraId="501E5477" w14:textId="12822C15" w:rsidR="00551A20" w:rsidRPr="007076AE" w:rsidRDefault="00EA3628" w:rsidP="00CB5FCF">
            <w:pPr>
              <w:pStyle w:val="ab"/>
              <w:numPr>
                <w:ilvl w:val="6"/>
                <w:numId w:val="110"/>
              </w:numPr>
              <w:tabs>
                <w:tab w:val="clear" w:pos="2940"/>
              </w:tabs>
              <w:spacing w:line="276" w:lineRule="auto"/>
              <w:ind w:left="359" w:firstLineChars="0"/>
              <w:rPr>
                <w:rFonts w:ascii="宋体" w:hAnsi="宋体" w:cs="Arial"/>
                <w:sz w:val="22"/>
              </w:rPr>
            </w:pPr>
            <w:r w:rsidRPr="00CB5FCF">
              <w:rPr>
                <w:rFonts w:ascii="宋体" w:hAnsi="宋体" w:cs="Arial"/>
                <w:color w:val="FF0000"/>
                <w:sz w:val="22"/>
              </w:rPr>
              <w:t>主从库上都有分片表customer，为了验证读写分离功能，需保证逻辑主从数据库上的数据不一致</w:t>
            </w:r>
          </w:p>
        </w:tc>
      </w:tr>
      <w:tr w:rsidR="00551A20" w:rsidRPr="00A1086E" w14:paraId="20D63B90"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7B0BAAD2"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8B5FE9F" w14:textId="26E1E418" w:rsidR="00A35300" w:rsidRPr="00A1086E" w:rsidRDefault="00551A20" w:rsidP="00CB5FCF">
            <w:pPr>
              <w:numPr>
                <w:ilvl w:val="0"/>
                <w:numId w:val="80"/>
              </w:numPr>
              <w:tabs>
                <w:tab w:val="clear" w:pos="360"/>
              </w:tabs>
              <w:spacing w:line="240" w:lineRule="auto"/>
              <w:ind w:left="0" w:firstLine="0"/>
              <w:rPr>
                <w:rFonts w:ascii="宋体" w:hAnsi="宋体" w:cs="Arial"/>
                <w:sz w:val="22"/>
              </w:rPr>
            </w:pPr>
            <w:r w:rsidRPr="00A1086E">
              <w:rPr>
                <w:rFonts w:ascii="宋体" w:hAnsi="宋体" w:cs="Arial" w:hint="eastAsia"/>
                <w:sz w:val="22"/>
              </w:rPr>
              <w:t>在数据库中间件上关闭读写分离功能</w:t>
            </w:r>
          </w:p>
          <w:p w14:paraId="3EFF96A4" w14:textId="42F8249E" w:rsidR="00A35300" w:rsidRPr="00A35300" w:rsidRDefault="00551A20" w:rsidP="00CB5FCF">
            <w:pPr>
              <w:tabs>
                <w:tab w:val="left" w:pos="360"/>
              </w:tabs>
              <w:spacing w:line="240" w:lineRule="auto"/>
              <w:ind w:left="360" w:firstLine="0"/>
              <w:rPr>
                <w:rFonts w:ascii="宋体" w:hAnsi="宋体" w:cs="Arial"/>
                <w:sz w:val="22"/>
              </w:rPr>
            </w:pPr>
            <w:r w:rsidRPr="007076AE">
              <w:rPr>
                <w:rFonts w:ascii="宋体" w:hAnsi="宋体" w:cs="Arial" w:hint="eastAsia"/>
                <w:sz w:val="22"/>
              </w:rPr>
              <w:t>应用链接到数据库中间件上执行SQL</w:t>
            </w:r>
            <w:r w:rsidRPr="00A35300">
              <w:rPr>
                <w:rFonts w:ascii="宋体" w:hAnsi="宋体" w:cs="Arial" w:hint="eastAsia"/>
                <w:sz w:val="22"/>
              </w:rPr>
              <w:t>时，由应用通过特殊</w:t>
            </w:r>
            <w:r w:rsidRPr="00A35300">
              <w:rPr>
                <w:rFonts w:ascii="宋体" w:hAnsi="宋体" w:cs="Arial"/>
                <w:sz w:val="22"/>
              </w:rPr>
              <w:t>SQL注释或开关控制SQL是到写节点上执行或到从节点上执行；</w:t>
            </w:r>
          </w:p>
          <w:p w14:paraId="09A52DAF" w14:textId="7A959EF3" w:rsidR="00551A20" w:rsidRPr="007076AE" w:rsidRDefault="008D4744" w:rsidP="00CB5FCF">
            <w:pPr>
              <w:tabs>
                <w:tab w:val="left" w:pos="360"/>
              </w:tabs>
              <w:spacing w:line="240" w:lineRule="auto"/>
              <w:ind w:left="360" w:firstLine="0"/>
              <w:rPr>
                <w:rFonts w:ascii="宋体" w:hAnsi="宋体" w:cs="Arial"/>
                <w:sz w:val="22"/>
              </w:rPr>
            </w:pPr>
            <w:r w:rsidRPr="00CB5FCF">
              <w:rPr>
                <w:rFonts w:ascii="宋体" w:hAnsi="宋体" w:cs="Arial" w:hint="eastAsia"/>
                <w:color w:val="FF0000"/>
                <w:sz w:val="22"/>
              </w:rPr>
              <w:t>在分片表</w:t>
            </w:r>
            <w:r w:rsidRPr="00CB5FCF">
              <w:rPr>
                <w:rFonts w:ascii="宋体" w:hAnsi="宋体" w:cs="Arial"/>
                <w:color w:val="FF0000"/>
                <w:sz w:val="22"/>
              </w:rPr>
              <w:t>customer上</w:t>
            </w:r>
            <w:r w:rsidR="00551A20" w:rsidRPr="00A1086E">
              <w:rPr>
                <w:rFonts w:ascii="宋体" w:hAnsi="宋体" w:cs="Arial" w:hint="eastAsia"/>
                <w:sz w:val="22"/>
              </w:rPr>
              <w:t>测试 INSERT、SELECT等SQL的读写分离执行情况；</w:t>
            </w:r>
          </w:p>
        </w:tc>
      </w:tr>
      <w:tr w:rsidR="00551A20" w:rsidRPr="00A1086E" w14:paraId="6C11E577"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5B7C480"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E1E7138" w14:textId="77777777" w:rsidR="00551A20" w:rsidRPr="00A1086E" w:rsidRDefault="00551A20" w:rsidP="00126C0C">
            <w:pPr>
              <w:ind w:firstLine="0"/>
              <w:rPr>
                <w:rFonts w:ascii="宋体" w:hAnsi="宋体" w:cs="Arial"/>
                <w:sz w:val="22"/>
              </w:rPr>
            </w:pPr>
            <w:r w:rsidRPr="00A1086E">
              <w:rPr>
                <w:rFonts w:ascii="宋体" w:hAnsi="宋体" w:cs="Arial" w:hint="eastAsia"/>
                <w:sz w:val="22"/>
              </w:rPr>
              <w:t>上述SQL均能正常执行；</w:t>
            </w:r>
          </w:p>
          <w:p w14:paraId="05FA3D64" w14:textId="20EA73DF" w:rsidR="00551A20" w:rsidRPr="00A1086E" w:rsidRDefault="00551A20" w:rsidP="00CA0EAD">
            <w:pPr>
              <w:spacing w:line="276" w:lineRule="auto"/>
              <w:ind w:firstLine="0"/>
              <w:rPr>
                <w:rFonts w:ascii="宋体" w:hAnsi="宋体" w:cs="Arial"/>
                <w:sz w:val="22"/>
                <w:szCs w:val="21"/>
              </w:rPr>
            </w:pPr>
            <w:r w:rsidRPr="00A1086E">
              <w:rPr>
                <w:rFonts w:ascii="宋体" w:hAnsi="宋体" w:cs="Arial" w:hint="eastAsia"/>
                <w:sz w:val="22"/>
              </w:rPr>
              <w:t>应用控制的读写分离权限较高，会由应用的SQL注释决定读写分离情况；</w:t>
            </w:r>
          </w:p>
        </w:tc>
      </w:tr>
      <w:tr w:rsidR="00551A20" w:rsidRPr="00A1086E" w14:paraId="7DF12EEB"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059CF2A8" w14:textId="77777777" w:rsidR="00551A20" w:rsidRPr="00A1086E" w:rsidRDefault="00551A20" w:rsidP="00CA0EAD">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115C436" w14:textId="5C3F77DB" w:rsidR="00551A20" w:rsidRPr="00A1086E" w:rsidRDefault="00551A2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B1539C2" w14:textId="77777777" w:rsidR="00551A20" w:rsidRPr="00A1086E" w:rsidRDefault="00551A20" w:rsidP="00CA0EA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855C848" w14:textId="4229585F" w:rsidR="00551A20" w:rsidRPr="00A1086E" w:rsidRDefault="00551A20" w:rsidP="00CA0EAD">
            <w:pPr>
              <w:spacing w:line="276" w:lineRule="auto"/>
              <w:ind w:firstLine="0"/>
              <w:rPr>
                <w:rFonts w:ascii="宋体" w:hAnsi="宋体" w:cs="Arial"/>
                <w:sz w:val="22"/>
              </w:rPr>
            </w:pPr>
            <w:r w:rsidRPr="00A1086E">
              <w:rPr>
                <w:rFonts w:ascii="宋体" w:hAnsi="宋体" w:cs="Arial"/>
                <w:i/>
                <w:color w:val="C00000"/>
                <w:sz w:val="22"/>
              </w:rPr>
              <w:t>A:较好完成，</w:t>
            </w:r>
            <w:del w:id="278" w:author="shi wei" w:date="2017-03-09T11:18:00Z">
              <w:r w:rsidRPr="00A1086E" w:rsidDel="003F53C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551A20" w:rsidRPr="00A1086E" w14:paraId="400D5B7E" w14:textId="77777777" w:rsidTr="00CA0EAD">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8A1F97D" w14:textId="77777777" w:rsidR="00551A20" w:rsidRPr="00A1086E" w:rsidRDefault="00551A20" w:rsidP="00CA0EAD">
            <w:pPr>
              <w:spacing w:line="276" w:lineRule="auto"/>
              <w:ind w:right="113"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8ECFDA9" w14:textId="77777777" w:rsidR="00551A20" w:rsidRPr="00A1086E" w:rsidRDefault="00551A20" w:rsidP="00CA0EAD">
            <w:pPr>
              <w:spacing w:line="276" w:lineRule="auto"/>
              <w:ind w:firstLine="66"/>
              <w:rPr>
                <w:rFonts w:ascii="宋体" w:hAnsi="宋体" w:cs="Arial"/>
                <w:kern w:val="0"/>
                <w:sz w:val="22"/>
                <w:szCs w:val="21"/>
              </w:rPr>
            </w:pPr>
          </w:p>
          <w:p w14:paraId="66CC20A6" w14:textId="77777777" w:rsidR="00551A20" w:rsidRPr="00A1086E" w:rsidRDefault="00551A20" w:rsidP="00CA0EAD">
            <w:pPr>
              <w:spacing w:line="276" w:lineRule="auto"/>
              <w:ind w:firstLine="66"/>
              <w:rPr>
                <w:rFonts w:ascii="宋体" w:hAnsi="宋体" w:cs="Arial"/>
                <w:kern w:val="0"/>
                <w:sz w:val="22"/>
                <w:szCs w:val="21"/>
              </w:rPr>
            </w:pPr>
          </w:p>
        </w:tc>
      </w:tr>
      <w:tr w:rsidR="00551A20" w:rsidRPr="00A1086E" w14:paraId="39424993" w14:textId="77777777" w:rsidTr="00CA0EAD">
        <w:trPr>
          <w:cantSplit/>
        </w:trPr>
        <w:tc>
          <w:tcPr>
            <w:tcW w:w="1260" w:type="dxa"/>
            <w:tcBorders>
              <w:top w:val="single" w:sz="4" w:space="0" w:color="auto"/>
              <w:left w:val="single" w:sz="4" w:space="0" w:color="auto"/>
              <w:bottom w:val="single" w:sz="4" w:space="0" w:color="auto"/>
              <w:right w:val="single" w:sz="4" w:space="0" w:color="auto"/>
            </w:tcBorders>
            <w:hideMark/>
          </w:tcPr>
          <w:p w14:paraId="5B7BCCC9" w14:textId="77777777" w:rsidR="00551A20" w:rsidRPr="00A1086E" w:rsidRDefault="00551A2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376C16F5" w14:textId="77777777" w:rsidR="00551A20" w:rsidRPr="00A1086E" w:rsidRDefault="00551A20" w:rsidP="00CA0EAD">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48B989F9" w14:textId="77777777" w:rsidR="00551A20" w:rsidRPr="00A1086E" w:rsidRDefault="00551A20" w:rsidP="00CA0EAD">
            <w:pPr>
              <w:spacing w:line="276" w:lineRule="auto"/>
              <w:ind w:right="113"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10EEEE8D" w14:textId="77777777" w:rsidR="00551A20" w:rsidRPr="00A1086E" w:rsidRDefault="00551A20" w:rsidP="00CA0EAD">
            <w:pPr>
              <w:pStyle w:val="aa"/>
              <w:widowControl w:val="0"/>
              <w:spacing w:before="156" w:line="276" w:lineRule="auto"/>
              <w:ind w:firstLine="66"/>
              <w:outlineLvl w:val="9"/>
              <w:rPr>
                <w:rFonts w:ascii="宋体" w:eastAsia="宋体" w:hAnsi="宋体" w:cs="Arial"/>
                <w:kern w:val="2"/>
                <w:sz w:val="22"/>
                <w:szCs w:val="21"/>
              </w:rPr>
            </w:pPr>
          </w:p>
        </w:tc>
      </w:tr>
    </w:tbl>
    <w:p w14:paraId="79DE6015" w14:textId="77777777" w:rsidR="004E610E" w:rsidRPr="00A1086E" w:rsidRDefault="004E610E" w:rsidP="00325592">
      <w:pPr>
        <w:pStyle w:val="2"/>
        <w:numPr>
          <w:ilvl w:val="1"/>
          <w:numId w:val="2"/>
        </w:numPr>
        <w:spacing w:line="412" w:lineRule="auto"/>
        <w:rPr>
          <w:rFonts w:ascii="宋体" w:eastAsia="宋体" w:hAnsi="宋体"/>
        </w:rPr>
      </w:pPr>
      <w:bookmarkStart w:id="279" w:name="_Toc471846819"/>
      <w:bookmarkStart w:id="280" w:name="_Toc475119134"/>
      <w:r w:rsidRPr="00A1086E">
        <w:rPr>
          <w:rFonts w:ascii="宋体" w:eastAsia="宋体" w:hAnsi="宋体" w:hint="eastAsia"/>
        </w:rPr>
        <w:t>可用性</w:t>
      </w:r>
      <w:bookmarkEnd w:id="279"/>
      <w:bookmarkEnd w:id="280"/>
    </w:p>
    <w:p w14:paraId="3E9E7E2E" w14:textId="6E8D1FC7" w:rsidR="00346C62" w:rsidRPr="00493B2D" w:rsidRDefault="00346C62" w:rsidP="00493B2D">
      <w:pPr>
        <w:pStyle w:val="30"/>
        <w:numPr>
          <w:ilvl w:val="2"/>
          <w:numId w:val="2"/>
        </w:numPr>
      </w:pPr>
      <w:bookmarkStart w:id="281" w:name="_Toc471846820"/>
      <w:bookmarkStart w:id="282" w:name="_Toc475119135"/>
      <w:r w:rsidRPr="00493B2D">
        <w:rPr>
          <w:rFonts w:hint="eastAsia"/>
        </w:rPr>
        <w:t>数据库中间件集群高可用</w:t>
      </w:r>
      <w:bookmarkEnd w:id="281"/>
      <w:bookmarkEnd w:id="282"/>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23570314"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15B7D5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DE4F35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w:t>
            </w:r>
            <w:r w:rsidRPr="00346C62">
              <w:rPr>
                <w:rFonts w:ascii="宋体" w:hAnsi="宋体" w:cs="等线" w:hint="eastAsia"/>
                <w:sz w:val="22"/>
              </w:rPr>
              <w:t>库</w:t>
            </w:r>
            <w:r w:rsidRPr="00346C62">
              <w:rPr>
                <w:rFonts w:ascii="宋体" w:hAnsi="宋体" w:cs="Arial" w:hint="eastAsia"/>
                <w:sz w:val="22"/>
              </w:rPr>
              <w:t>中间件集群高可用</w:t>
            </w:r>
          </w:p>
        </w:tc>
      </w:tr>
      <w:tr w:rsidR="00346C62" w:rsidRPr="00346C62" w14:paraId="72EA2085"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5C1DE6E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22F7D6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691164CE"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AEE7B3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9F8CE5B"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sz w:val="22"/>
              </w:rPr>
              <w:t>测试</w:t>
            </w:r>
            <w:r w:rsidRPr="00346C62">
              <w:rPr>
                <w:rFonts w:ascii="宋体" w:hAnsi="宋体" w:cs="等线" w:hint="eastAsia"/>
                <w:sz w:val="22"/>
              </w:rPr>
              <w:t>数据库中间件</w:t>
            </w:r>
            <w:r w:rsidRPr="00346C62">
              <w:rPr>
                <w:rFonts w:ascii="宋体" w:hAnsi="宋体" w:cs="等线"/>
                <w:sz w:val="22"/>
              </w:rPr>
              <w:t>集群内有节点</w:t>
            </w:r>
            <w:r w:rsidRPr="00346C62">
              <w:rPr>
                <w:rFonts w:ascii="宋体" w:hAnsi="宋体" w:cs="等线" w:hint="eastAsia"/>
                <w:sz w:val="22"/>
              </w:rPr>
              <w:t>异常</w:t>
            </w:r>
            <w:r w:rsidRPr="00346C62">
              <w:rPr>
                <w:rFonts w:ascii="宋体" w:hAnsi="宋体" w:cs="等线"/>
                <w:sz w:val="22"/>
              </w:rPr>
              <w:t>崩溃时</w:t>
            </w:r>
            <w:r w:rsidRPr="00346C62">
              <w:rPr>
                <w:rFonts w:ascii="宋体" w:hAnsi="宋体" w:cs="等线" w:hint="eastAsia"/>
                <w:sz w:val="22"/>
              </w:rPr>
              <w:t>，数据库中间件集群仍可以正常对外提供服务</w:t>
            </w:r>
          </w:p>
        </w:tc>
      </w:tr>
      <w:tr w:rsidR="00346C62" w:rsidRPr="00346C62" w14:paraId="6FBC97A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5B55145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E576D3E" w14:textId="1B3A4909" w:rsidR="007A722F" w:rsidRPr="007A722F" w:rsidRDefault="007D1068" w:rsidP="00346C62">
            <w:pPr>
              <w:numPr>
                <w:ilvl w:val="0"/>
                <w:numId w:val="59"/>
              </w:numPr>
              <w:tabs>
                <w:tab w:val="left" w:pos="360"/>
              </w:tabs>
              <w:snapToGrid w:val="0"/>
              <w:spacing w:line="160" w:lineRule="atLeast"/>
              <w:rPr>
                <w:rFonts w:ascii="宋体" w:hAnsi="宋体" w:cs="Arial"/>
                <w:sz w:val="22"/>
              </w:rPr>
            </w:pPr>
            <w:r>
              <w:rPr>
                <w:rFonts w:ascii="宋体" w:hAnsi="宋体" w:cs="Arial" w:hint="eastAsia"/>
                <w:color w:val="00B0F0"/>
                <w:sz w:val="22"/>
              </w:rPr>
              <w:t>搭建</w:t>
            </w:r>
            <w:r w:rsidR="00236863" w:rsidRPr="00236863">
              <w:rPr>
                <w:rFonts w:ascii="宋体" w:hAnsi="宋体" w:cs="Arial" w:hint="eastAsia"/>
                <w:color w:val="00B0F0"/>
                <w:sz w:val="22"/>
              </w:rPr>
              <w:t>数据库集群</w:t>
            </w:r>
          </w:p>
          <w:p w14:paraId="69F94D53" w14:textId="1B7AFC38" w:rsidR="00346C62" w:rsidRPr="00346C62" w:rsidRDefault="00236863" w:rsidP="00346C62">
            <w:pPr>
              <w:numPr>
                <w:ilvl w:val="0"/>
                <w:numId w:val="59"/>
              </w:numPr>
              <w:tabs>
                <w:tab w:val="left" w:pos="360"/>
              </w:tabs>
              <w:snapToGrid w:val="0"/>
              <w:spacing w:line="160" w:lineRule="atLeast"/>
              <w:rPr>
                <w:rFonts w:ascii="宋体" w:hAnsi="宋体" w:cs="Arial"/>
                <w:sz w:val="22"/>
              </w:rPr>
            </w:pPr>
            <w:r w:rsidRPr="00236863">
              <w:rPr>
                <w:rFonts w:ascii="宋体" w:hAnsi="宋体" w:cs="Arial" w:hint="eastAsia"/>
                <w:color w:val="00B0F0"/>
                <w:sz w:val="22"/>
              </w:rPr>
              <w:t>在</w:t>
            </w:r>
            <w:r w:rsidR="007A722F">
              <w:rPr>
                <w:rFonts w:ascii="宋体" w:hAnsi="宋体" w:cs="Arial" w:hint="eastAsia"/>
                <w:color w:val="00B0F0"/>
                <w:sz w:val="22"/>
              </w:rPr>
              <w:t>1上</w:t>
            </w:r>
            <w:r w:rsidR="007D1068">
              <w:rPr>
                <w:rFonts w:ascii="宋体" w:hAnsi="宋体" w:cs="Arial" w:hint="eastAsia"/>
                <w:color w:val="00B0F0"/>
                <w:sz w:val="22"/>
              </w:rPr>
              <w:t>部署</w:t>
            </w:r>
            <w:r w:rsidR="00346C62" w:rsidRPr="00346C62">
              <w:rPr>
                <w:rFonts w:ascii="宋体" w:hAnsi="宋体" w:cs="Arial"/>
                <w:sz w:val="22"/>
              </w:rPr>
              <w:t>数据</w:t>
            </w:r>
            <w:r w:rsidR="00346C62" w:rsidRPr="00346C62">
              <w:rPr>
                <w:rFonts w:ascii="宋体" w:hAnsi="宋体" w:cs="等线" w:hint="eastAsia"/>
                <w:sz w:val="22"/>
              </w:rPr>
              <w:t>库</w:t>
            </w:r>
            <w:r w:rsidR="00346C62" w:rsidRPr="00346C62">
              <w:rPr>
                <w:rFonts w:ascii="宋体" w:hAnsi="宋体" w:cs="Arial"/>
                <w:sz w:val="22"/>
              </w:rPr>
              <w:t>中间件集群</w:t>
            </w:r>
            <w:r w:rsidR="00346C62" w:rsidRPr="00346C62">
              <w:rPr>
                <w:rFonts w:ascii="宋体" w:hAnsi="宋体" w:cs="Arial" w:hint="eastAsia"/>
                <w:sz w:val="22"/>
              </w:rPr>
              <w:t>，</w:t>
            </w:r>
            <w:r w:rsidR="00346C62" w:rsidRPr="00346C62">
              <w:rPr>
                <w:rFonts w:ascii="宋体" w:hAnsi="宋体" w:cs="Arial"/>
                <w:sz w:val="22"/>
              </w:rPr>
              <w:t>集群中包含</w:t>
            </w:r>
            <w:r w:rsidR="00346C62" w:rsidRPr="00346C62">
              <w:rPr>
                <w:rFonts w:ascii="宋体" w:hAnsi="宋体" w:cs="Arial" w:hint="eastAsia"/>
                <w:sz w:val="22"/>
              </w:rPr>
              <w:t>3个节点</w:t>
            </w:r>
          </w:p>
          <w:p w14:paraId="1C186A8E" w14:textId="77777777" w:rsidR="00346C62" w:rsidRPr="00346C62" w:rsidRDefault="00346C62" w:rsidP="00346C62">
            <w:pPr>
              <w:numPr>
                <w:ilvl w:val="0"/>
                <w:numId w:val="59"/>
              </w:numPr>
              <w:tabs>
                <w:tab w:val="left" w:pos="360"/>
              </w:tabs>
              <w:snapToGrid w:val="0"/>
              <w:spacing w:line="160" w:lineRule="atLeast"/>
              <w:rPr>
                <w:rFonts w:ascii="宋体" w:hAnsi="宋体" w:cs="Arial"/>
                <w:sz w:val="22"/>
              </w:rPr>
            </w:pPr>
            <w:r w:rsidRPr="00346C62">
              <w:rPr>
                <w:rFonts w:ascii="宋体" w:hAnsi="宋体" w:cs="Arial" w:hint="eastAsia"/>
                <w:sz w:val="22"/>
              </w:rPr>
              <w:t>启动组件的所有节点和服务</w:t>
            </w:r>
          </w:p>
        </w:tc>
      </w:tr>
      <w:tr w:rsidR="00346C62" w:rsidRPr="00346C62" w14:paraId="288F8D2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113129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3BC65B2"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hint="eastAsia"/>
                <w:sz w:val="22"/>
              </w:rPr>
              <w:t>断开其中的一个节点（kill进程、断开网络或宕机），另外两个节点可以提供正常服务</w:t>
            </w:r>
          </w:p>
          <w:p w14:paraId="2D9644C4"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hint="eastAsia"/>
                <w:sz w:val="22"/>
              </w:rPr>
              <w:t>执行D</w:t>
            </w:r>
            <w:r w:rsidRPr="00346C62">
              <w:rPr>
                <w:rFonts w:ascii="宋体" w:hAnsi="宋体" w:cs="Arial"/>
                <w:sz w:val="22"/>
              </w:rPr>
              <w:t>ML SQL</w:t>
            </w:r>
            <w:r w:rsidRPr="00346C62">
              <w:rPr>
                <w:rFonts w:ascii="宋体" w:hAnsi="宋体" w:cs="Arial" w:hint="eastAsia"/>
                <w:sz w:val="22"/>
              </w:rPr>
              <w:t>语句，查看结果是否符合预期</w:t>
            </w:r>
          </w:p>
          <w:p w14:paraId="78D8EAA4"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sz w:val="22"/>
              </w:rPr>
              <w:t>再次断开一个节点</w:t>
            </w:r>
            <w:r w:rsidRPr="00346C62">
              <w:rPr>
                <w:rFonts w:ascii="宋体" w:hAnsi="宋体" w:cs="Arial" w:hint="eastAsia"/>
                <w:sz w:val="22"/>
              </w:rPr>
              <w:t>（kill进程、断开网络或宕机），</w:t>
            </w:r>
            <w:r w:rsidRPr="00346C62">
              <w:rPr>
                <w:rFonts w:ascii="宋体" w:hAnsi="宋体" w:cs="Arial"/>
                <w:sz w:val="22"/>
              </w:rPr>
              <w:t>剩下的一个节点可正常提供服务</w:t>
            </w:r>
          </w:p>
          <w:p w14:paraId="34AE94CF" w14:textId="77777777" w:rsidR="00346C62" w:rsidRPr="00346C62" w:rsidRDefault="00346C62" w:rsidP="00346C62">
            <w:pPr>
              <w:numPr>
                <w:ilvl w:val="0"/>
                <w:numId w:val="60"/>
              </w:numPr>
              <w:tabs>
                <w:tab w:val="left" w:pos="360"/>
              </w:tabs>
              <w:spacing w:line="240" w:lineRule="auto"/>
              <w:rPr>
                <w:rFonts w:ascii="宋体" w:hAnsi="宋体" w:cs="Arial"/>
                <w:sz w:val="22"/>
              </w:rPr>
            </w:pPr>
            <w:r w:rsidRPr="00346C62">
              <w:rPr>
                <w:rFonts w:ascii="宋体" w:hAnsi="宋体" w:cs="Arial" w:hint="eastAsia"/>
                <w:sz w:val="22"/>
              </w:rPr>
              <w:t>执行D</w:t>
            </w:r>
            <w:r w:rsidRPr="00346C62">
              <w:rPr>
                <w:rFonts w:ascii="宋体" w:hAnsi="宋体" w:cs="Arial"/>
                <w:sz w:val="22"/>
              </w:rPr>
              <w:t>ML SQL</w:t>
            </w:r>
            <w:r w:rsidRPr="00346C62">
              <w:rPr>
                <w:rFonts w:ascii="宋体" w:hAnsi="宋体" w:cs="Arial" w:hint="eastAsia"/>
                <w:sz w:val="22"/>
              </w:rPr>
              <w:t>语句，查看结果是否符合预期</w:t>
            </w:r>
          </w:p>
        </w:tc>
      </w:tr>
      <w:tr w:rsidR="00346C62" w:rsidRPr="00346C62" w14:paraId="2C38ECA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6272E1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81F29A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节点异常崩溃时</w:t>
            </w:r>
            <w:r w:rsidRPr="00346C62">
              <w:rPr>
                <w:rFonts w:ascii="宋体" w:hAnsi="宋体" w:cs="Arial" w:hint="eastAsia"/>
                <w:sz w:val="22"/>
              </w:rPr>
              <w:t>，集群可对外正常提供服务，DML SQL语句执行结果符合预期</w:t>
            </w:r>
          </w:p>
          <w:p w14:paraId="6E8DBF96" w14:textId="77777777" w:rsidR="00346C62" w:rsidRPr="00346C62" w:rsidRDefault="00346C62" w:rsidP="00751CE6">
            <w:pPr>
              <w:numPr>
                <w:ilvl w:val="0"/>
                <w:numId w:val="102"/>
              </w:numPr>
              <w:spacing w:line="240" w:lineRule="auto"/>
              <w:rPr>
                <w:rFonts w:ascii="宋体" w:hAnsi="宋体" w:cs="Times New Roman"/>
                <w:sz w:val="22"/>
              </w:rPr>
            </w:pPr>
            <w:r w:rsidRPr="00346C62">
              <w:rPr>
                <w:rFonts w:ascii="宋体" w:hAnsi="宋体" w:cs="Times New Roman" w:hint="eastAsia"/>
                <w:sz w:val="22"/>
              </w:rPr>
              <w:t>第一个节点断开后，集群可对外正常提供服务</w:t>
            </w:r>
          </w:p>
          <w:p w14:paraId="4EFBC81D" w14:textId="77777777" w:rsidR="00346C62" w:rsidRPr="00346C62" w:rsidRDefault="00346C62" w:rsidP="00751CE6">
            <w:pPr>
              <w:numPr>
                <w:ilvl w:val="0"/>
                <w:numId w:val="102"/>
              </w:numPr>
              <w:spacing w:line="240" w:lineRule="auto"/>
              <w:rPr>
                <w:rFonts w:ascii="宋体" w:hAnsi="宋体" w:cs="Times New Roman"/>
                <w:sz w:val="22"/>
              </w:rPr>
            </w:pPr>
            <w:r w:rsidRPr="00346C62">
              <w:rPr>
                <w:rFonts w:ascii="宋体" w:hAnsi="宋体" w:cs="Times New Roman" w:hint="eastAsia"/>
                <w:sz w:val="22"/>
              </w:rPr>
              <w:t>第二个节点断开后，集群可对外正常提供服务</w:t>
            </w:r>
          </w:p>
        </w:tc>
      </w:tr>
      <w:tr w:rsidR="00346C62" w:rsidRPr="00346C62" w14:paraId="3FC0F0F3"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EDBC6F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29DACFD2" w14:textId="77777777" w:rsidR="00D938EB" w:rsidRPr="00A1086E" w:rsidRDefault="00D938EB" w:rsidP="00D938EB">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A6363B6" w14:textId="77777777" w:rsidR="00D938EB" w:rsidRPr="00A1086E" w:rsidRDefault="00D938EB" w:rsidP="00D938EB">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06DCF91" w14:textId="1264AF86" w:rsidR="00346C62" w:rsidRPr="00346C62" w:rsidRDefault="00D938EB" w:rsidP="00D938EB">
            <w:pPr>
              <w:spacing w:line="240" w:lineRule="auto"/>
              <w:ind w:firstLine="0"/>
              <w:rPr>
                <w:rFonts w:ascii="宋体" w:hAnsi="宋体" w:cs="Times New Roman"/>
                <w:sz w:val="22"/>
                <w:u w:val="single"/>
              </w:rPr>
            </w:pPr>
            <w:r w:rsidRPr="00A1086E">
              <w:rPr>
                <w:rFonts w:ascii="宋体" w:hAnsi="宋体" w:cs="Arial"/>
                <w:i/>
                <w:color w:val="C00000"/>
                <w:sz w:val="22"/>
              </w:rPr>
              <w:t>A:较好完成，</w:t>
            </w:r>
            <w:ins w:id="283" w:author="shi wei" w:date="2017-03-09T11:19:00Z">
              <w:r w:rsidR="00A45294" w:rsidRPr="00A1086E" w:rsidDel="00A45294">
                <w:rPr>
                  <w:rFonts w:ascii="宋体" w:hAnsi="宋体" w:cs="Arial"/>
                  <w:i/>
                  <w:color w:val="C00000"/>
                  <w:sz w:val="22"/>
                </w:rPr>
                <w:t xml:space="preserve"> </w:t>
              </w:r>
            </w:ins>
            <w:del w:id="284" w:author="shi wei" w:date="2017-03-09T11:19:00Z">
              <w:r w:rsidRPr="00A1086E" w:rsidDel="00A45294">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46C62" w:rsidRPr="00346C62" w14:paraId="20EE8885"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7E87D1B"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5D14650D"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275814E" w14:textId="77777777" w:rsidR="00346C62" w:rsidRPr="00346C62" w:rsidRDefault="00346C62" w:rsidP="00346C62">
            <w:pPr>
              <w:spacing w:line="240" w:lineRule="auto"/>
              <w:ind w:firstLine="0"/>
              <w:rPr>
                <w:rFonts w:ascii="宋体" w:hAnsi="宋体" w:cs="Arial"/>
                <w:kern w:val="0"/>
                <w:sz w:val="22"/>
              </w:rPr>
            </w:pPr>
          </w:p>
        </w:tc>
      </w:tr>
      <w:tr w:rsidR="00346C62" w:rsidRPr="00346C62" w14:paraId="31BBA6D0"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9F82177"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F28D98D"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1D2ED1DD"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2835C462" w14:textId="77777777" w:rsidR="00346C62" w:rsidRPr="00346C62" w:rsidRDefault="00346C62" w:rsidP="00346C62">
            <w:pPr>
              <w:spacing w:beforeLines="50" w:before="156" w:line="240" w:lineRule="auto"/>
              <w:ind w:firstLine="0"/>
              <w:rPr>
                <w:rFonts w:ascii="宋体" w:hAnsi="宋体" w:cs="Arial"/>
                <w:sz w:val="22"/>
              </w:rPr>
            </w:pPr>
          </w:p>
        </w:tc>
      </w:tr>
    </w:tbl>
    <w:p w14:paraId="296CF80C" w14:textId="77777777" w:rsidR="00346C62" w:rsidRPr="00493B2D" w:rsidRDefault="00346C62" w:rsidP="00493B2D">
      <w:pPr>
        <w:pStyle w:val="30"/>
        <w:numPr>
          <w:ilvl w:val="2"/>
          <w:numId w:val="2"/>
        </w:numPr>
      </w:pPr>
      <w:bookmarkStart w:id="285" w:name="_Toc471846821"/>
      <w:bookmarkStart w:id="286" w:name="_Toc475119136"/>
      <w:r w:rsidRPr="00493B2D">
        <w:rPr>
          <w:rFonts w:hint="eastAsia"/>
        </w:rPr>
        <w:t>数据库集群高可用</w:t>
      </w:r>
      <w:bookmarkEnd w:id="285"/>
      <w:bookmarkEnd w:id="286"/>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7E66705F"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5474AC1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AF9DB8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数据库集群高可用</w:t>
            </w:r>
          </w:p>
        </w:tc>
      </w:tr>
      <w:tr w:rsidR="00346C62" w:rsidRPr="00346C62" w14:paraId="1221FE9B" w14:textId="77777777" w:rsidTr="002D64BE">
        <w:trPr>
          <w:cantSplit/>
          <w:trHeight w:val="349"/>
        </w:trPr>
        <w:tc>
          <w:tcPr>
            <w:tcW w:w="1260" w:type="dxa"/>
            <w:tcBorders>
              <w:top w:val="single" w:sz="4" w:space="0" w:color="auto"/>
              <w:left w:val="single" w:sz="4" w:space="0" w:color="auto"/>
              <w:bottom w:val="single" w:sz="4" w:space="0" w:color="auto"/>
              <w:right w:val="single" w:sz="4" w:space="0" w:color="auto"/>
            </w:tcBorders>
          </w:tcPr>
          <w:p w14:paraId="3AF1F98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FFE842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3AA9B1F2"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D3139C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4826D59"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sz w:val="22"/>
              </w:rPr>
              <w:t>测试</w:t>
            </w:r>
            <w:r w:rsidRPr="00346C62">
              <w:rPr>
                <w:rFonts w:ascii="宋体" w:hAnsi="宋体" w:cs="等线" w:hint="eastAsia"/>
                <w:sz w:val="22"/>
              </w:rPr>
              <w:t>数据库</w:t>
            </w:r>
            <w:r w:rsidRPr="00346C62">
              <w:rPr>
                <w:rFonts w:ascii="宋体" w:hAnsi="宋体" w:cs="等线"/>
                <w:sz w:val="22"/>
              </w:rPr>
              <w:t>集群内主节点或备节点崩溃时</w:t>
            </w:r>
            <w:r w:rsidRPr="00346C62">
              <w:rPr>
                <w:rFonts w:ascii="宋体" w:hAnsi="宋体" w:cs="等线" w:hint="eastAsia"/>
                <w:sz w:val="22"/>
              </w:rPr>
              <w:t>，</w:t>
            </w:r>
            <w:r w:rsidRPr="00346C62">
              <w:rPr>
                <w:rFonts w:ascii="宋体" w:hAnsi="宋体" w:cs="等线"/>
                <w:sz w:val="22"/>
              </w:rPr>
              <w:t>数据库集群仍可正常对外提供数据库服务</w:t>
            </w:r>
          </w:p>
        </w:tc>
      </w:tr>
      <w:tr w:rsidR="00346C62" w:rsidRPr="00346C62" w14:paraId="299D733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B1C56C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BCCEC4D" w14:textId="55624898" w:rsidR="00A74886" w:rsidRDefault="00346C62" w:rsidP="00A74886">
            <w:pPr>
              <w:pStyle w:val="ab"/>
              <w:numPr>
                <w:ilvl w:val="3"/>
                <w:numId w:val="59"/>
              </w:numPr>
              <w:tabs>
                <w:tab w:val="clear" w:pos="1680"/>
              </w:tabs>
              <w:snapToGrid w:val="0"/>
              <w:spacing w:line="160" w:lineRule="atLeast"/>
              <w:ind w:left="359" w:firstLineChars="0"/>
              <w:rPr>
                <w:rFonts w:ascii="宋体" w:hAnsi="宋体" w:cs="Arial"/>
                <w:sz w:val="22"/>
              </w:rPr>
            </w:pPr>
            <w:r w:rsidRPr="00A74886">
              <w:rPr>
                <w:rFonts w:ascii="宋体" w:hAnsi="宋体" w:cs="Arial"/>
                <w:sz w:val="22"/>
              </w:rPr>
              <w:t>搭建数据</w:t>
            </w:r>
            <w:r w:rsidRPr="00A74886">
              <w:rPr>
                <w:rFonts w:ascii="宋体" w:hAnsi="宋体" w:cs="等线" w:hint="eastAsia"/>
                <w:sz w:val="22"/>
              </w:rPr>
              <w:t>库</w:t>
            </w:r>
            <w:r w:rsidRPr="00A74886">
              <w:rPr>
                <w:rFonts w:ascii="宋体" w:hAnsi="宋体" w:cs="Arial"/>
                <w:sz w:val="22"/>
              </w:rPr>
              <w:t>集群</w:t>
            </w:r>
            <w:r w:rsidRPr="00A74886">
              <w:rPr>
                <w:rFonts w:ascii="宋体" w:hAnsi="宋体" w:cs="Arial" w:hint="eastAsia"/>
                <w:sz w:val="22"/>
              </w:rPr>
              <w:t>，</w:t>
            </w:r>
            <w:r w:rsidRPr="00A74886">
              <w:rPr>
                <w:rFonts w:ascii="宋体" w:hAnsi="宋体" w:cs="Arial"/>
                <w:sz w:val="22"/>
              </w:rPr>
              <w:t>集群中包含</w:t>
            </w:r>
            <w:r w:rsidRPr="00A74886">
              <w:rPr>
                <w:rFonts w:ascii="宋体" w:hAnsi="宋体" w:cs="Arial" w:hint="eastAsia"/>
                <w:sz w:val="22"/>
              </w:rPr>
              <w:t>1主+</w:t>
            </w:r>
            <w:r w:rsidRPr="00A74886">
              <w:rPr>
                <w:rFonts w:ascii="宋体" w:hAnsi="宋体" w:cs="Arial"/>
                <w:sz w:val="22"/>
              </w:rPr>
              <w:t>2备</w:t>
            </w:r>
            <w:r w:rsidRPr="00A74886">
              <w:rPr>
                <w:rFonts w:ascii="宋体" w:hAnsi="宋体" w:cs="Arial" w:hint="eastAsia"/>
                <w:sz w:val="22"/>
              </w:rPr>
              <w:t>3个节点</w:t>
            </w:r>
          </w:p>
          <w:p w14:paraId="3687E1A3" w14:textId="2130D325" w:rsidR="00236863" w:rsidRPr="007A722F" w:rsidRDefault="00236863" w:rsidP="00A74886">
            <w:pPr>
              <w:pStyle w:val="ab"/>
              <w:numPr>
                <w:ilvl w:val="3"/>
                <w:numId w:val="59"/>
              </w:numPr>
              <w:tabs>
                <w:tab w:val="clear" w:pos="1680"/>
              </w:tabs>
              <w:snapToGrid w:val="0"/>
              <w:spacing w:line="160" w:lineRule="atLeast"/>
              <w:ind w:left="359" w:firstLineChars="0"/>
              <w:rPr>
                <w:rFonts w:ascii="宋体" w:hAnsi="宋体" w:cs="Arial"/>
                <w:color w:val="00B0F0"/>
                <w:sz w:val="22"/>
              </w:rPr>
            </w:pPr>
            <w:r w:rsidRPr="007A722F">
              <w:rPr>
                <w:rFonts w:ascii="宋体" w:hAnsi="宋体" w:cs="Arial" w:hint="eastAsia"/>
                <w:color w:val="00B0F0"/>
                <w:sz w:val="22"/>
              </w:rPr>
              <w:t>在1上部署数据库中间件</w:t>
            </w:r>
            <w:r w:rsidR="004B12EA">
              <w:rPr>
                <w:rFonts w:ascii="宋体" w:hAnsi="宋体" w:cs="Arial" w:hint="eastAsia"/>
                <w:color w:val="00B0F0"/>
                <w:sz w:val="22"/>
              </w:rPr>
              <w:t>集群，集群中至少有一个节点</w:t>
            </w:r>
          </w:p>
          <w:p w14:paraId="01836A9B" w14:textId="03E43F3D" w:rsidR="00A74886" w:rsidRPr="00A74886" w:rsidRDefault="00346C62" w:rsidP="00A74886">
            <w:pPr>
              <w:pStyle w:val="ab"/>
              <w:numPr>
                <w:ilvl w:val="3"/>
                <w:numId w:val="59"/>
              </w:numPr>
              <w:tabs>
                <w:tab w:val="clear" w:pos="1680"/>
              </w:tabs>
              <w:snapToGrid w:val="0"/>
              <w:spacing w:line="160" w:lineRule="atLeast"/>
              <w:ind w:left="359" w:firstLineChars="0"/>
              <w:rPr>
                <w:rFonts w:ascii="宋体" w:hAnsi="宋体" w:cs="Arial"/>
                <w:sz w:val="22"/>
              </w:rPr>
            </w:pPr>
            <w:r w:rsidRPr="00A74886">
              <w:rPr>
                <w:rFonts w:ascii="宋体" w:hAnsi="宋体" w:cs="Arial" w:hint="eastAsia"/>
                <w:sz w:val="22"/>
              </w:rPr>
              <w:t>启动组件的所有节点和服务</w:t>
            </w:r>
          </w:p>
        </w:tc>
      </w:tr>
      <w:tr w:rsidR="00346C62" w:rsidRPr="00346C62" w14:paraId="13584845"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85A7DB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296C92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1. 断开其中一个备节点</w:t>
            </w:r>
          </w:p>
          <w:p w14:paraId="4DB0180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2.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p w14:paraId="7795A1F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3. 恢复断开的备节点</w:t>
            </w:r>
          </w:p>
          <w:p w14:paraId="4272BAF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4. 断开主节点</w:t>
            </w:r>
          </w:p>
          <w:p w14:paraId="467BB84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5.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tc>
      </w:tr>
      <w:tr w:rsidR="00346C62" w:rsidRPr="00346C62" w14:paraId="04048334"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CD92A7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723E5E2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分布式数据库可正常对外提供数据库服务</w:t>
            </w:r>
            <w:r w:rsidRPr="00346C62">
              <w:rPr>
                <w:rFonts w:ascii="宋体" w:hAnsi="宋体" w:cs="Arial" w:hint="eastAsia"/>
                <w:sz w:val="22"/>
              </w:rPr>
              <w:t>，</w:t>
            </w:r>
            <w:r w:rsidRPr="00346C62">
              <w:rPr>
                <w:rFonts w:ascii="宋体" w:hAnsi="宋体" w:cs="Arial"/>
                <w:sz w:val="22"/>
              </w:rPr>
              <w:t>应用无感知</w:t>
            </w:r>
          </w:p>
          <w:p w14:paraId="5DAE2ED1" w14:textId="77777777" w:rsidR="00346C62" w:rsidRPr="00346C62" w:rsidRDefault="00346C62" w:rsidP="00751CE6">
            <w:pPr>
              <w:numPr>
                <w:ilvl w:val="0"/>
                <w:numId w:val="103"/>
              </w:numPr>
              <w:spacing w:line="240" w:lineRule="auto"/>
              <w:contextualSpacing/>
              <w:rPr>
                <w:rFonts w:ascii="宋体" w:hAnsi="宋体" w:cs="Times New Roman"/>
                <w:sz w:val="22"/>
              </w:rPr>
            </w:pPr>
            <w:r w:rsidRPr="00346C62">
              <w:rPr>
                <w:rFonts w:ascii="宋体" w:hAnsi="宋体" w:cs="Times New Roman" w:hint="eastAsia"/>
                <w:sz w:val="22"/>
              </w:rPr>
              <w:t>断开备节点，</w:t>
            </w:r>
            <w:r w:rsidRPr="00346C62">
              <w:rPr>
                <w:rFonts w:ascii="宋体" w:hAnsi="宋体" w:cs="Times New Roman"/>
                <w:sz w:val="22"/>
              </w:rPr>
              <w:t>可正常对外提供数据库服务</w:t>
            </w:r>
            <w:r w:rsidRPr="00346C62">
              <w:rPr>
                <w:rFonts w:ascii="宋体" w:hAnsi="宋体" w:cs="Times New Roman" w:hint="eastAsia"/>
                <w:sz w:val="22"/>
              </w:rPr>
              <w:t>，</w:t>
            </w:r>
            <w:r w:rsidRPr="00346C62">
              <w:rPr>
                <w:rFonts w:ascii="宋体" w:hAnsi="宋体" w:cs="Times New Roman"/>
                <w:sz w:val="22"/>
              </w:rPr>
              <w:t>应用无感知</w:t>
            </w:r>
          </w:p>
          <w:p w14:paraId="7E46FA7D" w14:textId="555C06CB" w:rsidR="00346C62" w:rsidRPr="00346C62" w:rsidRDefault="00346C62" w:rsidP="00751CE6">
            <w:pPr>
              <w:numPr>
                <w:ilvl w:val="0"/>
                <w:numId w:val="103"/>
              </w:numPr>
              <w:spacing w:line="240" w:lineRule="auto"/>
              <w:contextualSpacing/>
              <w:rPr>
                <w:rFonts w:ascii="宋体" w:hAnsi="宋体" w:cs="Times New Roman"/>
                <w:sz w:val="22"/>
              </w:rPr>
            </w:pPr>
            <w:r w:rsidRPr="00346C62">
              <w:rPr>
                <w:rFonts w:ascii="宋体" w:hAnsi="宋体" w:cs="Times New Roman" w:hint="eastAsia"/>
                <w:sz w:val="22"/>
              </w:rPr>
              <w:t>断开主节点，数据库备节点升级为主节点，</w:t>
            </w:r>
            <w:del w:id="287" w:author="shi wei" w:date="2017-03-09T11:20:00Z">
              <w:r w:rsidRPr="00346C62" w:rsidDel="009038EB">
                <w:rPr>
                  <w:rFonts w:ascii="宋体" w:hAnsi="宋体" w:cs="Times New Roman" w:hint="eastAsia"/>
                  <w:sz w:val="22"/>
                </w:rPr>
                <w:delText>相应数据库中间件</w:delText>
              </w:r>
            </w:del>
            <w:r w:rsidRPr="00346C62">
              <w:rPr>
                <w:rFonts w:ascii="宋体" w:hAnsi="宋体" w:cs="Times New Roman" w:hint="eastAsia"/>
                <w:sz w:val="22"/>
              </w:rPr>
              <w:t>自动进行主库切换，</w:t>
            </w:r>
            <w:r w:rsidRPr="00346C62">
              <w:rPr>
                <w:rFonts w:ascii="宋体" w:hAnsi="宋体" w:cs="Times New Roman"/>
                <w:sz w:val="22"/>
              </w:rPr>
              <w:t>可正常对外提供数据库服务</w:t>
            </w:r>
            <w:r w:rsidRPr="00346C62">
              <w:rPr>
                <w:rFonts w:ascii="宋体" w:hAnsi="宋体" w:cs="Times New Roman" w:hint="eastAsia"/>
                <w:sz w:val="22"/>
              </w:rPr>
              <w:t>，</w:t>
            </w:r>
            <w:r w:rsidRPr="00346C62">
              <w:rPr>
                <w:rFonts w:ascii="宋体" w:hAnsi="宋体" w:cs="Times New Roman"/>
                <w:sz w:val="22"/>
              </w:rPr>
              <w:t>应用无感知</w:t>
            </w:r>
          </w:p>
        </w:tc>
      </w:tr>
      <w:tr w:rsidR="00346C62" w:rsidRPr="00346C62" w14:paraId="5DD12695"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C2A03A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CC65014" w14:textId="77777777" w:rsidR="002E1364" w:rsidRPr="00A1086E" w:rsidRDefault="002E1364" w:rsidP="002E1364">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EFAE908" w14:textId="77777777" w:rsidR="002E1364" w:rsidRPr="00A1086E" w:rsidRDefault="002E1364" w:rsidP="002E1364">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2DE1B7B" w14:textId="2B1D2409" w:rsidR="00346C62" w:rsidRPr="00346C62" w:rsidRDefault="002E1364" w:rsidP="002E1364">
            <w:pPr>
              <w:spacing w:line="240" w:lineRule="auto"/>
              <w:ind w:firstLine="0"/>
              <w:rPr>
                <w:rFonts w:ascii="宋体" w:hAnsi="宋体" w:cs="Times New Roman"/>
                <w:sz w:val="22"/>
              </w:rPr>
            </w:pPr>
            <w:r w:rsidRPr="00A1086E">
              <w:rPr>
                <w:rFonts w:ascii="宋体" w:hAnsi="宋体" w:cs="Arial"/>
                <w:i/>
                <w:color w:val="C00000"/>
                <w:sz w:val="22"/>
              </w:rPr>
              <w:t>A:较好完成，</w:t>
            </w:r>
            <w:del w:id="288" w:author="shi wei" w:date="2017-03-09T11:20:00Z">
              <w:r w:rsidRPr="00A1086E" w:rsidDel="003355F6">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346C62" w:rsidRPr="00346C62" w14:paraId="50888644"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3BC2075C"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1DA1171C"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80059F9" w14:textId="77777777" w:rsidR="00346C62" w:rsidRPr="00346C62" w:rsidRDefault="00346C62" w:rsidP="00346C62">
            <w:pPr>
              <w:spacing w:line="240" w:lineRule="auto"/>
              <w:ind w:firstLine="0"/>
              <w:rPr>
                <w:rFonts w:ascii="宋体" w:hAnsi="宋体" w:cs="Arial"/>
                <w:kern w:val="0"/>
                <w:sz w:val="22"/>
              </w:rPr>
            </w:pPr>
          </w:p>
        </w:tc>
      </w:tr>
      <w:tr w:rsidR="00346C62" w:rsidRPr="00346C62" w14:paraId="4803ECAA"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093AC42"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5C441360"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3AA83AF1"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2EA0D0F" w14:textId="77777777" w:rsidR="00346C62" w:rsidRPr="00346C62" w:rsidRDefault="00346C62" w:rsidP="00346C62">
            <w:pPr>
              <w:spacing w:beforeLines="50" w:before="156" w:line="240" w:lineRule="auto"/>
              <w:ind w:firstLine="0"/>
              <w:rPr>
                <w:rFonts w:ascii="宋体" w:hAnsi="宋体" w:cs="Arial"/>
                <w:sz w:val="22"/>
              </w:rPr>
            </w:pPr>
          </w:p>
        </w:tc>
      </w:tr>
    </w:tbl>
    <w:p w14:paraId="1C3BFA95" w14:textId="77777777" w:rsidR="00346C62" w:rsidRPr="00493B2D" w:rsidRDefault="00346C62" w:rsidP="00493B2D">
      <w:pPr>
        <w:pStyle w:val="30"/>
        <w:numPr>
          <w:ilvl w:val="2"/>
          <w:numId w:val="2"/>
        </w:numPr>
      </w:pPr>
      <w:bookmarkStart w:id="289" w:name="_Toc471846822"/>
      <w:bookmarkStart w:id="290" w:name="_Toc475119137"/>
      <w:r w:rsidRPr="00493B2D">
        <w:rPr>
          <w:rFonts w:hint="eastAsia"/>
        </w:rPr>
        <w:lastRenderedPageBreak/>
        <w:t>数据库中间件节点异常恢复</w:t>
      </w:r>
      <w:bookmarkEnd w:id="289"/>
      <w:bookmarkEnd w:id="29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5FE34194" w14:textId="77777777" w:rsidTr="002D64BE">
        <w:trPr>
          <w:cantSplit/>
          <w:trHeight w:val="352"/>
        </w:trPr>
        <w:tc>
          <w:tcPr>
            <w:tcW w:w="1260" w:type="dxa"/>
            <w:tcBorders>
              <w:top w:val="single" w:sz="4" w:space="0" w:color="auto"/>
              <w:left w:val="single" w:sz="4" w:space="0" w:color="auto"/>
              <w:bottom w:val="single" w:sz="4" w:space="0" w:color="auto"/>
              <w:right w:val="single" w:sz="4" w:space="0" w:color="auto"/>
            </w:tcBorders>
            <w:hideMark/>
          </w:tcPr>
          <w:p w14:paraId="4408E7F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4B8C82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w:t>
            </w:r>
            <w:r w:rsidRPr="00346C62">
              <w:rPr>
                <w:rFonts w:ascii="宋体" w:hAnsi="宋体" w:cs="等线" w:hint="eastAsia"/>
                <w:sz w:val="22"/>
              </w:rPr>
              <w:t>库</w:t>
            </w:r>
            <w:r w:rsidRPr="00346C62">
              <w:rPr>
                <w:rFonts w:ascii="宋体" w:hAnsi="宋体" w:cs="Arial" w:hint="eastAsia"/>
                <w:sz w:val="22"/>
              </w:rPr>
              <w:t>中间件节点异常恢复</w:t>
            </w:r>
          </w:p>
        </w:tc>
      </w:tr>
      <w:tr w:rsidR="00346C62" w:rsidRPr="00346C62" w14:paraId="68676B89" w14:textId="77777777" w:rsidTr="002D64BE">
        <w:trPr>
          <w:cantSplit/>
          <w:trHeight w:val="352"/>
        </w:trPr>
        <w:tc>
          <w:tcPr>
            <w:tcW w:w="1260" w:type="dxa"/>
            <w:tcBorders>
              <w:top w:val="single" w:sz="4" w:space="0" w:color="auto"/>
              <w:left w:val="single" w:sz="4" w:space="0" w:color="auto"/>
              <w:bottom w:val="single" w:sz="4" w:space="0" w:color="auto"/>
              <w:right w:val="single" w:sz="4" w:space="0" w:color="auto"/>
            </w:tcBorders>
          </w:tcPr>
          <w:p w14:paraId="2C57BA8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C9CDA1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60C5C016"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295560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6128D5C"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w:t>
            </w:r>
            <w:r w:rsidRPr="00346C62">
              <w:rPr>
                <w:rFonts w:ascii="宋体" w:hAnsi="宋体" w:cs="Arial" w:hint="eastAsia"/>
                <w:sz w:val="22"/>
              </w:rPr>
              <w:t>数据</w:t>
            </w:r>
            <w:r w:rsidRPr="00346C62">
              <w:rPr>
                <w:rFonts w:ascii="宋体" w:hAnsi="宋体" w:cs="等线" w:hint="eastAsia"/>
                <w:sz w:val="22"/>
              </w:rPr>
              <w:t>库</w:t>
            </w:r>
            <w:r w:rsidRPr="00346C62">
              <w:rPr>
                <w:rFonts w:ascii="宋体" w:hAnsi="宋体" w:cs="Arial" w:hint="eastAsia"/>
                <w:sz w:val="22"/>
              </w:rPr>
              <w:t>中间件</w:t>
            </w:r>
            <w:r w:rsidRPr="00346C62">
              <w:rPr>
                <w:rFonts w:ascii="宋体" w:hAnsi="宋体" w:cs="等线" w:hint="eastAsia"/>
                <w:sz w:val="22"/>
              </w:rPr>
              <w:t>集群中的节点崩溃后， 能否在短时间内重启并接入集群，对外正常提供服务</w:t>
            </w:r>
          </w:p>
        </w:tc>
      </w:tr>
      <w:tr w:rsidR="00346C62" w:rsidRPr="00346C62" w14:paraId="731FC3A7"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1D66F8A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4CA943E" w14:textId="30A755A1" w:rsidR="00FD2E2E" w:rsidRPr="00FD2E2E" w:rsidRDefault="00FD2E2E" w:rsidP="00FD2E2E">
            <w:pPr>
              <w:snapToGrid w:val="0"/>
              <w:spacing w:line="160" w:lineRule="atLeast"/>
              <w:ind w:firstLine="0"/>
              <w:rPr>
                <w:rFonts w:ascii="宋体" w:hAnsi="宋体" w:cs="Arial"/>
                <w:sz w:val="22"/>
              </w:rPr>
            </w:pPr>
            <w:r>
              <w:rPr>
                <w:rFonts w:ascii="宋体" w:hAnsi="宋体" w:cs="Arial"/>
                <w:sz w:val="22"/>
              </w:rPr>
              <w:t xml:space="preserve">1. </w:t>
            </w:r>
            <w:r w:rsidR="00FD47E8" w:rsidRPr="00FD47E8">
              <w:rPr>
                <w:rFonts w:ascii="宋体" w:hAnsi="宋体" w:cs="Arial"/>
                <w:color w:val="00B0F0"/>
                <w:sz w:val="22"/>
              </w:rPr>
              <w:t>搭建数据库集群</w:t>
            </w:r>
          </w:p>
          <w:p w14:paraId="2AA5F793" w14:textId="3C030568" w:rsidR="00FD2E2E" w:rsidRPr="00FD2E2E" w:rsidRDefault="00FD2E2E" w:rsidP="00FD2E2E">
            <w:pPr>
              <w:snapToGrid w:val="0"/>
              <w:spacing w:line="160" w:lineRule="atLeast"/>
              <w:ind w:firstLine="0"/>
              <w:rPr>
                <w:rFonts w:ascii="宋体" w:hAnsi="宋体" w:cs="Arial"/>
                <w:sz w:val="22"/>
              </w:rPr>
            </w:pPr>
            <w:r w:rsidRPr="00FD2E2E">
              <w:rPr>
                <w:rFonts w:ascii="宋体" w:hAnsi="宋体" w:cs="Arial"/>
                <w:sz w:val="22"/>
              </w:rPr>
              <w:t>2．在1上部署数据库中间件集群，集群中包含3个节点</w:t>
            </w:r>
          </w:p>
          <w:p w14:paraId="254214AC" w14:textId="4189FF5B" w:rsidR="00346C62" w:rsidRPr="00346C62" w:rsidRDefault="00FD2E2E" w:rsidP="00346C62">
            <w:pPr>
              <w:snapToGrid w:val="0"/>
              <w:spacing w:line="160" w:lineRule="atLeast"/>
              <w:ind w:firstLine="0"/>
              <w:rPr>
                <w:rFonts w:ascii="宋体" w:hAnsi="宋体" w:cs="Arial"/>
                <w:sz w:val="22"/>
              </w:rPr>
            </w:pPr>
            <w:r w:rsidRPr="00FD2E2E">
              <w:rPr>
                <w:rFonts w:ascii="宋体" w:hAnsi="宋体" w:cs="Arial"/>
                <w:sz w:val="22"/>
              </w:rPr>
              <w:t>3．启动组件的所有节点和服务</w:t>
            </w:r>
          </w:p>
        </w:tc>
      </w:tr>
      <w:tr w:rsidR="00346C62" w:rsidRPr="00346C62" w14:paraId="596DB6DB"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4A1CE36"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E70C0DC" w14:textId="77777777" w:rsidR="00346C62" w:rsidRPr="00346C62" w:rsidRDefault="00346C62" w:rsidP="00346C62">
            <w:pPr>
              <w:numPr>
                <w:ilvl w:val="0"/>
                <w:numId w:val="61"/>
              </w:numPr>
              <w:tabs>
                <w:tab w:val="left" w:pos="360"/>
              </w:tabs>
              <w:spacing w:line="240" w:lineRule="auto"/>
              <w:rPr>
                <w:rFonts w:ascii="宋体" w:hAnsi="宋体" w:cs="Arial"/>
                <w:sz w:val="22"/>
              </w:rPr>
            </w:pPr>
            <w:r w:rsidRPr="00346C62">
              <w:rPr>
                <w:rFonts w:ascii="宋体" w:hAnsi="宋体" w:cs="Arial"/>
                <w:sz w:val="22"/>
              </w:rPr>
              <w:t>断开其中一个节点</w:t>
            </w:r>
            <w:r w:rsidRPr="00346C62">
              <w:rPr>
                <w:rFonts w:ascii="宋体" w:hAnsi="宋体" w:cs="Arial" w:hint="eastAsia"/>
                <w:sz w:val="22"/>
              </w:rPr>
              <w:t>（kill进程）</w:t>
            </w:r>
          </w:p>
          <w:p w14:paraId="76A3B08E" w14:textId="77777777" w:rsidR="00346C62" w:rsidRPr="00346C62" w:rsidRDefault="00346C62" w:rsidP="00346C62">
            <w:pPr>
              <w:numPr>
                <w:ilvl w:val="0"/>
                <w:numId w:val="61"/>
              </w:numPr>
              <w:tabs>
                <w:tab w:val="left" w:pos="360"/>
              </w:tabs>
              <w:spacing w:line="240" w:lineRule="auto"/>
              <w:rPr>
                <w:rFonts w:ascii="宋体" w:hAnsi="宋体" w:cs="Arial"/>
                <w:sz w:val="22"/>
              </w:rPr>
            </w:pPr>
            <w:r w:rsidRPr="00346C62">
              <w:rPr>
                <w:rFonts w:ascii="宋体" w:hAnsi="宋体" w:cs="Arial"/>
                <w:sz w:val="22"/>
              </w:rPr>
              <w:t>重新启动该节点</w:t>
            </w:r>
          </w:p>
          <w:p w14:paraId="00B92283" w14:textId="77777777" w:rsidR="00346C62" w:rsidRPr="00346C62" w:rsidRDefault="00346C62" w:rsidP="00346C62">
            <w:pPr>
              <w:numPr>
                <w:ilvl w:val="0"/>
                <w:numId w:val="61"/>
              </w:numPr>
              <w:tabs>
                <w:tab w:val="left" w:pos="360"/>
              </w:tabs>
              <w:spacing w:line="240" w:lineRule="auto"/>
              <w:rPr>
                <w:rFonts w:ascii="宋体" w:hAnsi="宋体" w:cs="Arial"/>
                <w:sz w:val="22"/>
              </w:rPr>
            </w:pPr>
            <w:r w:rsidRPr="00346C62">
              <w:rPr>
                <w:rFonts w:ascii="宋体" w:hAnsi="宋体" w:cs="Arial"/>
                <w:sz w:val="22"/>
              </w:rPr>
              <w:t>执行</w:t>
            </w:r>
            <w:r w:rsidRPr="00346C62">
              <w:rPr>
                <w:rFonts w:ascii="宋体" w:hAnsi="宋体" w:cs="Arial" w:hint="eastAsia"/>
                <w:sz w:val="22"/>
              </w:rPr>
              <w:t>D</w:t>
            </w:r>
            <w:r w:rsidRPr="00346C62">
              <w:rPr>
                <w:rFonts w:ascii="宋体" w:hAnsi="宋体" w:cs="Arial"/>
                <w:sz w:val="22"/>
              </w:rPr>
              <w:t>ML SQL语句</w:t>
            </w:r>
            <w:r w:rsidRPr="00346C62">
              <w:rPr>
                <w:rFonts w:ascii="宋体" w:hAnsi="宋体" w:cs="Arial" w:hint="eastAsia"/>
                <w:sz w:val="22"/>
              </w:rPr>
              <w:t>，请求能均匀分配到刚恢复的节点，并能正确执行</w:t>
            </w:r>
          </w:p>
        </w:tc>
      </w:tr>
      <w:tr w:rsidR="00346C62" w:rsidRPr="00346C62" w14:paraId="35D2503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10CE366"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67C9E5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集群中节点在崩溃后，</w:t>
            </w:r>
            <w:r w:rsidRPr="00346C62">
              <w:rPr>
                <w:rFonts w:ascii="宋体" w:hAnsi="宋体" w:cs="Arial"/>
                <w:sz w:val="22"/>
              </w:rPr>
              <w:t>1</w:t>
            </w:r>
            <w:r w:rsidRPr="00346C62">
              <w:rPr>
                <w:rFonts w:ascii="宋体" w:hAnsi="宋体" w:cs="Arial" w:hint="eastAsia"/>
                <w:sz w:val="22"/>
              </w:rPr>
              <w:t>分钟中内能完成重启并加入到了集群中，均匀分担集群负载，</w:t>
            </w:r>
            <w:r w:rsidRPr="00346C62">
              <w:rPr>
                <w:rFonts w:ascii="宋体" w:hAnsi="宋体" w:cs="等线" w:hint="eastAsia"/>
                <w:sz w:val="22"/>
              </w:rPr>
              <w:t>对外正常提供服务</w:t>
            </w:r>
            <w:r w:rsidRPr="00346C62">
              <w:rPr>
                <w:rFonts w:ascii="宋体" w:hAnsi="宋体" w:cs="Arial" w:hint="eastAsia"/>
                <w:sz w:val="22"/>
              </w:rPr>
              <w:t>。</w:t>
            </w:r>
          </w:p>
        </w:tc>
      </w:tr>
      <w:tr w:rsidR="00346C62" w:rsidRPr="00346C62" w14:paraId="7C2AB86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05CDA3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CFBA49E" w14:textId="77777777" w:rsidR="003B06C6" w:rsidRPr="00A1086E" w:rsidRDefault="003B06C6" w:rsidP="003B06C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CE6F3E6" w14:textId="77777777" w:rsidR="003B06C6" w:rsidRPr="00A1086E" w:rsidRDefault="003B06C6" w:rsidP="003B06C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52CA109" w14:textId="4327A8BA" w:rsidR="00346C62" w:rsidRPr="00346C62" w:rsidRDefault="003B06C6" w:rsidP="003B06C6">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346C62" w:rsidRPr="00346C62" w14:paraId="2B8D2568"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0DF2057E"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18C968CD"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1C63287" w14:textId="77777777" w:rsidR="00346C62" w:rsidRPr="00346C62" w:rsidRDefault="00346C62" w:rsidP="00346C62">
            <w:pPr>
              <w:spacing w:line="240" w:lineRule="auto"/>
              <w:ind w:firstLine="0"/>
              <w:rPr>
                <w:rFonts w:ascii="宋体" w:hAnsi="宋体" w:cs="Arial"/>
                <w:kern w:val="0"/>
                <w:sz w:val="22"/>
              </w:rPr>
            </w:pPr>
          </w:p>
        </w:tc>
      </w:tr>
      <w:tr w:rsidR="00346C62" w:rsidRPr="00346C62" w14:paraId="559C764A"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0E0E1BF"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2E413A80"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176DF960"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7104862E" w14:textId="77777777" w:rsidR="00346C62" w:rsidRPr="00346C62" w:rsidRDefault="00346C62" w:rsidP="00346C62">
            <w:pPr>
              <w:spacing w:beforeLines="50" w:before="156" w:line="240" w:lineRule="auto"/>
              <w:ind w:firstLine="0"/>
              <w:rPr>
                <w:rFonts w:ascii="宋体" w:hAnsi="宋体" w:cs="Arial"/>
                <w:sz w:val="22"/>
              </w:rPr>
            </w:pPr>
          </w:p>
        </w:tc>
      </w:tr>
    </w:tbl>
    <w:p w14:paraId="6647A69A" w14:textId="77777777" w:rsidR="00346C62" w:rsidRPr="00493B2D" w:rsidRDefault="00346C62" w:rsidP="00493B2D">
      <w:pPr>
        <w:pStyle w:val="30"/>
        <w:numPr>
          <w:ilvl w:val="2"/>
          <w:numId w:val="2"/>
        </w:numPr>
      </w:pPr>
      <w:bookmarkStart w:id="291" w:name="_Toc471846823"/>
      <w:bookmarkStart w:id="292" w:name="_Toc475119138"/>
      <w:r w:rsidRPr="00493B2D">
        <w:rPr>
          <w:rFonts w:hint="eastAsia"/>
        </w:rPr>
        <w:t>数据库节点异常恢复</w:t>
      </w:r>
      <w:bookmarkEnd w:id="291"/>
      <w:bookmarkEnd w:id="292"/>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2A7D0901" w14:textId="77777777" w:rsidTr="002D64BE">
        <w:trPr>
          <w:cantSplit/>
          <w:trHeight w:val="516"/>
        </w:trPr>
        <w:tc>
          <w:tcPr>
            <w:tcW w:w="1260" w:type="dxa"/>
            <w:tcBorders>
              <w:top w:val="single" w:sz="4" w:space="0" w:color="auto"/>
              <w:left w:val="single" w:sz="4" w:space="0" w:color="auto"/>
              <w:bottom w:val="single" w:sz="4" w:space="0" w:color="auto"/>
              <w:right w:val="single" w:sz="4" w:space="0" w:color="auto"/>
            </w:tcBorders>
            <w:hideMark/>
          </w:tcPr>
          <w:p w14:paraId="65CF56F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E48D0B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数据库节点异常恢复</w:t>
            </w:r>
          </w:p>
        </w:tc>
      </w:tr>
      <w:tr w:rsidR="00346C62" w:rsidRPr="00346C62" w14:paraId="22BCC920" w14:textId="77777777" w:rsidTr="002D64BE">
        <w:trPr>
          <w:cantSplit/>
          <w:trHeight w:val="516"/>
        </w:trPr>
        <w:tc>
          <w:tcPr>
            <w:tcW w:w="1260" w:type="dxa"/>
            <w:tcBorders>
              <w:top w:val="single" w:sz="4" w:space="0" w:color="auto"/>
              <w:left w:val="single" w:sz="4" w:space="0" w:color="auto"/>
              <w:bottom w:val="single" w:sz="4" w:space="0" w:color="auto"/>
              <w:right w:val="single" w:sz="4" w:space="0" w:color="auto"/>
            </w:tcBorders>
          </w:tcPr>
          <w:p w14:paraId="19CF282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B435FB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核心</w:t>
            </w:r>
          </w:p>
        </w:tc>
      </w:tr>
      <w:tr w:rsidR="00346C62" w:rsidRPr="00346C62" w14:paraId="7B6BCE71"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F7CA6F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C1D4EFB"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测试数据库集群中的节点崩溃后， 能否在短时间内重启并接入集群，对外正常提供服务</w:t>
            </w:r>
          </w:p>
        </w:tc>
      </w:tr>
      <w:tr w:rsidR="00346C62" w:rsidRPr="00346C62" w14:paraId="62CD605E"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1DBCE6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889D096" w14:textId="22EF6F8A" w:rsidR="00346C62" w:rsidRPr="004B12EA" w:rsidRDefault="00346C62" w:rsidP="004B12EA">
            <w:pPr>
              <w:pStyle w:val="ab"/>
              <w:numPr>
                <w:ilvl w:val="3"/>
                <w:numId w:val="80"/>
              </w:numPr>
              <w:tabs>
                <w:tab w:val="clear" w:pos="1680"/>
              </w:tabs>
              <w:snapToGrid w:val="0"/>
              <w:spacing w:line="160" w:lineRule="atLeast"/>
              <w:ind w:left="371" w:firstLineChars="0"/>
              <w:rPr>
                <w:rFonts w:ascii="宋体" w:hAnsi="宋体" w:cs="Arial"/>
                <w:sz w:val="22"/>
              </w:rPr>
            </w:pPr>
            <w:r w:rsidRPr="004B12EA">
              <w:rPr>
                <w:rFonts w:ascii="宋体" w:hAnsi="宋体" w:cs="Arial"/>
                <w:sz w:val="22"/>
              </w:rPr>
              <w:t>搭建数据</w:t>
            </w:r>
            <w:r w:rsidRPr="004B12EA">
              <w:rPr>
                <w:rFonts w:ascii="宋体" w:hAnsi="宋体" w:cs="等线" w:hint="eastAsia"/>
                <w:sz w:val="22"/>
              </w:rPr>
              <w:t>库</w:t>
            </w:r>
            <w:r w:rsidRPr="004B12EA">
              <w:rPr>
                <w:rFonts w:ascii="宋体" w:hAnsi="宋体" w:cs="Arial"/>
                <w:sz w:val="22"/>
              </w:rPr>
              <w:t>集群</w:t>
            </w:r>
            <w:r w:rsidRPr="004B12EA">
              <w:rPr>
                <w:rFonts w:ascii="宋体" w:hAnsi="宋体" w:cs="Arial" w:hint="eastAsia"/>
                <w:sz w:val="22"/>
              </w:rPr>
              <w:t>，</w:t>
            </w:r>
            <w:r w:rsidRPr="004B12EA">
              <w:rPr>
                <w:rFonts w:ascii="宋体" w:hAnsi="宋体" w:cs="Arial"/>
                <w:sz w:val="22"/>
              </w:rPr>
              <w:t>集群中包含</w:t>
            </w:r>
            <w:r w:rsidRPr="004B12EA">
              <w:rPr>
                <w:rFonts w:ascii="宋体" w:hAnsi="宋体" w:cs="Arial" w:hint="eastAsia"/>
                <w:sz w:val="22"/>
              </w:rPr>
              <w:t>1主+</w:t>
            </w:r>
            <w:r w:rsidRPr="004B12EA">
              <w:rPr>
                <w:rFonts w:ascii="宋体" w:hAnsi="宋体" w:cs="Arial"/>
                <w:sz w:val="22"/>
              </w:rPr>
              <w:t>2备</w:t>
            </w:r>
            <w:r w:rsidRPr="004B12EA">
              <w:rPr>
                <w:rFonts w:ascii="宋体" w:hAnsi="宋体" w:cs="Arial" w:hint="eastAsia"/>
                <w:sz w:val="22"/>
              </w:rPr>
              <w:t>3个节点</w:t>
            </w:r>
          </w:p>
          <w:p w14:paraId="7034086A" w14:textId="77777777" w:rsidR="004B12EA" w:rsidRPr="00BD7E61" w:rsidRDefault="004B12EA" w:rsidP="004B12EA">
            <w:pPr>
              <w:pStyle w:val="ab"/>
              <w:numPr>
                <w:ilvl w:val="3"/>
                <w:numId w:val="80"/>
              </w:numPr>
              <w:tabs>
                <w:tab w:val="clear" w:pos="1680"/>
              </w:tabs>
              <w:ind w:left="371" w:firstLineChars="0"/>
              <w:rPr>
                <w:rFonts w:ascii="宋体" w:hAnsi="宋体" w:cs="Arial"/>
                <w:color w:val="00B0F0"/>
                <w:sz w:val="22"/>
              </w:rPr>
            </w:pPr>
            <w:r w:rsidRPr="00BD7E61">
              <w:rPr>
                <w:rFonts w:ascii="宋体" w:hAnsi="宋体" w:cs="Arial" w:hint="eastAsia"/>
                <w:color w:val="00B0F0"/>
                <w:sz w:val="22"/>
              </w:rPr>
              <w:t>在</w:t>
            </w:r>
            <w:r w:rsidRPr="00BD7E61">
              <w:rPr>
                <w:rFonts w:ascii="宋体" w:hAnsi="宋体" w:cs="Arial"/>
                <w:color w:val="00B0F0"/>
                <w:sz w:val="22"/>
              </w:rPr>
              <w:t>1上部署数据库中间件集群，集群中至少有一个节点</w:t>
            </w:r>
          </w:p>
          <w:p w14:paraId="7A13C083" w14:textId="08A7290C" w:rsidR="00346C62" w:rsidRPr="004B12EA" w:rsidRDefault="004B12EA" w:rsidP="004B12EA">
            <w:pPr>
              <w:pStyle w:val="ab"/>
              <w:numPr>
                <w:ilvl w:val="3"/>
                <w:numId w:val="80"/>
              </w:numPr>
              <w:tabs>
                <w:tab w:val="clear" w:pos="1680"/>
              </w:tabs>
              <w:snapToGrid w:val="0"/>
              <w:spacing w:line="160" w:lineRule="atLeast"/>
              <w:ind w:left="371" w:firstLineChars="0"/>
              <w:rPr>
                <w:rFonts w:ascii="宋体" w:hAnsi="宋体" w:cs="Arial"/>
                <w:sz w:val="22"/>
              </w:rPr>
            </w:pPr>
            <w:r w:rsidRPr="00346C62">
              <w:rPr>
                <w:rFonts w:ascii="宋体" w:hAnsi="宋体" w:cs="Arial" w:hint="eastAsia"/>
                <w:sz w:val="22"/>
              </w:rPr>
              <w:t>启动组件的所有节点和服务</w:t>
            </w:r>
          </w:p>
        </w:tc>
      </w:tr>
      <w:tr w:rsidR="00346C62" w:rsidRPr="00346C62" w14:paraId="323304BF"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BF6DCDF"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8845856"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1. 断开其中一个备节点</w:t>
            </w:r>
          </w:p>
          <w:p w14:paraId="183DC8DD"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2. 恢复断开的备节点</w:t>
            </w:r>
          </w:p>
          <w:p w14:paraId="154F962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3.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p w14:paraId="29406E8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4. 断开主节点</w:t>
            </w:r>
          </w:p>
          <w:p w14:paraId="27DBE28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5</w:t>
            </w:r>
            <w:r w:rsidRPr="00346C62">
              <w:rPr>
                <w:rFonts w:ascii="宋体" w:hAnsi="宋体" w:cs="Arial" w:hint="eastAsia"/>
                <w:sz w:val="22"/>
              </w:rPr>
              <w:t>. 恢复断开的主节点</w:t>
            </w:r>
          </w:p>
          <w:p w14:paraId="398EB14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6</w:t>
            </w:r>
            <w:r w:rsidRPr="00346C62">
              <w:rPr>
                <w:rFonts w:ascii="宋体" w:hAnsi="宋体" w:cs="Arial" w:hint="eastAsia"/>
                <w:sz w:val="22"/>
              </w:rPr>
              <w:t>. 在该数据库集群对应的分片上执行D</w:t>
            </w:r>
            <w:r w:rsidRPr="00346C62">
              <w:rPr>
                <w:rFonts w:ascii="宋体" w:hAnsi="宋体" w:cs="Arial"/>
                <w:sz w:val="22"/>
              </w:rPr>
              <w:t>ML SQL</w:t>
            </w:r>
            <w:r w:rsidRPr="00346C62">
              <w:rPr>
                <w:rFonts w:ascii="宋体" w:hAnsi="宋体" w:cs="Arial" w:hint="eastAsia"/>
                <w:sz w:val="22"/>
              </w:rPr>
              <w:t>语句，查看结果是否符合预期</w:t>
            </w:r>
          </w:p>
        </w:tc>
      </w:tr>
      <w:tr w:rsidR="00346C62" w:rsidRPr="00346C62" w14:paraId="55414912"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A49F012"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18BD6D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集群中节点在崩溃后，5分钟中内能完成重启并加入到了集群中，</w:t>
            </w:r>
            <w:r w:rsidRPr="00346C62">
              <w:rPr>
                <w:rFonts w:ascii="宋体" w:hAnsi="宋体" w:cs="等线" w:hint="eastAsia"/>
                <w:sz w:val="22"/>
              </w:rPr>
              <w:t>对外正常提供服务</w:t>
            </w:r>
            <w:r w:rsidRPr="00346C62">
              <w:rPr>
                <w:rFonts w:ascii="宋体" w:hAnsi="宋体" w:cs="Arial" w:hint="eastAsia"/>
                <w:sz w:val="22"/>
              </w:rPr>
              <w:t>。</w:t>
            </w:r>
          </w:p>
          <w:p w14:paraId="5CBD5942" w14:textId="77777777" w:rsidR="00346C62" w:rsidRPr="00346C62" w:rsidRDefault="00346C62" w:rsidP="00751CE6">
            <w:pPr>
              <w:numPr>
                <w:ilvl w:val="0"/>
                <w:numId w:val="104"/>
              </w:numPr>
              <w:spacing w:line="240" w:lineRule="auto"/>
              <w:contextualSpacing/>
              <w:rPr>
                <w:rFonts w:ascii="宋体" w:hAnsi="宋体" w:cs="Times New Roman"/>
                <w:sz w:val="22"/>
              </w:rPr>
            </w:pPr>
            <w:r w:rsidRPr="00346C62">
              <w:rPr>
                <w:rFonts w:ascii="宋体" w:hAnsi="宋体" w:cs="Times New Roman" w:hint="eastAsia"/>
                <w:sz w:val="22"/>
              </w:rPr>
              <w:t>断开备节点，</w:t>
            </w:r>
            <w:r w:rsidRPr="00346C62">
              <w:rPr>
                <w:rFonts w:ascii="宋体" w:hAnsi="宋体" w:cs="Arial" w:hint="eastAsia"/>
                <w:sz w:val="22"/>
              </w:rPr>
              <w:t>5分钟中内完成节点恢复并正常提供服务</w:t>
            </w:r>
          </w:p>
          <w:p w14:paraId="67161570" w14:textId="77777777" w:rsidR="00346C62" w:rsidRPr="00346C62" w:rsidRDefault="00346C62" w:rsidP="00751CE6">
            <w:pPr>
              <w:numPr>
                <w:ilvl w:val="0"/>
                <w:numId w:val="104"/>
              </w:numPr>
              <w:spacing w:line="240" w:lineRule="auto"/>
              <w:contextualSpacing/>
              <w:rPr>
                <w:rFonts w:ascii="宋体" w:hAnsi="宋体" w:cs="Arial"/>
                <w:sz w:val="22"/>
              </w:rPr>
            </w:pPr>
            <w:r w:rsidRPr="00346C62">
              <w:rPr>
                <w:rFonts w:ascii="宋体" w:hAnsi="宋体" w:cs="Times New Roman" w:hint="eastAsia"/>
                <w:sz w:val="22"/>
              </w:rPr>
              <w:t>断开主节点，</w:t>
            </w:r>
            <w:r w:rsidRPr="00346C62">
              <w:rPr>
                <w:rFonts w:ascii="宋体" w:hAnsi="宋体" w:cs="Arial" w:hint="eastAsia"/>
                <w:sz w:val="22"/>
              </w:rPr>
              <w:t>5分钟中内完成节点恢复并正常提供服务</w:t>
            </w:r>
          </w:p>
        </w:tc>
      </w:tr>
      <w:tr w:rsidR="00346C62" w:rsidRPr="00346C62" w14:paraId="6D89343D"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49D1A25"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2168BFD" w14:textId="77777777" w:rsidR="00DD65A5" w:rsidRPr="00A1086E" w:rsidRDefault="00DD65A5" w:rsidP="00DD65A5">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6055C00" w14:textId="77777777" w:rsidR="00DD65A5" w:rsidRPr="00A1086E" w:rsidRDefault="00DD65A5" w:rsidP="00DD65A5">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A00D8C7" w14:textId="56A745D7" w:rsidR="00346C62" w:rsidRPr="00346C62" w:rsidRDefault="00DD65A5" w:rsidP="00DD65A5">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346C62" w:rsidRPr="00346C62" w14:paraId="7F6FC6AD"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3A60238"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52AFF423"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335BBBB" w14:textId="77777777" w:rsidR="00346C62" w:rsidRPr="00346C62" w:rsidRDefault="00346C62" w:rsidP="00346C62">
            <w:pPr>
              <w:spacing w:line="240" w:lineRule="auto"/>
              <w:ind w:firstLine="0"/>
              <w:rPr>
                <w:rFonts w:ascii="宋体" w:hAnsi="宋体" w:cs="Arial"/>
                <w:kern w:val="0"/>
                <w:sz w:val="22"/>
              </w:rPr>
            </w:pPr>
          </w:p>
        </w:tc>
      </w:tr>
      <w:tr w:rsidR="00346C62" w:rsidRPr="00346C62" w14:paraId="2E069ADC"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E25E191"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E4B684C"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7DECDF62"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0342A027" w14:textId="77777777" w:rsidR="00346C62" w:rsidRPr="00346C62" w:rsidRDefault="00346C62" w:rsidP="00346C62">
            <w:pPr>
              <w:spacing w:beforeLines="50" w:before="156" w:line="240" w:lineRule="auto"/>
              <w:ind w:firstLine="0"/>
              <w:rPr>
                <w:rFonts w:ascii="宋体" w:hAnsi="宋体" w:cs="Arial"/>
                <w:sz w:val="22"/>
              </w:rPr>
            </w:pPr>
          </w:p>
        </w:tc>
      </w:tr>
    </w:tbl>
    <w:p w14:paraId="314891EC" w14:textId="77777777" w:rsidR="00346C62" w:rsidRPr="00493B2D" w:rsidRDefault="00346C62" w:rsidP="00493B2D">
      <w:pPr>
        <w:pStyle w:val="30"/>
        <w:numPr>
          <w:ilvl w:val="2"/>
          <w:numId w:val="2"/>
        </w:numPr>
      </w:pPr>
      <w:bookmarkStart w:id="293" w:name="_Toc471846824"/>
      <w:bookmarkStart w:id="294" w:name="_Toc475119139"/>
      <w:r w:rsidRPr="00493B2D">
        <w:rPr>
          <w:rFonts w:hint="eastAsia"/>
        </w:rPr>
        <w:t>过载保护</w:t>
      </w:r>
      <w:bookmarkEnd w:id="293"/>
      <w:bookmarkEnd w:id="294"/>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346C62" w:rsidRPr="00346C62" w14:paraId="09C5ABF8" w14:textId="77777777" w:rsidTr="002D64BE">
        <w:trPr>
          <w:cantSplit/>
          <w:trHeight w:val="415"/>
        </w:trPr>
        <w:tc>
          <w:tcPr>
            <w:tcW w:w="1260" w:type="dxa"/>
            <w:tcBorders>
              <w:top w:val="single" w:sz="4" w:space="0" w:color="auto"/>
              <w:left w:val="single" w:sz="4" w:space="0" w:color="auto"/>
              <w:bottom w:val="single" w:sz="4" w:space="0" w:color="auto"/>
              <w:right w:val="single" w:sz="4" w:space="0" w:color="auto"/>
            </w:tcBorders>
            <w:hideMark/>
          </w:tcPr>
          <w:p w14:paraId="4812C8B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3AA5D3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过载保护</w:t>
            </w:r>
          </w:p>
        </w:tc>
      </w:tr>
      <w:tr w:rsidR="00346C62" w:rsidRPr="00346C62" w14:paraId="71064BF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F62FF0A"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3DF1A72"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测试数据库中间件能否对前端连接数进行限制，能否在后端数据库过载时提供保护功能，防止故障蔓延</w:t>
            </w:r>
          </w:p>
        </w:tc>
      </w:tr>
      <w:tr w:rsidR="00346C62" w:rsidRPr="00346C62" w14:paraId="1337B007"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199D710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8056D1C" w14:textId="77777777" w:rsidR="00346C62" w:rsidRPr="00346C62" w:rsidRDefault="00346C62" w:rsidP="00346C62">
            <w:pPr>
              <w:spacing w:line="240" w:lineRule="auto"/>
              <w:ind w:firstLine="0"/>
              <w:rPr>
                <w:rFonts w:ascii="宋体" w:hAnsi="宋体" w:cs="等线"/>
                <w:sz w:val="22"/>
              </w:rPr>
            </w:pPr>
            <w:r w:rsidRPr="00346C62">
              <w:rPr>
                <w:rFonts w:ascii="宋体" w:hAnsi="宋体" w:cs="Arial"/>
                <w:sz w:val="22"/>
              </w:rPr>
              <w:t>核心</w:t>
            </w:r>
          </w:p>
        </w:tc>
      </w:tr>
      <w:tr w:rsidR="00346C62" w:rsidRPr="00346C62" w14:paraId="3978DA77"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5A68C2C0"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00042129" w14:textId="0517DFC4" w:rsidR="00346C62" w:rsidRPr="00346C62" w:rsidRDefault="007076AE" w:rsidP="00530F90">
            <w:pPr>
              <w:numPr>
                <w:ilvl w:val="0"/>
                <w:numId w:val="62"/>
              </w:numPr>
              <w:tabs>
                <w:tab w:val="left" w:pos="360"/>
              </w:tabs>
              <w:snapToGrid w:val="0"/>
              <w:spacing w:line="160" w:lineRule="atLeast"/>
              <w:rPr>
                <w:rFonts w:ascii="宋体" w:hAnsi="宋体" w:cs="Arial"/>
                <w:sz w:val="22"/>
              </w:rPr>
            </w:pPr>
            <w:r w:rsidRPr="00CB5FCF">
              <w:rPr>
                <w:rFonts w:ascii="宋体" w:hAnsi="宋体" w:cs="Arial" w:hint="eastAsia"/>
                <w:color w:val="FF0000"/>
                <w:sz w:val="22"/>
              </w:rPr>
              <w:t>用例</w:t>
            </w:r>
            <w:r w:rsidRPr="00CB5FCF">
              <w:rPr>
                <w:rFonts w:ascii="宋体" w:hAnsi="宋体" w:cs="Arial"/>
                <w:color w:val="FF0000"/>
                <w:sz w:val="22"/>
              </w:rPr>
              <w:t>4.1.</w:t>
            </w:r>
            <w:r w:rsidR="00530F90" w:rsidRPr="00530F90">
              <w:rPr>
                <w:rFonts w:ascii="宋体" w:hAnsi="宋体" w:cs="Arial"/>
                <w:color w:val="00B0F0"/>
                <w:sz w:val="22"/>
              </w:rPr>
              <w:t>2</w:t>
            </w:r>
            <w:ins w:id="295" w:author="shi wei" w:date="2017-03-09T11:25:00Z">
              <w:r w:rsidR="00081B31">
                <w:rPr>
                  <w:rFonts w:ascii="宋体" w:hAnsi="宋体" w:cs="Arial" w:hint="eastAsia"/>
                  <w:color w:val="00B0F0"/>
                  <w:sz w:val="22"/>
                </w:rPr>
                <w:t>中的库表已存在</w:t>
              </w:r>
              <w:r w:rsidR="00081B31" w:rsidRPr="00CB5FCF" w:rsidDel="00081B31">
                <w:rPr>
                  <w:rFonts w:ascii="宋体" w:hAnsi="宋体" w:cs="Arial"/>
                  <w:color w:val="FF0000"/>
                  <w:sz w:val="22"/>
                </w:rPr>
                <w:t xml:space="preserve"> </w:t>
              </w:r>
            </w:ins>
            <w:del w:id="296" w:author="shi wei" w:date="2017-03-09T11:25:00Z">
              <w:r w:rsidRPr="00CB5FCF" w:rsidDel="00081B31">
                <w:rPr>
                  <w:rFonts w:ascii="宋体" w:hAnsi="宋体" w:cs="Arial"/>
                  <w:color w:val="FF0000"/>
                  <w:sz w:val="22"/>
                </w:rPr>
                <w:delText>已成功执行</w:delText>
              </w:r>
            </w:del>
          </w:p>
        </w:tc>
      </w:tr>
      <w:tr w:rsidR="00346C62" w:rsidRPr="00346C62" w14:paraId="722C63A5"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C61E66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2D065E5" w14:textId="669DAB12"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hint="eastAsia"/>
                <w:sz w:val="22"/>
              </w:rPr>
              <w:t>设置</w:t>
            </w:r>
            <w:r w:rsidR="007076AE" w:rsidRPr="00CB5FCF">
              <w:rPr>
                <w:rFonts w:ascii="宋体" w:hAnsi="宋体" w:cs="Arial" w:hint="eastAsia"/>
                <w:color w:val="FF0000"/>
                <w:sz w:val="22"/>
              </w:rPr>
              <w:t>数据库中间件的</w:t>
            </w:r>
            <w:r w:rsidRPr="00346C62">
              <w:rPr>
                <w:rFonts w:ascii="宋体" w:hAnsi="宋体" w:cs="Arial" w:hint="eastAsia"/>
                <w:sz w:val="22"/>
              </w:rPr>
              <w:t>前</w:t>
            </w:r>
            <w:r w:rsidR="007076AE" w:rsidRPr="00CB5FCF">
              <w:rPr>
                <w:rFonts w:ascii="宋体" w:hAnsi="宋体" w:cs="Arial" w:hint="eastAsia"/>
                <w:color w:val="FF0000"/>
                <w:sz w:val="22"/>
              </w:rPr>
              <w:t>端</w:t>
            </w:r>
            <w:r w:rsidRPr="00346C62">
              <w:rPr>
                <w:rFonts w:ascii="宋体" w:hAnsi="宋体" w:cs="Arial" w:hint="eastAsia"/>
                <w:sz w:val="22"/>
              </w:rPr>
              <w:t>连接数</w:t>
            </w:r>
            <w:r w:rsidRPr="00346C62">
              <w:rPr>
                <w:rFonts w:ascii="宋体" w:hAnsi="宋体" w:cs="Arial"/>
                <w:sz w:val="22"/>
              </w:rPr>
              <w:t>限制为</w:t>
            </w:r>
            <w:r w:rsidRPr="00346C62">
              <w:rPr>
                <w:rFonts w:ascii="宋体" w:hAnsi="宋体" w:cs="Arial" w:hint="eastAsia"/>
                <w:sz w:val="22"/>
              </w:rPr>
              <w:t>100</w:t>
            </w:r>
          </w:p>
          <w:p w14:paraId="0FE1B479"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hint="eastAsia"/>
                <w:sz w:val="22"/>
              </w:rPr>
              <w:t>执行客户端测试程序让前端连接数超过1</w:t>
            </w:r>
            <w:r w:rsidRPr="00346C62">
              <w:rPr>
                <w:rFonts w:ascii="宋体" w:hAnsi="宋体" w:cs="Arial"/>
                <w:sz w:val="22"/>
              </w:rPr>
              <w:t>00</w:t>
            </w:r>
            <w:r w:rsidRPr="00346C62">
              <w:rPr>
                <w:rFonts w:ascii="宋体" w:hAnsi="宋体" w:cs="Arial" w:hint="eastAsia"/>
                <w:sz w:val="22"/>
              </w:rPr>
              <w:t>，查看测试程序返回的结果</w:t>
            </w:r>
          </w:p>
          <w:p w14:paraId="60D534DD"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停止连接数测试</w:t>
            </w:r>
          </w:p>
          <w:p w14:paraId="6E59E7E3"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开启过载保护开关并设置相应的参数值</w:t>
            </w:r>
          </w:p>
          <w:p w14:paraId="0A21D4FF"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启动压测程序进行压测</w:t>
            </w:r>
            <w:r w:rsidRPr="00346C62">
              <w:rPr>
                <w:rFonts w:ascii="宋体" w:hAnsi="宋体" w:cs="Arial" w:hint="eastAsia"/>
                <w:sz w:val="22"/>
              </w:rPr>
              <w:t>（执行一些慢SQL）</w:t>
            </w:r>
          </w:p>
          <w:p w14:paraId="4EF4F2E8"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查看客户端程序执行结果是否有</w:t>
            </w:r>
            <w:r w:rsidRPr="00346C62">
              <w:rPr>
                <w:rFonts w:ascii="宋体" w:hAnsi="宋体" w:cs="Arial" w:hint="eastAsia"/>
                <w:sz w:val="22"/>
              </w:rPr>
              <w:t>请求</w:t>
            </w:r>
            <w:r w:rsidRPr="00346C62">
              <w:rPr>
                <w:rFonts w:ascii="宋体" w:hAnsi="宋体" w:cs="Arial"/>
                <w:sz w:val="22"/>
              </w:rPr>
              <w:t>直接返回</w:t>
            </w:r>
            <w:r w:rsidRPr="00346C62">
              <w:rPr>
                <w:rFonts w:ascii="宋体" w:hAnsi="宋体" w:cs="Arial" w:hint="eastAsia"/>
                <w:sz w:val="22"/>
              </w:rPr>
              <w:t>“过载异常”</w:t>
            </w:r>
          </w:p>
          <w:p w14:paraId="261797EF" w14:textId="77777777" w:rsidR="00346C62" w:rsidRPr="00346C62" w:rsidRDefault="00346C62" w:rsidP="00346C62">
            <w:pPr>
              <w:numPr>
                <w:ilvl w:val="0"/>
                <w:numId w:val="63"/>
              </w:numPr>
              <w:tabs>
                <w:tab w:val="left" w:pos="360"/>
              </w:tabs>
              <w:spacing w:line="240" w:lineRule="auto"/>
              <w:rPr>
                <w:rFonts w:ascii="宋体" w:hAnsi="宋体" w:cs="Arial"/>
                <w:sz w:val="22"/>
              </w:rPr>
            </w:pPr>
            <w:r w:rsidRPr="00346C62">
              <w:rPr>
                <w:rFonts w:ascii="宋体" w:hAnsi="宋体" w:cs="Arial"/>
                <w:sz w:val="22"/>
              </w:rPr>
              <w:t>查看数据库中间件日志是否有过载拦截相关的日志信息</w:t>
            </w:r>
          </w:p>
        </w:tc>
      </w:tr>
      <w:tr w:rsidR="00346C62" w:rsidRPr="00346C62" w14:paraId="60EDE3DD"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BF79725"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46E36FD" w14:textId="1356E2DA"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可设置连接数限制，超过限制后拒绝连接并返回</w:t>
            </w:r>
            <w:ins w:id="297" w:author="shi wei" w:date="2017-03-09T11:25:00Z">
              <w:r w:rsidR="006C4399">
                <w:rPr>
                  <w:rFonts w:ascii="宋体" w:hAnsi="宋体" w:cs="等线" w:hint="eastAsia"/>
                  <w:sz w:val="22"/>
                </w:rPr>
                <w:t>类似</w:t>
              </w:r>
            </w:ins>
            <w:r w:rsidRPr="00346C62">
              <w:rPr>
                <w:rFonts w:ascii="宋体" w:hAnsi="宋体" w:cs="等线" w:hint="eastAsia"/>
                <w:sz w:val="22"/>
              </w:rPr>
              <w:t>“连接数超出最大限制数”错误，后端数据库发生过载时部分请求直接在数据库中间件返回，不发向后端数据库执行。</w:t>
            </w:r>
          </w:p>
          <w:p w14:paraId="23406BDE" w14:textId="77777777" w:rsidR="00346C62" w:rsidRPr="00346C62" w:rsidRDefault="00346C62" w:rsidP="00346C62">
            <w:pPr>
              <w:spacing w:line="240" w:lineRule="auto"/>
              <w:ind w:firstLine="0"/>
              <w:rPr>
                <w:rFonts w:ascii="宋体" w:hAnsi="宋体" w:cs="Times New Roman"/>
                <w:sz w:val="22"/>
              </w:rPr>
            </w:pPr>
            <w:r w:rsidRPr="00346C62">
              <w:rPr>
                <w:rFonts w:ascii="宋体" w:hAnsi="宋体" w:cs="Times New Roman" w:hint="eastAsia"/>
                <w:sz w:val="22"/>
              </w:rPr>
              <w:t>1.设置前端连接数限制，</w:t>
            </w:r>
            <w:r w:rsidRPr="00346C62">
              <w:rPr>
                <w:rFonts w:ascii="宋体" w:hAnsi="宋体" w:cs="等线" w:hint="eastAsia"/>
                <w:sz w:val="22"/>
              </w:rPr>
              <w:t>超过限制拒绝连接并返回错误</w:t>
            </w:r>
          </w:p>
          <w:p w14:paraId="7976E2F6" w14:textId="77777777" w:rsidR="00346C62" w:rsidRPr="00346C62" w:rsidRDefault="00346C62" w:rsidP="00346C62">
            <w:pPr>
              <w:spacing w:line="240" w:lineRule="auto"/>
              <w:ind w:firstLine="0"/>
              <w:rPr>
                <w:rFonts w:ascii="宋体" w:hAnsi="宋体" w:cs="Arial"/>
                <w:sz w:val="22"/>
              </w:rPr>
            </w:pPr>
            <w:r w:rsidRPr="00346C62">
              <w:rPr>
                <w:rFonts w:ascii="宋体" w:hAnsi="宋体" w:cs="Times New Roman" w:hint="eastAsia"/>
                <w:sz w:val="22"/>
              </w:rPr>
              <w:t>2.</w:t>
            </w:r>
            <w:r w:rsidRPr="00346C62">
              <w:rPr>
                <w:rFonts w:ascii="宋体" w:hAnsi="宋体" w:cs="等线" w:hint="eastAsia"/>
                <w:sz w:val="22"/>
              </w:rPr>
              <w:t xml:space="preserve"> 后端数据库发生过载时部分请求</w:t>
            </w:r>
            <w:commentRangeStart w:id="298"/>
            <w:r w:rsidRPr="00346C62">
              <w:rPr>
                <w:rFonts w:ascii="宋体" w:hAnsi="宋体" w:cs="等线" w:hint="eastAsia"/>
                <w:sz w:val="22"/>
              </w:rPr>
              <w:t>直接</w:t>
            </w:r>
            <w:commentRangeEnd w:id="298"/>
            <w:r w:rsidR="004B21D5">
              <w:rPr>
                <w:rStyle w:val="afff1"/>
              </w:rPr>
              <w:commentReference w:id="298"/>
            </w:r>
            <w:r w:rsidRPr="00346C62">
              <w:rPr>
                <w:rFonts w:ascii="宋体" w:hAnsi="宋体" w:cs="等线" w:hint="eastAsia"/>
                <w:sz w:val="22"/>
              </w:rPr>
              <w:t>在数据库中间件返回，不发向后端数据库执行</w:t>
            </w:r>
          </w:p>
        </w:tc>
      </w:tr>
      <w:tr w:rsidR="00346C62" w:rsidRPr="00346C62" w14:paraId="262CBC20"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214B6FBA"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ED5E5A7"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2ED80E36"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609EF43" w14:textId="31A5FF97" w:rsidR="00346C62" w:rsidRPr="00346C62" w:rsidRDefault="005627DA" w:rsidP="005627DA">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346C62" w:rsidRPr="00346C62" w14:paraId="4AC0E39B"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D39E8DA"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51A6A2C6"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0BF6CE3" w14:textId="77777777" w:rsidR="00346C62" w:rsidRPr="00346C62" w:rsidRDefault="00346C62" w:rsidP="00346C62">
            <w:pPr>
              <w:spacing w:line="240" w:lineRule="auto"/>
              <w:ind w:firstLine="0"/>
              <w:rPr>
                <w:rFonts w:ascii="宋体" w:hAnsi="宋体" w:cs="Arial"/>
                <w:kern w:val="0"/>
                <w:sz w:val="22"/>
              </w:rPr>
            </w:pPr>
          </w:p>
        </w:tc>
      </w:tr>
      <w:tr w:rsidR="00346C62" w:rsidRPr="00346C62" w14:paraId="1577BC8A"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64E8926A"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4945E165"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18E4C752"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BBF5049" w14:textId="77777777" w:rsidR="00346C62" w:rsidRPr="00346C62" w:rsidRDefault="00346C62" w:rsidP="00346C62">
            <w:pPr>
              <w:spacing w:beforeLines="50" w:before="156" w:line="240" w:lineRule="auto"/>
              <w:ind w:firstLine="0"/>
              <w:rPr>
                <w:rFonts w:ascii="宋体" w:hAnsi="宋体" w:cs="Arial"/>
                <w:sz w:val="22"/>
              </w:rPr>
            </w:pPr>
          </w:p>
        </w:tc>
      </w:tr>
    </w:tbl>
    <w:p w14:paraId="0D4BAEB3" w14:textId="77777777" w:rsidR="00346C62" w:rsidRPr="00493B2D" w:rsidRDefault="00346C62" w:rsidP="00493B2D">
      <w:pPr>
        <w:pStyle w:val="30"/>
        <w:numPr>
          <w:ilvl w:val="2"/>
          <w:numId w:val="2"/>
        </w:numPr>
      </w:pPr>
      <w:bookmarkStart w:id="299" w:name="_Toc471846825"/>
      <w:bookmarkStart w:id="300" w:name="_Toc475119140"/>
      <w:r w:rsidRPr="00493B2D">
        <w:rPr>
          <w:rFonts w:hint="eastAsia"/>
        </w:rPr>
        <w:lastRenderedPageBreak/>
        <w:t>数据库中间件集群分组</w:t>
      </w:r>
      <w:bookmarkEnd w:id="299"/>
      <w:bookmarkEnd w:id="300"/>
    </w:p>
    <w:tbl>
      <w:tblPr>
        <w:tblW w:w="8080" w:type="dxa"/>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2882"/>
        <w:gridCol w:w="1088"/>
        <w:gridCol w:w="2871"/>
      </w:tblGrid>
      <w:tr w:rsidR="00C60777" w:rsidRPr="00A1086E" w14:paraId="6A083189" w14:textId="77777777" w:rsidTr="00C60777">
        <w:trPr>
          <w:cantSplit/>
          <w:trHeight w:val="277"/>
        </w:trPr>
        <w:tc>
          <w:tcPr>
            <w:tcW w:w="1239" w:type="dxa"/>
            <w:tcBorders>
              <w:top w:val="single" w:sz="4" w:space="0" w:color="auto"/>
              <w:left w:val="single" w:sz="4" w:space="0" w:color="auto"/>
              <w:bottom w:val="single" w:sz="4" w:space="0" w:color="auto"/>
              <w:right w:val="single" w:sz="4" w:space="0" w:color="auto"/>
            </w:tcBorders>
            <w:hideMark/>
          </w:tcPr>
          <w:p w14:paraId="2B79C31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793E672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数据库中间件集群分组</w:t>
            </w:r>
          </w:p>
        </w:tc>
      </w:tr>
      <w:tr w:rsidR="00C60777" w:rsidRPr="00A1086E" w14:paraId="35999E17" w14:textId="77777777" w:rsidTr="00C60777">
        <w:trPr>
          <w:cantSplit/>
          <w:trHeight w:val="277"/>
        </w:trPr>
        <w:tc>
          <w:tcPr>
            <w:tcW w:w="1239" w:type="dxa"/>
            <w:tcBorders>
              <w:top w:val="single" w:sz="4" w:space="0" w:color="auto"/>
              <w:left w:val="single" w:sz="4" w:space="0" w:color="auto"/>
              <w:bottom w:val="single" w:sz="4" w:space="0" w:color="auto"/>
              <w:right w:val="single" w:sz="4" w:space="0" w:color="auto"/>
            </w:tcBorders>
          </w:tcPr>
          <w:p w14:paraId="5761440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97C035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扩展</w:t>
            </w:r>
          </w:p>
        </w:tc>
      </w:tr>
      <w:tr w:rsidR="00C60777" w:rsidRPr="00A1086E" w14:paraId="4CD56AAB"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61529EA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399CBB97" w14:textId="77777777" w:rsidR="00346C62" w:rsidRPr="00346C62" w:rsidRDefault="00346C62" w:rsidP="00346C62">
            <w:pPr>
              <w:spacing w:line="240" w:lineRule="auto"/>
              <w:ind w:firstLine="0"/>
              <w:rPr>
                <w:rFonts w:ascii="宋体" w:hAnsi="宋体" w:cs="等线"/>
                <w:sz w:val="22"/>
              </w:rPr>
            </w:pPr>
            <w:r w:rsidRPr="00346C62">
              <w:rPr>
                <w:rFonts w:ascii="宋体" w:hAnsi="宋体" w:cs="等线" w:hint="eastAsia"/>
                <w:sz w:val="22"/>
              </w:rPr>
              <w:t>测试数据库中间件集群内的节点能否进行分组操作，按分组级别进行流控，提供差异化服务，保障核心业务访问的稳定性</w:t>
            </w:r>
          </w:p>
        </w:tc>
      </w:tr>
      <w:tr w:rsidR="00C60777" w:rsidRPr="00A1086E" w14:paraId="31816EB7"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326A01A8"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1195810E" w14:textId="77777777" w:rsidR="00346C62" w:rsidRDefault="00346C62" w:rsidP="00751CE6">
            <w:pPr>
              <w:numPr>
                <w:ilvl w:val="0"/>
                <w:numId w:val="90"/>
              </w:numPr>
              <w:snapToGrid w:val="0"/>
              <w:spacing w:line="160" w:lineRule="atLeast"/>
              <w:rPr>
                <w:rFonts w:ascii="宋体" w:hAnsi="宋体" w:cs="Arial"/>
                <w:sz w:val="22"/>
              </w:rPr>
            </w:pPr>
            <w:r w:rsidRPr="00346C62">
              <w:rPr>
                <w:rFonts w:ascii="宋体" w:hAnsi="宋体" w:cs="Arial"/>
                <w:sz w:val="22"/>
              </w:rPr>
              <w:t>搭建数据</w:t>
            </w:r>
            <w:r w:rsidRPr="00346C62">
              <w:rPr>
                <w:rFonts w:ascii="宋体" w:hAnsi="宋体" w:cs="等线" w:hint="eastAsia"/>
                <w:sz w:val="22"/>
              </w:rPr>
              <w:t>库</w:t>
            </w:r>
            <w:r w:rsidRPr="00346C62">
              <w:rPr>
                <w:rFonts w:ascii="宋体" w:hAnsi="宋体" w:cs="Arial"/>
                <w:sz w:val="22"/>
              </w:rPr>
              <w:t>中间件集群</w:t>
            </w:r>
            <w:r w:rsidRPr="00346C62">
              <w:rPr>
                <w:rFonts w:ascii="宋体" w:hAnsi="宋体" w:cs="Arial" w:hint="eastAsia"/>
                <w:sz w:val="22"/>
              </w:rPr>
              <w:t>，</w:t>
            </w:r>
            <w:r w:rsidRPr="00346C62">
              <w:rPr>
                <w:rFonts w:ascii="宋体" w:hAnsi="宋体" w:cs="Arial"/>
                <w:sz w:val="22"/>
              </w:rPr>
              <w:t>集群中包含6</w:t>
            </w:r>
            <w:r w:rsidRPr="00346C62">
              <w:rPr>
                <w:rFonts w:ascii="宋体" w:hAnsi="宋体" w:cs="Arial" w:hint="eastAsia"/>
                <w:sz w:val="22"/>
              </w:rPr>
              <w:t>个节点</w:t>
            </w:r>
          </w:p>
          <w:p w14:paraId="27CE5436" w14:textId="52201252" w:rsidR="00FD2132" w:rsidRPr="00346C62" w:rsidRDefault="00FD2132" w:rsidP="00751CE6">
            <w:pPr>
              <w:numPr>
                <w:ilvl w:val="0"/>
                <w:numId w:val="90"/>
              </w:numPr>
              <w:snapToGrid w:val="0"/>
              <w:spacing w:line="160" w:lineRule="atLeast"/>
              <w:rPr>
                <w:rFonts w:ascii="宋体" w:hAnsi="宋体" w:cs="Arial"/>
                <w:sz w:val="22"/>
              </w:rPr>
            </w:pPr>
            <w:r w:rsidRPr="00CB5FCF">
              <w:rPr>
                <w:rFonts w:ascii="宋体" w:hAnsi="宋体" w:cs="Arial" w:hint="eastAsia"/>
                <w:color w:val="FF0000"/>
                <w:sz w:val="22"/>
              </w:rPr>
              <w:t>数据库集群为逻辑主从数据库</w:t>
            </w:r>
          </w:p>
        </w:tc>
      </w:tr>
      <w:tr w:rsidR="00C60777" w:rsidRPr="00A1086E" w14:paraId="48D63FF1"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4D8126D1"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6EBAEC93"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 xml:space="preserve">1. </w:t>
            </w:r>
            <w:r w:rsidRPr="00346C62">
              <w:rPr>
                <w:rFonts w:ascii="宋体" w:hAnsi="宋体" w:cs="Arial"/>
                <w:sz w:val="22"/>
              </w:rPr>
              <w:t>在管理平台新建三个分组</w:t>
            </w:r>
            <w:r w:rsidRPr="00346C62">
              <w:rPr>
                <w:rFonts w:ascii="宋体" w:hAnsi="宋体" w:cs="Arial" w:hint="eastAsia"/>
                <w:sz w:val="22"/>
              </w:rPr>
              <w:t>， 分别为分组一、分组二、分组三</w:t>
            </w:r>
          </w:p>
          <w:p w14:paraId="1412BCA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sz w:val="22"/>
              </w:rPr>
              <w:t>2. 将</w:t>
            </w:r>
            <w:r w:rsidRPr="00346C62">
              <w:rPr>
                <w:rFonts w:ascii="宋体" w:hAnsi="宋体" w:cs="Arial" w:hint="eastAsia"/>
                <w:sz w:val="22"/>
              </w:rPr>
              <w:t>6个节点分别加入到三个分组中，每个分组包含2个节点</w:t>
            </w:r>
          </w:p>
          <w:p w14:paraId="2DDB8F29"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3. 设置分组参数， 三个组对应到三个不同的SLB服务器、 三个组设置不同的前端连接数限制（10、2</w:t>
            </w:r>
            <w:r w:rsidRPr="00346C62">
              <w:rPr>
                <w:rFonts w:ascii="宋体" w:hAnsi="宋体" w:cs="Arial"/>
                <w:sz w:val="22"/>
              </w:rPr>
              <w:t>0</w:t>
            </w:r>
            <w:r w:rsidRPr="00346C62">
              <w:rPr>
                <w:rFonts w:ascii="宋体" w:hAnsi="宋体" w:cs="Arial" w:hint="eastAsia"/>
                <w:sz w:val="22"/>
              </w:rPr>
              <w:t>、3</w:t>
            </w:r>
            <w:r w:rsidRPr="00346C62">
              <w:rPr>
                <w:rFonts w:ascii="宋体" w:hAnsi="宋体" w:cs="Arial"/>
                <w:sz w:val="22"/>
              </w:rPr>
              <w:t>0</w:t>
            </w:r>
            <w:r w:rsidRPr="00346C62">
              <w:rPr>
                <w:rFonts w:ascii="宋体" w:hAnsi="宋体" w:cs="Arial" w:hint="eastAsia"/>
                <w:sz w:val="22"/>
              </w:rPr>
              <w:t>）、设置不同的后端连接数（10、2</w:t>
            </w:r>
            <w:r w:rsidRPr="00346C62">
              <w:rPr>
                <w:rFonts w:ascii="宋体" w:hAnsi="宋体" w:cs="Arial"/>
                <w:sz w:val="22"/>
              </w:rPr>
              <w:t>0</w:t>
            </w:r>
            <w:r w:rsidRPr="00346C62">
              <w:rPr>
                <w:rFonts w:ascii="宋体" w:hAnsi="宋体" w:cs="Arial" w:hint="eastAsia"/>
                <w:sz w:val="22"/>
              </w:rPr>
              <w:t>、3</w:t>
            </w:r>
            <w:r w:rsidRPr="00346C62">
              <w:rPr>
                <w:rFonts w:ascii="宋体" w:hAnsi="宋体" w:cs="Arial"/>
                <w:sz w:val="22"/>
              </w:rPr>
              <w:t>0</w:t>
            </w:r>
            <w:r w:rsidRPr="00346C62">
              <w:rPr>
                <w:rFonts w:ascii="宋体" w:hAnsi="宋体" w:cs="Arial" w:hint="eastAsia"/>
                <w:sz w:val="22"/>
              </w:rPr>
              <w:t>）</w:t>
            </w:r>
          </w:p>
          <w:p w14:paraId="5B0FD87B"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4. 将分组一设置为透明读写分离模式</w:t>
            </w:r>
          </w:p>
          <w:p w14:paraId="09F0D68E"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5. 分别对三个分组执行客户端测试程序让前端连接数超过设置的值，查看测试程序返回的结果</w:t>
            </w:r>
          </w:p>
          <w:p w14:paraId="7763C054"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6. 对分组一进行读写分离测试， 事务外的读语句可自动发向读节点执行</w:t>
            </w:r>
          </w:p>
        </w:tc>
      </w:tr>
      <w:tr w:rsidR="00C60777" w:rsidRPr="00A1086E" w14:paraId="6B81B2F1"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5E5FC9E7"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1BD19C74" w14:textId="053EDEBF" w:rsidR="00346C62" w:rsidRPr="00346C62" w:rsidRDefault="00346C62" w:rsidP="00346C62">
            <w:pPr>
              <w:spacing w:line="240" w:lineRule="auto"/>
              <w:ind w:firstLine="0"/>
              <w:rPr>
                <w:rFonts w:ascii="宋体" w:hAnsi="宋体" w:cs="Times New Roman"/>
                <w:sz w:val="22"/>
              </w:rPr>
            </w:pPr>
            <w:r w:rsidRPr="00346C62">
              <w:rPr>
                <w:rFonts w:ascii="宋体" w:hAnsi="宋体" w:cs="Times New Roman" w:hint="eastAsia"/>
                <w:sz w:val="22"/>
              </w:rPr>
              <w:t>1.不同分组可设置不同的接数限制，</w:t>
            </w:r>
            <w:r w:rsidRPr="00346C62">
              <w:rPr>
                <w:rFonts w:ascii="宋体" w:hAnsi="宋体" w:cs="等线" w:hint="eastAsia"/>
                <w:sz w:val="22"/>
              </w:rPr>
              <w:t>超过限制拒绝连接并返回错误</w:t>
            </w:r>
          </w:p>
          <w:p w14:paraId="536BD971" w14:textId="77777777" w:rsidR="00346C62" w:rsidRPr="00346C62" w:rsidRDefault="00346C62" w:rsidP="00346C62">
            <w:pPr>
              <w:spacing w:line="240" w:lineRule="auto"/>
              <w:ind w:firstLine="0"/>
              <w:rPr>
                <w:rFonts w:ascii="宋体" w:hAnsi="宋体" w:cs="Arial"/>
                <w:sz w:val="22"/>
              </w:rPr>
            </w:pPr>
            <w:r w:rsidRPr="00346C62">
              <w:rPr>
                <w:rFonts w:ascii="宋体" w:hAnsi="宋体" w:cs="Times New Roman" w:hint="eastAsia"/>
                <w:sz w:val="22"/>
              </w:rPr>
              <w:t>2.</w:t>
            </w:r>
            <w:r w:rsidRPr="00346C62">
              <w:rPr>
                <w:rFonts w:ascii="宋体" w:hAnsi="宋体" w:cs="等线" w:hint="eastAsia"/>
                <w:sz w:val="22"/>
              </w:rPr>
              <w:t xml:space="preserve"> 分组一</w:t>
            </w:r>
            <w:r w:rsidRPr="00346C62">
              <w:rPr>
                <w:rFonts w:ascii="宋体" w:hAnsi="宋体" w:cs="Arial" w:hint="eastAsia"/>
                <w:sz w:val="22"/>
              </w:rPr>
              <w:t>可实现透明读写分离，事务外的读语句可自动发向读节点执行</w:t>
            </w:r>
          </w:p>
        </w:tc>
      </w:tr>
      <w:tr w:rsidR="00C60777" w:rsidRPr="00A1086E" w14:paraId="24C259E7"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69BAC128" w14:textId="77777777" w:rsidR="00346C62" w:rsidRPr="00346C62" w:rsidRDefault="00346C62" w:rsidP="00346C62">
            <w:pPr>
              <w:spacing w:line="240" w:lineRule="auto"/>
              <w:ind w:firstLine="0"/>
              <w:rPr>
                <w:rFonts w:ascii="宋体" w:hAnsi="宋体" w:cs="Arial"/>
                <w:sz w:val="22"/>
              </w:rPr>
            </w:pPr>
            <w:r w:rsidRPr="00346C62">
              <w:rPr>
                <w:rFonts w:ascii="宋体" w:hAnsi="宋体" w:cs="Arial" w:hint="eastAsia"/>
                <w:sz w:val="22"/>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031B5A39"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B60E398" w14:textId="77777777" w:rsidR="005627DA" w:rsidRPr="00A1086E" w:rsidRDefault="005627DA" w:rsidP="005627DA">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C91143E" w14:textId="5F082279" w:rsidR="00346C62" w:rsidRPr="00346C62" w:rsidRDefault="005627DA" w:rsidP="005627DA">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C60777" w:rsidRPr="00A1086E" w14:paraId="4DE68F68" w14:textId="77777777" w:rsidTr="00C60777">
        <w:trPr>
          <w:cantSplit/>
          <w:trHeight w:val="465"/>
        </w:trPr>
        <w:tc>
          <w:tcPr>
            <w:tcW w:w="1239" w:type="dxa"/>
            <w:tcBorders>
              <w:top w:val="single" w:sz="4" w:space="0" w:color="auto"/>
              <w:left w:val="single" w:sz="4" w:space="0" w:color="auto"/>
              <w:bottom w:val="single" w:sz="4" w:space="0" w:color="auto"/>
              <w:right w:val="single" w:sz="4" w:space="0" w:color="auto"/>
            </w:tcBorders>
            <w:hideMark/>
          </w:tcPr>
          <w:p w14:paraId="4EFFC26B"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备</w:t>
            </w:r>
          </w:p>
          <w:p w14:paraId="44D251FF"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53A07648" w14:textId="77777777" w:rsidR="00346C62" w:rsidRPr="00346C62" w:rsidRDefault="00346C62" w:rsidP="00346C62">
            <w:pPr>
              <w:spacing w:line="240" w:lineRule="auto"/>
              <w:ind w:firstLine="0"/>
              <w:rPr>
                <w:rFonts w:ascii="宋体" w:hAnsi="宋体" w:cs="Arial"/>
                <w:kern w:val="0"/>
                <w:sz w:val="22"/>
              </w:rPr>
            </w:pPr>
          </w:p>
        </w:tc>
      </w:tr>
      <w:tr w:rsidR="00C60777" w:rsidRPr="00A1086E" w14:paraId="7D0C5A54" w14:textId="77777777" w:rsidTr="00C60777">
        <w:trPr>
          <w:cantSplit/>
        </w:trPr>
        <w:tc>
          <w:tcPr>
            <w:tcW w:w="1239" w:type="dxa"/>
            <w:tcBorders>
              <w:top w:val="single" w:sz="4" w:space="0" w:color="auto"/>
              <w:left w:val="single" w:sz="4" w:space="0" w:color="auto"/>
              <w:bottom w:val="single" w:sz="4" w:space="0" w:color="auto"/>
              <w:right w:val="single" w:sz="4" w:space="0" w:color="auto"/>
            </w:tcBorders>
            <w:hideMark/>
          </w:tcPr>
          <w:p w14:paraId="21186E29" w14:textId="77777777" w:rsidR="00346C62" w:rsidRPr="00346C62" w:rsidRDefault="00346C62" w:rsidP="00346C62">
            <w:pPr>
              <w:spacing w:line="240" w:lineRule="auto"/>
              <w:ind w:left="113" w:right="113" w:firstLine="0"/>
              <w:jc w:val="center"/>
              <w:rPr>
                <w:rFonts w:ascii="宋体" w:hAnsi="宋体" w:cs="Arial"/>
                <w:sz w:val="22"/>
              </w:rPr>
            </w:pPr>
            <w:r w:rsidRPr="00346C62">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4146EB85" w14:textId="77777777" w:rsidR="00346C62" w:rsidRPr="00346C62" w:rsidRDefault="00346C62" w:rsidP="00346C62">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hideMark/>
          </w:tcPr>
          <w:p w14:paraId="58C611E0" w14:textId="77777777" w:rsidR="00346C62" w:rsidRPr="00346C62" w:rsidRDefault="00346C62" w:rsidP="00346C62">
            <w:pPr>
              <w:spacing w:line="240" w:lineRule="auto"/>
              <w:ind w:right="113" w:firstLine="0"/>
              <w:rPr>
                <w:rFonts w:ascii="宋体" w:hAnsi="宋体" w:cs="Arial"/>
                <w:sz w:val="22"/>
              </w:rPr>
            </w:pPr>
            <w:r w:rsidRPr="00346C62">
              <w:rPr>
                <w:rFonts w:ascii="宋体" w:hAnsi="宋体" w:cs="Arial" w:hint="eastAsia"/>
                <w:sz w:val="22"/>
              </w:rPr>
              <w:t>测试日期</w:t>
            </w:r>
          </w:p>
        </w:tc>
        <w:tc>
          <w:tcPr>
            <w:tcW w:w="2871" w:type="dxa"/>
            <w:tcBorders>
              <w:top w:val="single" w:sz="4" w:space="0" w:color="auto"/>
              <w:left w:val="single" w:sz="4" w:space="0" w:color="auto"/>
              <w:bottom w:val="single" w:sz="4" w:space="0" w:color="auto"/>
              <w:right w:val="single" w:sz="4" w:space="0" w:color="auto"/>
            </w:tcBorders>
          </w:tcPr>
          <w:p w14:paraId="41A89FEF" w14:textId="77777777" w:rsidR="00346C62" w:rsidRPr="00346C62" w:rsidRDefault="00346C62" w:rsidP="00346C62">
            <w:pPr>
              <w:spacing w:beforeLines="50" w:before="156" w:line="240" w:lineRule="auto"/>
              <w:ind w:firstLine="0"/>
              <w:rPr>
                <w:rFonts w:ascii="宋体" w:hAnsi="宋体" w:cs="Arial"/>
                <w:sz w:val="22"/>
              </w:rPr>
            </w:pPr>
          </w:p>
        </w:tc>
      </w:tr>
    </w:tbl>
    <w:p w14:paraId="41B7CDB4" w14:textId="77777777" w:rsidR="004E610E" w:rsidRPr="00A1086E" w:rsidRDefault="004E610E" w:rsidP="00325592">
      <w:pPr>
        <w:pStyle w:val="2"/>
        <w:numPr>
          <w:ilvl w:val="1"/>
          <w:numId w:val="2"/>
        </w:numPr>
        <w:spacing w:line="412" w:lineRule="auto"/>
        <w:rPr>
          <w:rFonts w:ascii="宋体" w:eastAsia="宋体" w:hAnsi="宋体"/>
        </w:rPr>
      </w:pPr>
      <w:bookmarkStart w:id="301" w:name="_Toc471846826"/>
      <w:bookmarkStart w:id="302" w:name="_Toc475119141"/>
      <w:r w:rsidRPr="00A1086E">
        <w:rPr>
          <w:rFonts w:ascii="宋体" w:eastAsia="宋体" w:hAnsi="宋体"/>
        </w:rPr>
        <w:t>可靠</w:t>
      </w:r>
      <w:r w:rsidRPr="00A1086E">
        <w:rPr>
          <w:rFonts w:ascii="宋体" w:eastAsia="宋体" w:hAnsi="宋体" w:hint="eastAsia"/>
        </w:rPr>
        <w:t>性</w:t>
      </w:r>
      <w:bookmarkEnd w:id="301"/>
      <w:bookmarkEnd w:id="302"/>
    </w:p>
    <w:p w14:paraId="5FF5EB90" w14:textId="244D3564" w:rsidR="008A7EF7" w:rsidRPr="00A1086E" w:rsidRDefault="008A7EF7" w:rsidP="00325592">
      <w:pPr>
        <w:pStyle w:val="30"/>
        <w:numPr>
          <w:ilvl w:val="2"/>
          <w:numId w:val="2"/>
        </w:numPr>
        <w:rPr>
          <w:rFonts w:ascii="宋体" w:hAnsi="宋体"/>
        </w:rPr>
      </w:pPr>
      <w:bookmarkStart w:id="303" w:name="_Toc471846827"/>
      <w:bookmarkStart w:id="304" w:name="_Toc475119142"/>
      <w:r w:rsidRPr="00A1086E">
        <w:rPr>
          <w:rFonts w:ascii="宋体" w:hAnsi="宋体" w:hint="eastAsia"/>
        </w:rPr>
        <w:t>从库网络断开</w:t>
      </w:r>
      <w:bookmarkEnd w:id="303"/>
      <w:bookmarkEnd w:id="304"/>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C60777" w:rsidRPr="00A1086E" w14:paraId="29390F9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85AE473" w14:textId="77777777" w:rsidR="008A7EF7" w:rsidRPr="00A1086E" w:rsidRDefault="008A7EF7" w:rsidP="00243C29">
            <w:pPr>
              <w:widowControl/>
              <w:tabs>
                <w:tab w:val="left" w:pos="432"/>
              </w:tabs>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1FB1A9E" w14:textId="77777777" w:rsidR="008A7EF7" w:rsidRPr="00A1086E" w:rsidRDefault="008A7EF7" w:rsidP="00243C29">
            <w:pPr>
              <w:widowControl/>
              <w:tabs>
                <w:tab w:val="left" w:pos="432"/>
              </w:tabs>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sz w:val="22"/>
              </w:rPr>
              <w:t>数据库主从节点数据一致性</w:t>
            </w:r>
          </w:p>
        </w:tc>
      </w:tr>
      <w:tr w:rsidR="00C60777" w:rsidRPr="00A1086E" w14:paraId="471E1E3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D17044C"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70C8A30"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hint="eastAsia"/>
                <w:noProof/>
                <w:kern w:val="0"/>
                <w:sz w:val="22"/>
              </w:rPr>
              <w:t>核心</w:t>
            </w:r>
          </w:p>
        </w:tc>
      </w:tr>
      <w:tr w:rsidR="00C60777" w:rsidRPr="00A1086E" w14:paraId="5BBD9D3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97A0875"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9A3609A" w14:textId="77777777" w:rsidR="008A7EF7" w:rsidRPr="00A1086E" w:rsidRDefault="008A7EF7" w:rsidP="008A7EF7">
            <w:pPr>
              <w:autoSpaceDE w:val="0"/>
              <w:autoSpaceDN w:val="0"/>
              <w:spacing w:line="240" w:lineRule="auto"/>
              <w:ind w:firstLine="0"/>
              <w:rPr>
                <w:rFonts w:ascii="宋体" w:hAnsi="宋体" w:cs="Arial"/>
                <w:kern w:val="0"/>
                <w:sz w:val="22"/>
                <w:lang w:val="en-GB"/>
              </w:rPr>
            </w:pPr>
            <w:r w:rsidRPr="00A1086E">
              <w:rPr>
                <w:rFonts w:ascii="宋体" w:hAnsi="宋体" w:cs="Arial" w:hint="eastAsia"/>
                <w:kern w:val="0"/>
                <w:sz w:val="22"/>
                <w:lang w:val="en-GB"/>
              </w:rPr>
              <w:t>测试从库网络断开，主从数据是否保持一致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C60777" w:rsidRPr="00A1086E" w14:paraId="53F7B8B6"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445BD7F"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52837B8A" w14:textId="77777777" w:rsidR="008A7EF7" w:rsidRPr="00A1086E" w:rsidRDefault="008A7EF7" w:rsidP="008A7EF7">
            <w:pPr>
              <w:widowControl/>
              <w:numPr>
                <w:ilvl w:val="0"/>
                <w:numId w:val="23"/>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主从数据库正常运行；</w:t>
            </w:r>
          </w:p>
          <w:p w14:paraId="19274523" w14:textId="77777777" w:rsidR="008A7EF7" w:rsidRPr="00A1086E" w:rsidRDefault="008A7EF7" w:rsidP="008A7EF7">
            <w:pPr>
              <w:widowControl/>
              <w:numPr>
                <w:ilvl w:val="0"/>
                <w:numId w:val="23"/>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向主库不断插入数据</w:t>
            </w:r>
          </w:p>
          <w:p w14:paraId="129407B0" w14:textId="77777777" w:rsidR="008A7EF7" w:rsidRPr="00A1086E" w:rsidRDefault="008A7EF7" w:rsidP="008A7EF7">
            <w:pPr>
              <w:widowControl/>
              <w:numPr>
                <w:ilvl w:val="0"/>
                <w:numId w:val="23"/>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lastRenderedPageBreak/>
              <w:t>关闭任意一从库的网络；</w:t>
            </w:r>
          </w:p>
        </w:tc>
      </w:tr>
      <w:tr w:rsidR="00C60777" w:rsidRPr="00A1086E" w14:paraId="23C2A80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1760CC9"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lastRenderedPageBreak/>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08D55FBA"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确认主从数据库运行正常；</w:t>
            </w:r>
          </w:p>
          <w:p w14:paraId="7CC61AD7"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向主库中不断插入数据</w:t>
            </w:r>
          </w:p>
          <w:p w14:paraId="570093C1"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宋体" w:hint="eastAsia"/>
                <w:kern w:val="0"/>
                <w:sz w:val="22"/>
              </w:rPr>
              <w:t>关闭任意一从库的网络</w:t>
            </w:r>
            <w:r w:rsidRPr="00493B2D">
              <w:rPr>
                <w:rFonts w:ascii="宋体" w:hAnsi="宋体" w:cs="宋体" w:hint="eastAsia"/>
                <w:kern w:val="0"/>
                <w:sz w:val="22"/>
                <w:lang w:val="fr-FR"/>
              </w:rPr>
              <w:t>（</w:t>
            </w:r>
            <w:r w:rsidRPr="00A1086E">
              <w:rPr>
                <w:rFonts w:ascii="宋体" w:hAnsi="宋体" w:cs="宋体" w:hint="eastAsia"/>
                <w:kern w:val="0"/>
                <w:sz w:val="22"/>
              </w:rPr>
              <w:t>执行</w:t>
            </w:r>
            <w:r w:rsidRPr="00493B2D">
              <w:rPr>
                <w:rFonts w:ascii="宋体" w:hAnsi="宋体" w:cs="宋体"/>
                <w:kern w:val="0"/>
                <w:sz w:val="22"/>
                <w:lang w:val="fr-FR"/>
              </w:rPr>
              <w:t>service network stop</w:t>
            </w:r>
            <w:r w:rsidRPr="00A1086E">
              <w:rPr>
                <w:rFonts w:ascii="宋体" w:hAnsi="宋体" w:cs="宋体" w:hint="eastAsia"/>
                <w:kern w:val="0"/>
                <w:sz w:val="22"/>
              </w:rPr>
              <w:t>命令</w:t>
            </w:r>
            <w:r w:rsidRPr="00493B2D">
              <w:rPr>
                <w:rFonts w:ascii="宋体" w:hAnsi="宋体" w:cs="宋体" w:hint="eastAsia"/>
                <w:kern w:val="0"/>
                <w:sz w:val="22"/>
                <w:lang w:val="fr-FR"/>
              </w:rPr>
              <w:t>）</w:t>
            </w:r>
            <w:r w:rsidRPr="00A1086E">
              <w:rPr>
                <w:rFonts w:ascii="宋体" w:hAnsi="宋体" w:cs="宋体" w:hint="eastAsia"/>
                <w:kern w:val="0"/>
                <w:sz w:val="22"/>
              </w:rPr>
              <w:t>并</w:t>
            </w:r>
            <w:r w:rsidRPr="00A1086E">
              <w:rPr>
                <w:rFonts w:ascii="宋体" w:hAnsi="宋体" w:cs="Times New Roman" w:hint="eastAsia"/>
                <w:kern w:val="0"/>
                <w:sz w:val="22"/>
                <w:lang w:val="fr-FR"/>
              </w:rPr>
              <w:t>停止向主库插入数据</w:t>
            </w:r>
            <w:r w:rsidRPr="00493B2D">
              <w:rPr>
                <w:rFonts w:ascii="宋体" w:hAnsi="宋体" w:cs="宋体" w:hint="eastAsia"/>
                <w:sz w:val="22"/>
                <w:lang w:val="fr-FR"/>
              </w:rPr>
              <w:t>；</w:t>
            </w:r>
          </w:p>
          <w:p w14:paraId="4C313173"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分别查看并记录主库和从库的数据</w:t>
            </w:r>
            <w:r w:rsidRPr="00A1086E">
              <w:rPr>
                <w:rFonts w:ascii="宋体" w:hAnsi="宋体" w:cs="宋体" w:hint="eastAsia"/>
                <w:sz w:val="22"/>
              </w:rPr>
              <w:t>；</w:t>
            </w:r>
          </w:p>
          <w:p w14:paraId="1642D68E"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重新开启从库的的网络服务（执行</w:t>
            </w:r>
            <w:r w:rsidRPr="00A1086E">
              <w:rPr>
                <w:rFonts w:ascii="宋体" w:hAnsi="宋体" w:cs="Times New Roman"/>
                <w:kern w:val="0"/>
                <w:sz w:val="22"/>
                <w:lang w:val="fr-FR"/>
              </w:rPr>
              <w:t>service network start</w:t>
            </w:r>
            <w:r w:rsidRPr="00A1086E">
              <w:rPr>
                <w:rFonts w:ascii="宋体" w:hAnsi="宋体" w:cs="Times New Roman" w:hint="eastAsia"/>
                <w:kern w:val="0"/>
                <w:sz w:val="22"/>
                <w:lang w:val="fr-FR"/>
              </w:rPr>
              <w:t>命令）；</w:t>
            </w:r>
          </w:p>
          <w:p w14:paraId="1D2DCDE5"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查看从库slave是不是自动连接上主库；</w:t>
            </w:r>
          </w:p>
          <w:p w14:paraId="01408889" w14:textId="77777777" w:rsidR="008A7EF7" w:rsidRPr="00A1086E" w:rsidRDefault="008A7EF7" w:rsidP="008A7EF7">
            <w:pPr>
              <w:widowControl/>
              <w:numPr>
                <w:ilvl w:val="0"/>
                <w:numId w:val="24"/>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C60777" w:rsidRPr="00A1086E" w14:paraId="6E3DED1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DB57148"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kern w:val="0"/>
                <w:sz w:val="22"/>
              </w:rPr>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7DE97C6F" w14:textId="0A4CF44F" w:rsidR="001A3968" w:rsidRDefault="001A3968" w:rsidP="006848BC">
            <w:pPr>
              <w:widowControl/>
              <w:tabs>
                <w:tab w:val="left" w:pos="432"/>
              </w:tabs>
              <w:adjustRightInd w:val="0"/>
              <w:snapToGrid w:val="0"/>
              <w:spacing w:after="200" w:line="240" w:lineRule="auto"/>
              <w:ind w:firstLine="0"/>
              <w:jc w:val="left"/>
              <w:rPr>
                <w:rFonts w:ascii="宋体" w:hAnsi="宋体" w:cs="Times New Roman"/>
                <w:sz w:val="22"/>
              </w:rPr>
            </w:pPr>
            <w:r>
              <w:rPr>
                <w:rFonts w:ascii="宋体" w:hAnsi="宋体" w:cs="Times New Roman" w:hint="eastAsia"/>
                <w:sz w:val="22"/>
              </w:rPr>
              <w:t>1. 从库网络重启之后，</w:t>
            </w:r>
            <w:r w:rsidRPr="00A1086E">
              <w:rPr>
                <w:rFonts w:ascii="宋体" w:hAnsi="宋体" w:cs="Times New Roman" w:hint="eastAsia"/>
                <w:sz w:val="22"/>
              </w:rPr>
              <w:t>能主动连接主库</w:t>
            </w:r>
          </w:p>
          <w:p w14:paraId="34C7C0D8" w14:textId="73EFDABE" w:rsidR="001A3968" w:rsidRPr="001A3968" w:rsidRDefault="001A3968" w:rsidP="001A3968">
            <w:pPr>
              <w:widowControl/>
              <w:tabs>
                <w:tab w:val="left" w:pos="432"/>
              </w:tabs>
              <w:adjustRightInd w:val="0"/>
              <w:snapToGrid w:val="0"/>
              <w:spacing w:after="200" w:line="240" w:lineRule="auto"/>
              <w:ind w:firstLine="0"/>
              <w:jc w:val="left"/>
              <w:rPr>
                <w:rFonts w:ascii="宋体" w:hAnsi="宋体" w:cs="Times New Roman"/>
                <w:kern w:val="0"/>
                <w:sz w:val="22"/>
              </w:rPr>
            </w:pPr>
            <w:r>
              <w:rPr>
                <w:rFonts w:ascii="宋体" w:hAnsi="宋体" w:cs="Times New Roman" w:hint="eastAsia"/>
                <w:kern w:val="0"/>
                <w:sz w:val="22"/>
              </w:rPr>
              <w:t xml:space="preserve">2. </w:t>
            </w:r>
            <w:r w:rsidRPr="00A1086E">
              <w:rPr>
                <w:rFonts w:ascii="宋体" w:hAnsi="宋体" w:cs="Times New Roman" w:hint="eastAsia"/>
                <w:kern w:val="0"/>
                <w:sz w:val="22"/>
              </w:rPr>
              <w:t>最终主从数据一致</w:t>
            </w:r>
          </w:p>
        </w:tc>
      </w:tr>
      <w:tr w:rsidR="00C60777" w:rsidRPr="00A1086E" w14:paraId="46F59ED8"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8BC93C5" w14:textId="77777777" w:rsidR="008A7EF7" w:rsidRPr="00A1086E" w:rsidRDefault="008A7EF7" w:rsidP="008A7EF7">
            <w:pPr>
              <w:autoSpaceDE w:val="0"/>
              <w:autoSpaceDN w:val="0"/>
              <w:spacing w:line="240" w:lineRule="auto"/>
              <w:ind w:firstLine="0"/>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85D7837" w14:textId="77777777" w:rsidR="00EA71AB" w:rsidRPr="00A1086E" w:rsidRDefault="00EA71AB" w:rsidP="00EA71AB">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4D99706" w14:textId="77777777" w:rsidR="00EA71AB" w:rsidRPr="00A1086E" w:rsidRDefault="00EA71AB" w:rsidP="00EA71AB">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5C6CEBA" w14:textId="5F09A4B6" w:rsidR="008A7EF7" w:rsidRPr="00A1086E" w:rsidRDefault="00EA71AB" w:rsidP="00EA71AB">
            <w:pPr>
              <w:widowControl/>
              <w:adjustRightInd w:val="0"/>
              <w:snapToGrid w:val="0"/>
              <w:spacing w:after="200" w:line="240" w:lineRule="auto"/>
              <w:ind w:firstLine="0"/>
              <w:jc w:val="left"/>
              <w:rPr>
                <w:rFonts w:ascii="宋体" w:hAnsi="宋体" w:cs="Times New Roman"/>
                <w:sz w:val="22"/>
                <w:u w:val="single"/>
              </w:rPr>
            </w:pPr>
            <w:r w:rsidRPr="00A1086E">
              <w:rPr>
                <w:rFonts w:ascii="宋体" w:hAnsi="宋体" w:cs="Arial"/>
                <w:i/>
                <w:color w:val="C00000"/>
                <w:sz w:val="22"/>
              </w:rPr>
              <w:t>A:较好完成，</w:t>
            </w:r>
            <w:ins w:id="305" w:author="shi wei" w:date="2017-03-09T11:40:00Z">
              <w:r w:rsidR="00E90355" w:rsidRPr="00A1086E" w:rsidDel="00E90355">
                <w:rPr>
                  <w:rFonts w:ascii="宋体" w:hAnsi="宋体" w:cs="Arial"/>
                  <w:i/>
                  <w:color w:val="C00000"/>
                  <w:sz w:val="22"/>
                </w:rPr>
                <w:t xml:space="preserve"> </w:t>
              </w:r>
            </w:ins>
            <w:del w:id="306" w:author="shi wei" w:date="2017-03-09T11:40:00Z">
              <w:r w:rsidRPr="00A1086E" w:rsidDel="00E90355">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C60777" w:rsidRPr="00A1086E" w14:paraId="2A8EF06F"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57DBA62D"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2082E0CB"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57F69A6B"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C60777" w:rsidRPr="00A1086E" w14:paraId="154D3CE2"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48AAABF0"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5692F951"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5F737E2D"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6CBC77CF" w14:textId="77777777" w:rsidR="008A7EF7" w:rsidRPr="00A1086E" w:rsidRDefault="008A7EF7" w:rsidP="00243C29">
            <w:pPr>
              <w:widowControl/>
              <w:tabs>
                <w:tab w:val="left" w:pos="432"/>
              </w:tabs>
              <w:adjustRightInd w:val="0"/>
              <w:snapToGrid w:val="0"/>
              <w:spacing w:beforeLines="50" w:before="156" w:after="200" w:line="240" w:lineRule="auto"/>
              <w:ind w:firstLine="0"/>
              <w:jc w:val="left"/>
              <w:rPr>
                <w:rFonts w:ascii="宋体" w:hAnsi="宋体" w:cs="Arial"/>
                <w:sz w:val="22"/>
              </w:rPr>
            </w:pPr>
          </w:p>
        </w:tc>
      </w:tr>
    </w:tbl>
    <w:p w14:paraId="68F3B7E2" w14:textId="77777777" w:rsidR="008A7EF7" w:rsidRPr="00A1086E" w:rsidRDefault="008A7EF7" w:rsidP="00325592">
      <w:pPr>
        <w:pStyle w:val="30"/>
        <w:numPr>
          <w:ilvl w:val="2"/>
          <w:numId w:val="2"/>
        </w:numPr>
        <w:rPr>
          <w:rFonts w:ascii="宋体" w:hAnsi="宋体"/>
        </w:rPr>
      </w:pPr>
      <w:bookmarkStart w:id="307" w:name="_Toc471846828"/>
      <w:bookmarkStart w:id="308" w:name="_Toc475119143"/>
      <w:r w:rsidRPr="00A1086E">
        <w:rPr>
          <w:rFonts w:ascii="宋体" w:hAnsi="宋体" w:hint="eastAsia"/>
        </w:rPr>
        <w:t>主库网络断开</w:t>
      </w:r>
      <w:bookmarkEnd w:id="307"/>
      <w:bookmarkEnd w:id="308"/>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7367EFC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8E23C14"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A27C972"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数据库主从节点数据一致性</w:t>
            </w:r>
          </w:p>
        </w:tc>
      </w:tr>
      <w:tr w:rsidR="008A7EF7" w:rsidRPr="00A1086E" w14:paraId="65BDBC8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565BB0B"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AC57F9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50E4A844"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AF6184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E0E2D1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测试主库网络断开，主从数据是否保持一致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8A7EF7" w:rsidRPr="00A1086E" w14:paraId="1943273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F181B8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0AE520A7" w14:textId="77777777" w:rsidR="008A7EF7" w:rsidRPr="00A1086E" w:rsidRDefault="008A7EF7" w:rsidP="008A7EF7">
            <w:pPr>
              <w:widowControl/>
              <w:numPr>
                <w:ilvl w:val="0"/>
                <w:numId w:val="26"/>
              </w:numPr>
              <w:adjustRightInd w:val="0"/>
              <w:snapToGrid w:val="0"/>
              <w:spacing w:after="200" w:line="240" w:lineRule="auto"/>
              <w:jc w:val="left"/>
              <w:rPr>
                <w:rFonts w:ascii="宋体" w:hAnsi="宋体" w:cs="宋体"/>
                <w:sz w:val="22"/>
              </w:rPr>
            </w:pPr>
            <w:r w:rsidRPr="00A1086E">
              <w:rPr>
                <w:rFonts w:ascii="宋体" w:hAnsi="宋体" w:cs="宋体" w:hint="eastAsia"/>
                <w:sz w:val="22"/>
              </w:rPr>
              <w:t>主从数据库正常运行；</w:t>
            </w:r>
          </w:p>
          <w:p w14:paraId="13225E0B" w14:textId="77777777" w:rsidR="008A7EF7" w:rsidRPr="00A1086E" w:rsidRDefault="008A7EF7" w:rsidP="008A7EF7">
            <w:pPr>
              <w:widowControl/>
              <w:numPr>
                <w:ilvl w:val="0"/>
                <w:numId w:val="26"/>
              </w:numPr>
              <w:adjustRightInd w:val="0"/>
              <w:snapToGrid w:val="0"/>
              <w:spacing w:after="200" w:line="240" w:lineRule="auto"/>
              <w:jc w:val="left"/>
              <w:rPr>
                <w:rFonts w:ascii="宋体" w:hAnsi="宋体" w:cs="宋体"/>
                <w:sz w:val="22"/>
              </w:rPr>
            </w:pPr>
            <w:r w:rsidRPr="00A1086E">
              <w:rPr>
                <w:rFonts w:ascii="宋体" w:hAnsi="宋体" w:cs="宋体" w:hint="eastAsia"/>
                <w:sz w:val="22"/>
              </w:rPr>
              <w:t>向主库不断插入数据</w:t>
            </w:r>
          </w:p>
          <w:p w14:paraId="287E8864" w14:textId="77777777" w:rsidR="008A7EF7" w:rsidRPr="00A1086E" w:rsidRDefault="008A7EF7" w:rsidP="008A7EF7">
            <w:pPr>
              <w:widowControl/>
              <w:numPr>
                <w:ilvl w:val="0"/>
                <w:numId w:val="26"/>
              </w:numPr>
              <w:adjustRightInd w:val="0"/>
              <w:snapToGrid w:val="0"/>
              <w:spacing w:after="200" w:line="240" w:lineRule="auto"/>
              <w:jc w:val="left"/>
              <w:rPr>
                <w:rFonts w:ascii="宋体" w:hAnsi="宋体" w:cs="宋体"/>
                <w:sz w:val="22"/>
              </w:rPr>
            </w:pPr>
            <w:r w:rsidRPr="00A1086E">
              <w:rPr>
                <w:rFonts w:ascii="宋体" w:hAnsi="宋体" w:cs="宋体" w:hint="eastAsia"/>
                <w:sz w:val="22"/>
              </w:rPr>
              <w:t>关闭主库的网络；</w:t>
            </w:r>
          </w:p>
        </w:tc>
      </w:tr>
      <w:tr w:rsidR="008A7EF7" w:rsidRPr="00A1086E" w14:paraId="5865177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04530D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39708918"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确认分布式数据库运行正常；</w:t>
            </w:r>
          </w:p>
          <w:p w14:paraId="2D482C65"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向主库中不断插入数据</w:t>
            </w:r>
          </w:p>
          <w:p w14:paraId="44DBEDE4"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宋体" w:hint="eastAsia"/>
                <w:kern w:val="0"/>
                <w:sz w:val="22"/>
              </w:rPr>
              <w:lastRenderedPageBreak/>
              <w:t>关闭主库的网络并</w:t>
            </w:r>
            <w:r w:rsidRPr="00A1086E">
              <w:rPr>
                <w:rFonts w:ascii="宋体" w:hAnsi="宋体" w:cs="Times New Roman" w:hint="eastAsia"/>
                <w:kern w:val="0"/>
                <w:sz w:val="22"/>
                <w:lang w:val="fr-FR"/>
              </w:rPr>
              <w:t>停止向主库插入数据</w:t>
            </w:r>
            <w:r w:rsidRPr="00A1086E">
              <w:rPr>
                <w:rFonts w:ascii="宋体" w:hAnsi="宋体" w:cs="宋体" w:hint="eastAsia"/>
                <w:kern w:val="0"/>
                <w:sz w:val="22"/>
              </w:rPr>
              <w:t>；</w:t>
            </w:r>
          </w:p>
          <w:p w14:paraId="44421D71"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分别查看并记录原主库和从库的数据</w:t>
            </w:r>
            <w:r w:rsidRPr="00A1086E">
              <w:rPr>
                <w:rFonts w:ascii="宋体" w:hAnsi="宋体" w:cs="宋体" w:hint="eastAsia"/>
                <w:kern w:val="0"/>
                <w:sz w:val="22"/>
              </w:rPr>
              <w:t>；</w:t>
            </w:r>
          </w:p>
          <w:p w14:paraId="37705B2F"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查看新的主库状态；</w:t>
            </w:r>
          </w:p>
          <w:p w14:paraId="6C66D976"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开启原主库的网络服务；</w:t>
            </w:r>
          </w:p>
          <w:p w14:paraId="40B17755"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查看原主库和新主库的状态</w:t>
            </w:r>
          </w:p>
          <w:p w14:paraId="733BCE45" w14:textId="77777777" w:rsidR="008A7EF7" w:rsidRPr="00A1086E" w:rsidRDefault="008A7EF7" w:rsidP="008A7EF7">
            <w:pPr>
              <w:widowControl/>
              <w:numPr>
                <w:ilvl w:val="0"/>
                <w:numId w:val="27"/>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8A7EF7" w:rsidRPr="00A1086E" w14:paraId="67A4DAF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942075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580D0DB8"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主库网络断开，主从数据一致</w:t>
            </w:r>
          </w:p>
          <w:p w14:paraId="07D41E0B" w14:textId="3A08F069" w:rsidR="00035CE6" w:rsidRPr="00A1086E" w:rsidRDefault="00035CE6" w:rsidP="00035CE6">
            <w:pPr>
              <w:widowControl/>
              <w:numPr>
                <w:ilvl w:val="0"/>
                <w:numId w:val="28"/>
              </w:numPr>
              <w:adjustRightInd w:val="0"/>
              <w:snapToGrid w:val="0"/>
              <w:spacing w:after="200" w:line="240" w:lineRule="auto"/>
              <w:jc w:val="left"/>
              <w:rPr>
                <w:rFonts w:ascii="宋体" w:hAnsi="宋体" w:cs="Times New Roman"/>
                <w:sz w:val="22"/>
                <w:u w:val="single"/>
              </w:rPr>
            </w:pPr>
            <w:r w:rsidRPr="00A1086E">
              <w:rPr>
                <w:rFonts w:ascii="宋体" w:hAnsi="宋体" w:cs="Times New Roman" w:hint="eastAsia"/>
                <w:sz w:val="22"/>
              </w:rPr>
              <w:t>主库</w:t>
            </w:r>
            <w:r w:rsidRPr="00A1086E">
              <w:rPr>
                <w:rFonts w:ascii="宋体" w:hAnsi="宋体" w:cs="Times New Roman" w:hint="eastAsia"/>
                <w:sz w:val="22"/>
                <w:lang w:val="fr-FR"/>
              </w:rPr>
              <w:t>网络断开后，从库提升为主库</w:t>
            </w:r>
          </w:p>
          <w:p w14:paraId="6F91496F" w14:textId="015AEAF1" w:rsidR="00035CE6" w:rsidRPr="00A1086E" w:rsidRDefault="00035CE6" w:rsidP="00035CE6">
            <w:pPr>
              <w:widowControl/>
              <w:numPr>
                <w:ilvl w:val="0"/>
                <w:numId w:val="28"/>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从库提升为新主库后，新的主从数据一致</w:t>
            </w:r>
          </w:p>
          <w:p w14:paraId="6CCBE067" w14:textId="77777777" w:rsidR="00035CE6" w:rsidRDefault="00035CE6" w:rsidP="00035CE6">
            <w:pPr>
              <w:widowControl/>
              <w:numPr>
                <w:ilvl w:val="0"/>
                <w:numId w:val="28"/>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当原主库网络恢复后，会自动转成从库</w:t>
            </w:r>
          </w:p>
          <w:p w14:paraId="3521AADE" w14:textId="48617FD4" w:rsidR="00035CE6" w:rsidRPr="00035CE6" w:rsidRDefault="00035CE6" w:rsidP="00035CE6">
            <w:pPr>
              <w:widowControl/>
              <w:numPr>
                <w:ilvl w:val="0"/>
                <w:numId w:val="28"/>
              </w:numPr>
              <w:adjustRightInd w:val="0"/>
              <w:snapToGrid w:val="0"/>
              <w:spacing w:after="200" w:line="240" w:lineRule="auto"/>
              <w:jc w:val="left"/>
              <w:rPr>
                <w:rFonts w:ascii="宋体" w:hAnsi="宋体" w:cs="Times New Roman"/>
                <w:sz w:val="22"/>
              </w:rPr>
            </w:pPr>
            <w:r w:rsidRPr="00035CE6">
              <w:rPr>
                <w:rFonts w:ascii="宋体" w:hAnsi="宋体" w:cs="Times New Roman" w:hint="eastAsia"/>
                <w:sz w:val="22"/>
                <w:lang w:val="fr-FR"/>
              </w:rPr>
              <w:t>原主库和新主库数据最终一致</w:t>
            </w:r>
          </w:p>
        </w:tc>
      </w:tr>
      <w:tr w:rsidR="008A7EF7" w:rsidRPr="00A1086E" w14:paraId="46D0CCC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A7036A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1B5E483"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A0C5DBD"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A47FD64" w14:textId="19AA3CAD" w:rsidR="008A7EF7" w:rsidRPr="00A1086E" w:rsidRDefault="00AA3EF6" w:rsidP="00AA3EF6">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del w:id="309" w:author="shi wei" w:date="2017-03-09T11:40:00Z">
              <w:r w:rsidRPr="00A1086E" w:rsidDel="00E05E7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26E3CB1D"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534DCEC1"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6B01ACBC"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3A4C9458"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6CB61915"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0BF3D488"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242D1357"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704BB157"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22DF546A"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45B50932" w14:textId="77777777" w:rsidR="008A7EF7" w:rsidRPr="00A1086E" w:rsidRDefault="008A7EF7" w:rsidP="00325592">
      <w:pPr>
        <w:pStyle w:val="30"/>
        <w:numPr>
          <w:ilvl w:val="2"/>
          <w:numId w:val="2"/>
        </w:numPr>
        <w:rPr>
          <w:rFonts w:ascii="宋体" w:hAnsi="宋体"/>
        </w:rPr>
      </w:pPr>
      <w:bookmarkStart w:id="310" w:name="_Toc471846829"/>
      <w:bookmarkStart w:id="311" w:name="_Toc475119144"/>
      <w:r w:rsidRPr="00A1086E">
        <w:rPr>
          <w:rFonts w:ascii="宋体" w:hAnsi="宋体" w:hint="eastAsia"/>
        </w:rPr>
        <w:t>主库数据库实例shutdown</w:t>
      </w:r>
      <w:bookmarkEnd w:id="310"/>
      <w:bookmarkEnd w:id="311"/>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041C90D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D2E9AD4"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0FF6A4CA"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数据库主从节点数据一致性</w:t>
            </w:r>
          </w:p>
        </w:tc>
      </w:tr>
      <w:tr w:rsidR="008A7EF7" w:rsidRPr="00A1086E" w14:paraId="50E876A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6ECFEBD"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CF57DD0"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3EA751E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11C68D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9EFC6B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测试主库shutdown，主从数据是否保持一致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8A7EF7" w:rsidRPr="00A1086E" w14:paraId="3639906C"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3FE77D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44485A48" w14:textId="77777777" w:rsidR="008A7EF7" w:rsidRPr="00A1086E" w:rsidRDefault="008A7EF7" w:rsidP="008A7EF7">
            <w:pPr>
              <w:widowControl/>
              <w:numPr>
                <w:ilvl w:val="0"/>
                <w:numId w:val="29"/>
              </w:numPr>
              <w:adjustRightInd w:val="0"/>
              <w:snapToGrid w:val="0"/>
              <w:spacing w:after="200" w:line="240" w:lineRule="auto"/>
              <w:jc w:val="left"/>
              <w:rPr>
                <w:rFonts w:ascii="宋体" w:hAnsi="宋体" w:cs="宋体"/>
                <w:sz w:val="22"/>
              </w:rPr>
            </w:pPr>
            <w:r w:rsidRPr="00A1086E">
              <w:rPr>
                <w:rFonts w:ascii="宋体" w:hAnsi="宋体" w:cs="宋体" w:hint="eastAsia"/>
                <w:sz w:val="22"/>
              </w:rPr>
              <w:t>主从数据库正常运行；</w:t>
            </w:r>
          </w:p>
          <w:p w14:paraId="26BC5A91" w14:textId="77777777" w:rsidR="008A7EF7" w:rsidRPr="00A1086E" w:rsidRDefault="008A7EF7" w:rsidP="008A7EF7">
            <w:pPr>
              <w:widowControl/>
              <w:numPr>
                <w:ilvl w:val="0"/>
                <w:numId w:val="29"/>
              </w:numPr>
              <w:adjustRightInd w:val="0"/>
              <w:snapToGrid w:val="0"/>
              <w:spacing w:after="200" w:line="240" w:lineRule="auto"/>
              <w:jc w:val="left"/>
              <w:rPr>
                <w:rFonts w:ascii="宋体" w:hAnsi="宋体" w:cs="宋体"/>
                <w:sz w:val="22"/>
              </w:rPr>
            </w:pPr>
            <w:r w:rsidRPr="00A1086E">
              <w:rPr>
                <w:rFonts w:ascii="宋体" w:hAnsi="宋体" w:cs="宋体" w:hint="eastAsia"/>
                <w:sz w:val="22"/>
              </w:rPr>
              <w:t>向主库不断插入数据</w:t>
            </w:r>
          </w:p>
          <w:p w14:paraId="22EB416C" w14:textId="77777777" w:rsidR="008A7EF7" w:rsidRPr="00A1086E" w:rsidRDefault="008A7EF7" w:rsidP="008A7EF7">
            <w:pPr>
              <w:widowControl/>
              <w:numPr>
                <w:ilvl w:val="0"/>
                <w:numId w:val="29"/>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关闭主库实例；</w:t>
            </w:r>
          </w:p>
        </w:tc>
      </w:tr>
      <w:tr w:rsidR="008A7EF7" w:rsidRPr="00A1086E" w14:paraId="61108D4C"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9663DF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42636E64"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确认分布式数据库运行正常；</w:t>
            </w:r>
          </w:p>
          <w:p w14:paraId="7B8EC75E"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向主库中不断插入数据；</w:t>
            </w:r>
          </w:p>
          <w:p w14:paraId="2F836792"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宋体" w:hint="eastAsia"/>
                <w:kern w:val="0"/>
                <w:sz w:val="22"/>
              </w:rPr>
              <w:lastRenderedPageBreak/>
              <w:t>关闭主库数据库（执行数据库的</w:t>
            </w:r>
            <w:r w:rsidRPr="00A1086E">
              <w:rPr>
                <w:rFonts w:ascii="宋体" w:hAnsi="宋体" w:cs="Arial" w:hint="eastAsia"/>
                <w:kern w:val="0"/>
                <w:sz w:val="22"/>
                <w:lang w:val="en-GB"/>
              </w:rPr>
              <w:t>shutdown管理命令</w:t>
            </w:r>
            <w:r w:rsidRPr="00A1086E">
              <w:rPr>
                <w:rFonts w:ascii="宋体" w:hAnsi="宋体" w:cs="宋体" w:hint="eastAsia"/>
                <w:kern w:val="0"/>
                <w:sz w:val="22"/>
              </w:rPr>
              <w:t>），并停止插入数据；</w:t>
            </w:r>
          </w:p>
          <w:p w14:paraId="5F2920C8"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查看新的主从数据状态；</w:t>
            </w:r>
          </w:p>
          <w:p w14:paraId="47DB8334"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重新启动原主数据库实例；</w:t>
            </w:r>
          </w:p>
          <w:p w14:paraId="4B4546F8"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查看原主库和新主库的状态</w:t>
            </w:r>
          </w:p>
          <w:p w14:paraId="3BC07335" w14:textId="77777777" w:rsidR="008A7EF7" w:rsidRPr="00A1086E" w:rsidRDefault="008A7EF7" w:rsidP="008A7EF7">
            <w:pPr>
              <w:widowControl/>
              <w:numPr>
                <w:ilvl w:val="0"/>
                <w:numId w:val="30"/>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8A7EF7" w:rsidRPr="00A1086E" w14:paraId="6456C91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3097CAB"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2DBC0C59"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主库shutdown，从库升级为主库，主从数据一致</w:t>
            </w:r>
          </w:p>
          <w:p w14:paraId="2232807C" w14:textId="0AECD08A" w:rsidR="00AA3EF6" w:rsidRPr="00A1086E" w:rsidRDefault="00AA3EF6" w:rsidP="00AA3EF6">
            <w:pPr>
              <w:widowControl/>
              <w:numPr>
                <w:ilvl w:val="0"/>
                <w:numId w:val="31"/>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主库shutdown，从库提升为主库</w:t>
            </w:r>
          </w:p>
          <w:p w14:paraId="0677D9D6" w14:textId="6C37CE1B" w:rsidR="00AA3EF6" w:rsidRPr="00A1086E" w:rsidRDefault="00AA3EF6" w:rsidP="00AA3EF6">
            <w:pPr>
              <w:widowControl/>
              <w:numPr>
                <w:ilvl w:val="0"/>
                <w:numId w:val="31"/>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从库提升为新主库后，新的主从数据一致</w:t>
            </w:r>
          </w:p>
          <w:p w14:paraId="5CDA5530" w14:textId="77777777" w:rsidR="00ED4247" w:rsidRDefault="00AA3EF6" w:rsidP="00ED4247">
            <w:pPr>
              <w:widowControl/>
              <w:numPr>
                <w:ilvl w:val="0"/>
                <w:numId w:val="31"/>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当原主库重新启动之后，会自动转成从库</w:t>
            </w:r>
          </w:p>
          <w:p w14:paraId="2E0080B7" w14:textId="24D4CE27" w:rsidR="00AA3EF6" w:rsidRPr="00ED4247" w:rsidRDefault="00AA3EF6" w:rsidP="00ED4247">
            <w:pPr>
              <w:widowControl/>
              <w:numPr>
                <w:ilvl w:val="0"/>
                <w:numId w:val="31"/>
              </w:numPr>
              <w:adjustRightInd w:val="0"/>
              <w:snapToGrid w:val="0"/>
              <w:spacing w:after="200" w:line="240" w:lineRule="auto"/>
              <w:jc w:val="left"/>
              <w:rPr>
                <w:rFonts w:ascii="宋体" w:hAnsi="宋体" w:cs="Times New Roman"/>
                <w:sz w:val="22"/>
              </w:rPr>
            </w:pPr>
            <w:r w:rsidRPr="00ED4247">
              <w:rPr>
                <w:rFonts w:ascii="宋体" w:hAnsi="宋体" w:cs="Times New Roman" w:hint="eastAsia"/>
                <w:sz w:val="22"/>
              </w:rPr>
              <w:t>原主库和新主库数据最终一致</w:t>
            </w:r>
          </w:p>
        </w:tc>
      </w:tr>
      <w:tr w:rsidR="008A7EF7" w:rsidRPr="00A1086E" w14:paraId="2AA16C6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06D64AC"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CCCE394"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B4395C1" w14:textId="77777777" w:rsidR="00AA3EF6" w:rsidRPr="00A1086E" w:rsidRDefault="00AA3EF6" w:rsidP="00AA3EF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C66463C" w14:textId="190EE68B" w:rsidR="008A7EF7" w:rsidRPr="00A1086E" w:rsidRDefault="00AA3EF6" w:rsidP="00AA3EF6">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ins w:id="312" w:author="shi wei" w:date="2017-03-09T11:41:00Z">
              <w:r w:rsidR="00E05E77" w:rsidRPr="00A1086E" w:rsidDel="00E05E77">
                <w:rPr>
                  <w:rFonts w:ascii="宋体" w:hAnsi="宋体" w:cs="Arial"/>
                  <w:i/>
                  <w:color w:val="C00000"/>
                  <w:sz w:val="22"/>
                </w:rPr>
                <w:t xml:space="preserve"> </w:t>
              </w:r>
            </w:ins>
            <w:del w:id="313" w:author="shi wei" w:date="2017-03-09T11:41:00Z">
              <w:r w:rsidRPr="00A1086E" w:rsidDel="00E05E77">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01B5AF8C"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0DC76D07"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36AE6A54"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5C31E89D"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6CCC16FC"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321C3F8A"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00BE5506"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20D08107"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79F2A5B5"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07837A73" w14:textId="77777777" w:rsidR="008A7EF7" w:rsidRPr="00A1086E" w:rsidRDefault="008A7EF7" w:rsidP="00325592">
      <w:pPr>
        <w:pStyle w:val="30"/>
        <w:numPr>
          <w:ilvl w:val="2"/>
          <w:numId w:val="2"/>
        </w:numPr>
        <w:rPr>
          <w:rFonts w:ascii="宋体" w:hAnsi="宋体"/>
        </w:rPr>
      </w:pPr>
      <w:bookmarkStart w:id="314" w:name="_Toc471846830"/>
      <w:bookmarkStart w:id="315" w:name="_Toc475119145"/>
      <w:r w:rsidRPr="00A1086E">
        <w:rPr>
          <w:rFonts w:ascii="宋体" w:hAnsi="宋体" w:hint="eastAsia"/>
        </w:rPr>
        <w:t>主库服务器crash</w:t>
      </w:r>
      <w:bookmarkEnd w:id="314"/>
      <w:bookmarkEnd w:id="315"/>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674CC39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9FD4599"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6463E4C8"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数据库主从节点数据一致性</w:t>
            </w:r>
          </w:p>
        </w:tc>
      </w:tr>
      <w:tr w:rsidR="008A7EF7" w:rsidRPr="00A1086E" w14:paraId="6B1642C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6F775A2"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5E68872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49079673"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00BC08D"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6DE6C45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测试主库服务器crash，主从数据是否保持一致</w:t>
            </w:r>
            <w:r w:rsidRPr="00A1086E">
              <w:rPr>
                <w:rFonts w:ascii="宋体" w:hAnsi="宋体" w:cs="Arial"/>
                <w:kern w:val="0"/>
                <w:sz w:val="22"/>
                <w:lang w:val="en-GB"/>
              </w:rPr>
              <w:t xml:space="preserve"> </w:t>
            </w:r>
            <w:r w:rsidRPr="00A1086E">
              <w:rPr>
                <w:rFonts w:ascii="宋体" w:hAnsi="宋体" w:cs="Arial" w:hint="eastAsia"/>
                <w:kern w:val="0"/>
                <w:sz w:val="22"/>
                <w:lang w:val="en-GB"/>
              </w:rPr>
              <w:t>。</w:t>
            </w:r>
          </w:p>
        </w:tc>
      </w:tr>
      <w:tr w:rsidR="008A7EF7" w:rsidRPr="00A1086E" w14:paraId="79F70EB2"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323870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44FFFBCC" w14:textId="77777777" w:rsidR="008A7EF7" w:rsidRPr="00A1086E" w:rsidRDefault="008A7EF7" w:rsidP="008A7EF7">
            <w:pPr>
              <w:widowControl/>
              <w:numPr>
                <w:ilvl w:val="0"/>
                <w:numId w:val="32"/>
              </w:numPr>
              <w:adjustRightInd w:val="0"/>
              <w:snapToGrid w:val="0"/>
              <w:spacing w:after="200" w:line="240" w:lineRule="auto"/>
              <w:jc w:val="left"/>
              <w:rPr>
                <w:rFonts w:ascii="宋体" w:hAnsi="宋体" w:cs="宋体"/>
                <w:sz w:val="22"/>
              </w:rPr>
            </w:pPr>
            <w:r w:rsidRPr="00A1086E">
              <w:rPr>
                <w:rFonts w:ascii="宋体" w:hAnsi="宋体" w:cs="宋体" w:hint="eastAsia"/>
                <w:sz w:val="22"/>
              </w:rPr>
              <w:t>主从数据库正常运行；</w:t>
            </w:r>
          </w:p>
          <w:p w14:paraId="2B6B9C4C" w14:textId="77777777" w:rsidR="008A7EF7" w:rsidRPr="00A1086E" w:rsidRDefault="008A7EF7" w:rsidP="008A7EF7">
            <w:pPr>
              <w:widowControl/>
              <w:numPr>
                <w:ilvl w:val="0"/>
                <w:numId w:val="32"/>
              </w:numPr>
              <w:adjustRightInd w:val="0"/>
              <w:snapToGrid w:val="0"/>
              <w:spacing w:after="200" w:line="240" w:lineRule="auto"/>
              <w:jc w:val="left"/>
              <w:rPr>
                <w:rFonts w:ascii="宋体" w:hAnsi="宋体" w:cs="宋体"/>
                <w:sz w:val="22"/>
              </w:rPr>
            </w:pPr>
            <w:r w:rsidRPr="00A1086E">
              <w:rPr>
                <w:rFonts w:ascii="宋体" w:hAnsi="宋体" w:cs="宋体" w:hint="eastAsia"/>
                <w:sz w:val="22"/>
              </w:rPr>
              <w:t>向主库不断插入数据</w:t>
            </w:r>
          </w:p>
          <w:p w14:paraId="5A57EB9F" w14:textId="77777777" w:rsidR="008A7EF7" w:rsidRPr="00A1086E" w:rsidRDefault="008A7EF7" w:rsidP="008A7EF7">
            <w:pPr>
              <w:widowControl/>
              <w:numPr>
                <w:ilvl w:val="0"/>
                <w:numId w:val="32"/>
              </w:numPr>
              <w:adjustRightInd w:val="0"/>
              <w:snapToGrid w:val="0"/>
              <w:spacing w:after="200" w:line="240" w:lineRule="auto"/>
              <w:jc w:val="left"/>
              <w:rPr>
                <w:rFonts w:ascii="宋体" w:hAnsi="宋体" w:cs="宋体"/>
                <w:kern w:val="0"/>
                <w:sz w:val="22"/>
              </w:rPr>
            </w:pPr>
            <w:r w:rsidRPr="00A1086E">
              <w:rPr>
                <w:rFonts w:ascii="宋体" w:hAnsi="宋体" w:cs="宋体" w:hint="eastAsia"/>
                <w:kern w:val="0"/>
                <w:sz w:val="22"/>
              </w:rPr>
              <w:t>关闭主库的网络；</w:t>
            </w:r>
          </w:p>
        </w:tc>
      </w:tr>
      <w:tr w:rsidR="008A7EF7" w:rsidRPr="00A1086E" w14:paraId="4CED88FD"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5FBBE00"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75B4B8E0"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确认分布式数据库运行正常；</w:t>
            </w:r>
          </w:p>
          <w:p w14:paraId="31255007"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向主库中不断插入数据；</w:t>
            </w:r>
          </w:p>
          <w:p w14:paraId="7F7BF0AF"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宋体"/>
                <w:kern w:val="0"/>
                <w:sz w:val="22"/>
              </w:rPr>
              <w:lastRenderedPageBreak/>
              <w:t>拔除数据库主机节点电源(</w:t>
            </w:r>
            <w:r w:rsidRPr="00A1086E">
              <w:rPr>
                <w:rFonts w:ascii="宋体" w:hAnsi="宋体" w:cs="宋体" w:hint="eastAsia"/>
                <w:kern w:val="0"/>
                <w:sz w:val="22"/>
              </w:rPr>
              <w:t>执行</w:t>
            </w:r>
            <w:r w:rsidRPr="00A1086E">
              <w:rPr>
                <w:rFonts w:ascii="宋体" w:hAnsi="宋体" w:cs="宋体"/>
                <w:kern w:val="0"/>
                <w:sz w:val="22"/>
              </w:rPr>
              <w:t>halt –p</w:t>
            </w:r>
            <w:r w:rsidRPr="00A1086E">
              <w:rPr>
                <w:rFonts w:ascii="宋体" w:hAnsi="宋体" w:cs="宋体" w:hint="eastAsia"/>
                <w:kern w:val="0"/>
                <w:sz w:val="22"/>
              </w:rPr>
              <w:t>命令</w:t>
            </w:r>
            <w:r w:rsidRPr="00A1086E">
              <w:rPr>
                <w:rFonts w:ascii="宋体" w:hAnsi="宋体" w:cs="宋体"/>
                <w:kern w:val="0"/>
                <w:sz w:val="22"/>
              </w:rPr>
              <w:t>)</w:t>
            </w:r>
            <w:r w:rsidRPr="00A1086E">
              <w:rPr>
                <w:rFonts w:ascii="宋体" w:hAnsi="宋体" w:cs="宋体" w:hint="eastAsia"/>
                <w:kern w:val="0"/>
                <w:sz w:val="22"/>
              </w:rPr>
              <w:t>；</w:t>
            </w:r>
          </w:p>
          <w:p w14:paraId="50CD691A"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查看新的主从数据状态；</w:t>
            </w:r>
          </w:p>
          <w:p w14:paraId="7345EA47"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重新启动原主库所在的服务器和数据库；</w:t>
            </w:r>
          </w:p>
          <w:p w14:paraId="5C398BD8"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查看原主库和新主库的状态</w:t>
            </w:r>
          </w:p>
          <w:p w14:paraId="26B6C698" w14:textId="77777777" w:rsidR="008A7EF7" w:rsidRPr="00A1086E" w:rsidRDefault="008A7EF7" w:rsidP="008A7EF7">
            <w:pPr>
              <w:widowControl/>
              <w:numPr>
                <w:ilvl w:val="0"/>
                <w:numId w:val="33"/>
              </w:numPr>
              <w:adjustRightInd w:val="0"/>
              <w:snapToGrid w:val="0"/>
              <w:spacing w:after="200" w:line="240" w:lineRule="auto"/>
              <w:jc w:val="left"/>
              <w:rPr>
                <w:rFonts w:ascii="宋体" w:hAnsi="宋体" w:cs="Times New Roman"/>
                <w:kern w:val="0"/>
                <w:sz w:val="22"/>
                <w:lang w:val="fr-FR"/>
              </w:rPr>
            </w:pPr>
            <w:r w:rsidRPr="00A1086E">
              <w:rPr>
                <w:rFonts w:ascii="宋体" w:hAnsi="宋体" w:cs="Times New Roman" w:hint="eastAsia"/>
                <w:kern w:val="0"/>
                <w:sz w:val="22"/>
                <w:lang w:val="fr-FR"/>
              </w:rPr>
              <w:t>查看主从数据是否一致。</w:t>
            </w:r>
          </w:p>
        </w:tc>
      </w:tr>
      <w:tr w:rsidR="008A7EF7" w:rsidRPr="00A1086E" w14:paraId="00CC5E79"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FAD2E99"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6CDA2C22"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主库服务器crash，从库升级为主库，主从数据一致</w:t>
            </w:r>
          </w:p>
          <w:p w14:paraId="08DBFF6E" w14:textId="7CB26837" w:rsidR="00B3583F" w:rsidRPr="00A1086E"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主库服务器crash，从库提升为主库</w:t>
            </w:r>
          </w:p>
          <w:p w14:paraId="7AE2C1CD" w14:textId="4F25F2E5" w:rsidR="00B3583F" w:rsidRPr="00A1086E"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从库提升为新主库后，新的主从数据一致</w:t>
            </w:r>
          </w:p>
          <w:p w14:paraId="69BB49E2" w14:textId="77777777" w:rsidR="00B3583F"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当原主库启动之后，自动转成从库</w:t>
            </w:r>
          </w:p>
          <w:p w14:paraId="41E17182" w14:textId="375DC9C2" w:rsidR="00B3583F" w:rsidRPr="00B3583F" w:rsidRDefault="00B3583F" w:rsidP="00B3583F">
            <w:pPr>
              <w:widowControl/>
              <w:numPr>
                <w:ilvl w:val="0"/>
                <w:numId w:val="34"/>
              </w:numPr>
              <w:adjustRightInd w:val="0"/>
              <w:snapToGrid w:val="0"/>
              <w:spacing w:after="200" w:line="240" w:lineRule="auto"/>
              <w:jc w:val="left"/>
              <w:rPr>
                <w:rFonts w:ascii="宋体" w:hAnsi="宋体" w:cs="Times New Roman"/>
                <w:sz w:val="22"/>
              </w:rPr>
            </w:pPr>
            <w:r w:rsidRPr="00B3583F">
              <w:rPr>
                <w:rFonts w:ascii="宋体" w:hAnsi="宋体" w:cs="Times New Roman" w:hint="eastAsia"/>
                <w:sz w:val="22"/>
              </w:rPr>
              <w:t>原主库和新主库数据最终一致</w:t>
            </w:r>
          </w:p>
        </w:tc>
      </w:tr>
      <w:tr w:rsidR="008A7EF7" w:rsidRPr="00A1086E" w14:paraId="33035384"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B50FE0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BE1F4DF" w14:textId="77777777" w:rsidR="00B3583F" w:rsidRPr="00A1086E" w:rsidRDefault="00B3583F" w:rsidP="00B3583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67BD332" w14:textId="77777777" w:rsidR="00B3583F" w:rsidRPr="00A1086E" w:rsidRDefault="00B3583F" w:rsidP="00B3583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00DF882" w14:textId="4A51D40B" w:rsidR="008A7EF7" w:rsidRPr="00A1086E" w:rsidRDefault="00B3583F" w:rsidP="00B3583F">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del w:id="316" w:author="shi wei" w:date="2017-03-09T11:42:00Z">
              <w:r w:rsidRPr="00A1086E" w:rsidDel="00C13A75">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7B7297D9"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21A7C2F4"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3BEEBD25"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50DAF840"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6FF7F9F5"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76384F8C"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6950A777"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563578F0"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5C6D80ED"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1F3AB16C" w14:textId="77777777" w:rsidR="008A7EF7" w:rsidRPr="00A1086E" w:rsidRDefault="008A7EF7" w:rsidP="00325592">
      <w:pPr>
        <w:pStyle w:val="30"/>
        <w:numPr>
          <w:ilvl w:val="2"/>
          <w:numId w:val="2"/>
        </w:numPr>
        <w:rPr>
          <w:rFonts w:ascii="宋体" w:hAnsi="宋体"/>
        </w:rPr>
      </w:pPr>
      <w:bookmarkStart w:id="317" w:name="_Toc471846831"/>
      <w:bookmarkStart w:id="318" w:name="_Toc475119146"/>
      <w:r w:rsidRPr="00A1086E">
        <w:rPr>
          <w:rFonts w:ascii="宋体" w:hAnsi="宋体" w:hint="eastAsia"/>
        </w:rPr>
        <w:t>疲劳测试</w:t>
      </w:r>
      <w:bookmarkEnd w:id="317"/>
      <w:bookmarkEnd w:id="318"/>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1B566B34"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29B53D20"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28F6B3A4"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分布式数据库疲劳测试</w:t>
            </w:r>
          </w:p>
        </w:tc>
      </w:tr>
      <w:tr w:rsidR="008A7EF7" w:rsidRPr="00A1086E" w14:paraId="4C5790C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D5B6E7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17A91356"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核心</w:t>
            </w:r>
          </w:p>
        </w:tc>
      </w:tr>
      <w:tr w:rsidR="008A7EF7" w:rsidRPr="00A1086E" w14:paraId="327A03B3"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658ECA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2C7C2A9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测试分布式数据库的</w:t>
            </w:r>
            <w:r w:rsidRPr="00A1086E">
              <w:rPr>
                <w:rFonts w:ascii="宋体" w:hAnsi="宋体" w:cs="Times New Roman"/>
                <w:kern w:val="0"/>
                <w:sz w:val="22"/>
              </w:rPr>
              <w:t>运行稳定性</w:t>
            </w:r>
            <w:r w:rsidRPr="00A1086E">
              <w:rPr>
                <w:rFonts w:ascii="宋体" w:hAnsi="宋体" w:cs="Arial" w:hint="eastAsia"/>
                <w:kern w:val="0"/>
                <w:sz w:val="22"/>
                <w:lang w:val="en-GB"/>
              </w:rPr>
              <w:t>。检测其是否能在高负载的情形之下（</w:t>
            </w:r>
            <w:r w:rsidRPr="00A1086E">
              <w:rPr>
                <w:rFonts w:ascii="宋体" w:hAnsi="宋体" w:cs="Times New Roman" w:hint="eastAsia"/>
                <w:kern w:val="0"/>
                <w:sz w:val="22"/>
              </w:rPr>
              <w:t>系统最大事务处理数的</w:t>
            </w:r>
            <w:r w:rsidRPr="00A1086E">
              <w:rPr>
                <w:rFonts w:ascii="宋体" w:hAnsi="宋体" w:cs="Times New Roman"/>
                <w:kern w:val="0"/>
                <w:sz w:val="22"/>
              </w:rPr>
              <w:t>80%，CPU占用率达到70%左右</w:t>
            </w:r>
            <w:r w:rsidRPr="00A1086E">
              <w:rPr>
                <w:rFonts w:ascii="宋体" w:hAnsi="宋体" w:cs="Arial" w:hint="eastAsia"/>
                <w:kern w:val="0"/>
                <w:sz w:val="22"/>
                <w:lang w:val="en-GB"/>
              </w:rPr>
              <w:t>），长时间地稳定运行</w:t>
            </w:r>
          </w:p>
        </w:tc>
      </w:tr>
      <w:tr w:rsidR="008A7EF7" w:rsidRPr="00A1086E" w14:paraId="6C4815CA"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DECA9A5"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4B34DA95" w14:textId="77777777" w:rsidR="008A7EF7" w:rsidRPr="00A1086E" w:rsidRDefault="008A7EF7" w:rsidP="008A7EF7">
            <w:pPr>
              <w:widowControl/>
              <w:numPr>
                <w:ilvl w:val="0"/>
                <w:numId w:val="50"/>
              </w:numPr>
              <w:adjustRightInd w:val="0"/>
              <w:snapToGrid w:val="0"/>
              <w:spacing w:after="200" w:line="240" w:lineRule="auto"/>
              <w:jc w:val="left"/>
              <w:rPr>
                <w:rFonts w:ascii="宋体" w:hAnsi="宋体" w:cs="宋体"/>
                <w:sz w:val="22"/>
              </w:rPr>
            </w:pPr>
            <w:r w:rsidRPr="00A1086E">
              <w:rPr>
                <w:rFonts w:ascii="宋体" w:hAnsi="宋体" w:cs="Times New Roman" w:hint="eastAsia"/>
                <w:sz w:val="22"/>
                <w:lang w:val="fr-FR"/>
              </w:rPr>
              <w:t>分布式数据库正常运行</w:t>
            </w:r>
          </w:p>
          <w:p w14:paraId="45B27672" w14:textId="77777777" w:rsidR="008A7EF7" w:rsidRPr="00A1086E" w:rsidRDefault="008A7EF7" w:rsidP="008A7EF7">
            <w:pPr>
              <w:widowControl/>
              <w:numPr>
                <w:ilvl w:val="0"/>
                <w:numId w:val="50"/>
              </w:numPr>
              <w:adjustRightInd w:val="0"/>
              <w:snapToGrid w:val="0"/>
              <w:spacing w:after="200" w:line="240" w:lineRule="auto"/>
              <w:jc w:val="left"/>
              <w:rPr>
                <w:rFonts w:ascii="宋体" w:hAnsi="宋体" w:cs="宋体"/>
                <w:sz w:val="22"/>
              </w:rPr>
            </w:pPr>
            <w:r w:rsidRPr="00A1086E">
              <w:rPr>
                <w:rFonts w:ascii="宋体" w:hAnsi="宋体" w:cs="宋体" w:hint="eastAsia"/>
                <w:sz w:val="22"/>
              </w:rPr>
              <w:t>在系统中成功安装测试工具软件JMETER</w:t>
            </w:r>
          </w:p>
          <w:p w14:paraId="6A76D7F7" w14:textId="77777777" w:rsidR="008A7EF7" w:rsidRPr="00A1086E" w:rsidRDefault="008A7EF7" w:rsidP="008A7EF7">
            <w:pPr>
              <w:widowControl/>
              <w:numPr>
                <w:ilvl w:val="0"/>
                <w:numId w:val="50"/>
              </w:numPr>
              <w:adjustRightInd w:val="0"/>
              <w:snapToGrid w:val="0"/>
              <w:spacing w:after="200" w:line="240" w:lineRule="auto"/>
              <w:jc w:val="left"/>
              <w:rPr>
                <w:rFonts w:ascii="宋体" w:hAnsi="宋体" w:cs="宋体"/>
                <w:sz w:val="22"/>
              </w:rPr>
            </w:pPr>
            <w:r w:rsidRPr="00A1086E">
              <w:rPr>
                <w:rFonts w:ascii="宋体" w:hAnsi="宋体" w:cs="宋体" w:hint="eastAsia"/>
                <w:sz w:val="22"/>
              </w:rPr>
              <w:t>确认数据库内的测试表数据已导入</w:t>
            </w:r>
          </w:p>
        </w:tc>
      </w:tr>
      <w:tr w:rsidR="008A7EF7" w:rsidRPr="00A1086E" w14:paraId="364A8A9D"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2478D84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4B0DD2DD"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开启JMETER以300个线程读写分布式数据库</w:t>
            </w:r>
          </w:p>
          <w:p w14:paraId="6C5F5587"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lastRenderedPageBreak/>
              <w:t>观察分布式数据库的系统负载，确保系统负载达到一定程度（数据库节点的CPU负载达到70%左右）。如未达到，调整JMETER的测试参数设置</w:t>
            </w:r>
          </w:p>
          <w:p w14:paraId="206115CE"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疲劳测试24小时以上</w:t>
            </w:r>
          </w:p>
          <w:p w14:paraId="478E39C1" w14:textId="77777777" w:rsidR="008A7EF7" w:rsidRPr="00A1086E" w:rsidRDefault="008A7EF7" w:rsidP="008A7EF7">
            <w:pPr>
              <w:widowControl/>
              <w:numPr>
                <w:ilvl w:val="0"/>
                <w:numId w:val="51"/>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通过命令、日志和JMETER图形报表的方式察看分布式数据库在24小时之中的运行状态，是否有处理异常和剧烈的性能波动。</w:t>
            </w:r>
          </w:p>
        </w:tc>
      </w:tr>
      <w:tr w:rsidR="008A7EF7" w:rsidRPr="00A1086E" w14:paraId="0E19BCBF"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4B47948"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1C25EF35" w14:textId="77777777" w:rsidR="008A7EF7"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分布式数据库平稳运行，无异常，无剧烈的性能波动</w:t>
            </w:r>
          </w:p>
          <w:p w14:paraId="765682D1" w14:textId="0AF80A8D" w:rsidR="00074E55" w:rsidRPr="00A1086E" w:rsidRDefault="00074E55" w:rsidP="00074E55">
            <w:pPr>
              <w:widowControl/>
              <w:numPr>
                <w:ilvl w:val="0"/>
                <w:numId w:val="52"/>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JMETER图形报表中</w:t>
            </w:r>
            <w:r>
              <w:rPr>
                <w:rFonts w:ascii="宋体" w:hAnsi="宋体" w:cs="Times New Roman" w:hint="eastAsia"/>
                <w:sz w:val="22"/>
              </w:rPr>
              <w:t>显示分布式数据库不存在</w:t>
            </w:r>
            <w:r w:rsidRPr="00A1086E">
              <w:rPr>
                <w:rFonts w:ascii="宋体" w:hAnsi="宋体" w:cs="Times New Roman" w:hint="eastAsia"/>
                <w:sz w:val="22"/>
              </w:rPr>
              <w:t>剧烈的性能波动</w:t>
            </w:r>
          </w:p>
          <w:p w14:paraId="1BDCDE5C" w14:textId="77777777" w:rsidR="00074E55" w:rsidRPr="00074E55" w:rsidRDefault="00074E55" w:rsidP="00074E55">
            <w:pPr>
              <w:widowControl/>
              <w:numPr>
                <w:ilvl w:val="0"/>
                <w:numId w:val="52"/>
              </w:numPr>
              <w:adjustRightInd w:val="0"/>
              <w:snapToGrid w:val="0"/>
              <w:spacing w:after="200" w:line="240" w:lineRule="auto"/>
              <w:jc w:val="left"/>
              <w:rPr>
                <w:rFonts w:ascii="宋体" w:hAnsi="宋体" w:cs="Times New Roman"/>
                <w:kern w:val="0"/>
                <w:sz w:val="22"/>
              </w:rPr>
            </w:pPr>
            <w:r w:rsidRPr="00A1086E">
              <w:rPr>
                <w:rFonts w:ascii="宋体" w:hAnsi="宋体" w:cs="Times New Roman" w:hint="eastAsia"/>
                <w:sz w:val="22"/>
              </w:rPr>
              <w:t>JMETER显示处理失败的事务</w:t>
            </w:r>
            <w:r>
              <w:rPr>
                <w:rFonts w:ascii="宋体" w:hAnsi="宋体" w:cs="Times New Roman" w:hint="eastAsia"/>
                <w:sz w:val="22"/>
              </w:rPr>
              <w:t>没有</w:t>
            </w:r>
            <w:r w:rsidRPr="00A1086E">
              <w:rPr>
                <w:rFonts w:ascii="宋体" w:hAnsi="宋体" w:cs="Times New Roman" w:hint="eastAsia"/>
                <w:sz w:val="22"/>
              </w:rPr>
              <w:t>堆积</w:t>
            </w:r>
          </w:p>
          <w:p w14:paraId="7A9DAD99" w14:textId="64BCAFEA" w:rsidR="00074E55" w:rsidRPr="00A1086E" w:rsidRDefault="00074E55" w:rsidP="00074E55">
            <w:pPr>
              <w:widowControl/>
              <w:numPr>
                <w:ilvl w:val="0"/>
                <w:numId w:val="52"/>
              </w:numPr>
              <w:adjustRightInd w:val="0"/>
              <w:snapToGrid w:val="0"/>
              <w:spacing w:after="200" w:line="240" w:lineRule="auto"/>
              <w:jc w:val="left"/>
              <w:rPr>
                <w:rFonts w:ascii="宋体" w:hAnsi="宋体" w:cs="Times New Roman"/>
                <w:kern w:val="0"/>
                <w:sz w:val="22"/>
              </w:rPr>
            </w:pPr>
            <w:r w:rsidRPr="00A1086E">
              <w:rPr>
                <w:rFonts w:ascii="宋体" w:hAnsi="宋体" w:cs="Times New Roman" w:hint="eastAsia"/>
                <w:sz w:val="22"/>
              </w:rPr>
              <w:t>分布式数据库的</w:t>
            </w:r>
            <w:r>
              <w:rPr>
                <w:rFonts w:ascii="宋体" w:hAnsi="宋体" w:cs="Times New Roman" w:hint="eastAsia"/>
                <w:sz w:val="22"/>
              </w:rPr>
              <w:t>运行状态</w:t>
            </w:r>
            <w:r w:rsidRPr="00A1086E">
              <w:rPr>
                <w:rFonts w:ascii="宋体" w:hAnsi="宋体" w:cs="Times New Roman" w:hint="eastAsia"/>
                <w:sz w:val="22"/>
              </w:rPr>
              <w:t>一直正常</w:t>
            </w:r>
          </w:p>
        </w:tc>
      </w:tr>
      <w:tr w:rsidR="008A7EF7" w:rsidRPr="00A1086E" w14:paraId="1FEF4AD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C6AB019"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2105160" w14:textId="77777777" w:rsidR="00074E55" w:rsidRPr="00A1086E" w:rsidRDefault="00074E55" w:rsidP="00074E55">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70E9A35" w14:textId="77777777" w:rsidR="00074E55" w:rsidRPr="00A1086E" w:rsidRDefault="00074E55" w:rsidP="00074E55">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3160CA1" w14:textId="563E9DEC" w:rsidR="008A7EF7" w:rsidRPr="00A1086E" w:rsidRDefault="00074E55" w:rsidP="00074E55">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A:较好完成，B:基本完成，C:需要改进，D:不可用</w:t>
            </w:r>
          </w:p>
        </w:tc>
      </w:tr>
      <w:tr w:rsidR="008A7EF7" w:rsidRPr="00A1086E" w14:paraId="5CD4DDD1"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3A17D9FA"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40120F8E"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0FEB9C39"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1B7F06D4"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6D4E9415"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7A93DED0"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15D7D511"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14159843"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6C5DC026" w14:textId="77777777" w:rsidR="008A7EF7" w:rsidRPr="00A1086E" w:rsidRDefault="008A7EF7" w:rsidP="00325592">
      <w:pPr>
        <w:pStyle w:val="30"/>
        <w:numPr>
          <w:ilvl w:val="2"/>
          <w:numId w:val="2"/>
        </w:numPr>
        <w:rPr>
          <w:rFonts w:ascii="宋体" w:hAnsi="宋体"/>
        </w:rPr>
      </w:pPr>
      <w:bookmarkStart w:id="319" w:name="_Toc471846832"/>
      <w:bookmarkStart w:id="320" w:name="_Toc475119147"/>
      <w:r w:rsidRPr="00A1086E">
        <w:rPr>
          <w:rFonts w:ascii="宋体" w:hAnsi="宋体" w:hint="eastAsia"/>
        </w:rPr>
        <w:t>分布式事务测试（正常情形）</w:t>
      </w:r>
      <w:bookmarkEnd w:id="319"/>
      <w:bookmarkEnd w:id="320"/>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C60777" w:rsidRPr="00A1086E" w14:paraId="6629372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3A16EB5"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43210E2A"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分布式事务数据最终一致性测试</w:t>
            </w:r>
          </w:p>
        </w:tc>
      </w:tr>
      <w:tr w:rsidR="00C60777" w:rsidRPr="00A1086E" w14:paraId="3DF55058"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634A69B"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CE87C4C"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基础</w:t>
            </w:r>
          </w:p>
        </w:tc>
      </w:tr>
      <w:tr w:rsidR="00C60777" w:rsidRPr="00A1086E" w14:paraId="4A8F5580"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718068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FC02D1C"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测试分布式数据库是否</w:t>
            </w:r>
            <w:r w:rsidRPr="00A1086E">
              <w:rPr>
                <w:rFonts w:ascii="宋体" w:hAnsi="宋体" w:cs="Times New Roman" w:hint="eastAsia"/>
                <w:kern w:val="0"/>
                <w:sz w:val="22"/>
              </w:rPr>
              <w:t>提供的分布式事务支持，实现分布式事务的数据最终一致性</w:t>
            </w:r>
          </w:p>
        </w:tc>
      </w:tr>
      <w:tr w:rsidR="00C60777" w:rsidRPr="00A1086E" w14:paraId="0F19040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77CFF087"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7F4B73DC" w14:textId="21420714" w:rsidR="008A7EF7" w:rsidRPr="00CB5FCF" w:rsidRDefault="00D90032">
            <w:pPr>
              <w:widowControl/>
              <w:numPr>
                <w:ilvl w:val="0"/>
                <w:numId w:val="53"/>
              </w:numPr>
              <w:adjustRightInd w:val="0"/>
              <w:snapToGrid w:val="0"/>
              <w:spacing w:after="200" w:line="240" w:lineRule="auto"/>
              <w:jc w:val="left"/>
              <w:rPr>
                <w:rFonts w:ascii="宋体" w:hAnsi="宋体" w:cs="宋体"/>
                <w:sz w:val="22"/>
              </w:rPr>
            </w:pPr>
            <w:r w:rsidRPr="00CB5FCF">
              <w:rPr>
                <w:rFonts w:ascii="宋体" w:hAnsi="宋体" w:cs="Times New Roman" w:hint="eastAsia"/>
                <w:color w:val="FF0000"/>
                <w:sz w:val="22"/>
                <w:lang w:val="fr-FR"/>
              </w:rPr>
              <w:t>用例</w:t>
            </w:r>
            <w:r w:rsidRPr="00CB5FCF">
              <w:rPr>
                <w:rFonts w:ascii="宋体" w:hAnsi="宋体" w:cs="Times New Roman"/>
                <w:color w:val="FF0000"/>
                <w:sz w:val="22"/>
                <w:lang w:val="fr-FR"/>
              </w:rPr>
              <w:t>4.1.</w:t>
            </w:r>
            <w:r w:rsidR="00530F90" w:rsidRPr="00530F90">
              <w:rPr>
                <w:rFonts w:ascii="宋体" w:hAnsi="宋体" w:cs="Times New Roman"/>
                <w:color w:val="00B0F0"/>
                <w:sz w:val="22"/>
                <w:lang w:val="fr-FR"/>
              </w:rPr>
              <w:t>2</w:t>
            </w:r>
            <w:ins w:id="321" w:author="shi wei" w:date="2017-03-09T11:42:00Z">
              <w:r w:rsidR="00D66E8B">
                <w:rPr>
                  <w:rFonts w:ascii="宋体" w:hAnsi="宋体" w:cs="Times New Roman" w:hint="eastAsia"/>
                  <w:color w:val="FF0000"/>
                  <w:sz w:val="22"/>
                  <w:lang w:val="fr-FR"/>
                </w:rPr>
                <w:t>中的库表已存在</w:t>
              </w:r>
            </w:ins>
            <w:del w:id="322" w:author="shi wei" w:date="2017-03-09T11:42:00Z">
              <w:r w:rsidRPr="00CB5FCF" w:rsidDel="00D66E8B">
                <w:rPr>
                  <w:rFonts w:ascii="宋体" w:hAnsi="宋体" w:cs="Times New Roman"/>
                  <w:color w:val="FF0000"/>
                  <w:sz w:val="22"/>
                  <w:lang w:val="fr-FR"/>
                </w:rPr>
                <w:delText>成功执行</w:delText>
              </w:r>
            </w:del>
            <w:r w:rsidRPr="00CB5FCF">
              <w:rPr>
                <w:rFonts w:ascii="宋体" w:hAnsi="宋体" w:cs="Times New Roman"/>
                <w:color w:val="FF0000"/>
                <w:sz w:val="22"/>
                <w:lang w:val="fr-FR"/>
              </w:rPr>
              <w:t>，</w:t>
            </w:r>
            <w:r w:rsidR="008A7EF7" w:rsidRPr="00A1086E">
              <w:rPr>
                <w:rFonts w:ascii="宋体" w:hAnsi="宋体" w:cs="Times New Roman" w:hint="eastAsia"/>
                <w:sz w:val="22"/>
                <w:lang w:val="fr-FR"/>
              </w:rPr>
              <w:t>分布式数据库正常运行，且开启分布式事务支持的开关</w:t>
            </w:r>
          </w:p>
          <w:p w14:paraId="11119084" w14:textId="6BCC3B3E" w:rsidR="005B4CB0" w:rsidRPr="00CB5FCF" w:rsidRDefault="005B4CB0">
            <w:pPr>
              <w:widowControl/>
              <w:numPr>
                <w:ilvl w:val="0"/>
                <w:numId w:val="53"/>
              </w:numPr>
              <w:adjustRightInd w:val="0"/>
              <w:snapToGrid w:val="0"/>
              <w:spacing w:after="200" w:line="240" w:lineRule="auto"/>
              <w:jc w:val="left"/>
              <w:rPr>
                <w:rFonts w:ascii="宋体" w:hAnsi="宋体" w:cs="宋体"/>
                <w:sz w:val="22"/>
              </w:rPr>
            </w:pPr>
            <w:r>
              <w:rPr>
                <w:rFonts w:ascii="宋体" w:hAnsi="宋体" w:cs="Times New Roman" w:hint="eastAsia"/>
                <w:color w:val="FF0000"/>
                <w:sz w:val="22"/>
                <w:lang w:val="fr-FR"/>
              </w:rPr>
              <w:t>数据库中间</w:t>
            </w:r>
            <w:r w:rsidR="00530F90" w:rsidRPr="00530F90">
              <w:rPr>
                <w:rFonts w:ascii="宋体" w:hAnsi="宋体" w:cs="Times New Roman" w:hint="eastAsia"/>
                <w:color w:val="00B0F0"/>
                <w:sz w:val="22"/>
                <w:lang w:val="fr-FR"/>
              </w:rPr>
              <w:t>件关联</w:t>
            </w:r>
            <w:r>
              <w:rPr>
                <w:rFonts w:ascii="宋体" w:hAnsi="宋体" w:cs="Times New Roman" w:hint="eastAsia"/>
                <w:color w:val="FF0000"/>
                <w:sz w:val="22"/>
                <w:lang w:val="fr-FR"/>
              </w:rPr>
              <w:t>的数据库集群有5个，逻辑库test_ddl上有20个分片</w:t>
            </w:r>
          </w:p>
          <w:p w14:paraId="6C1F9C9E" w14:textId="5DAD0001" w:rsidR="00D90032" w:rsidRPr="00A1086E" w:rsidRDefault="00D90032">
            <w:pPr>
              <w:widowControl/>
              <w:numPr>
                <w:ilvl w:val="0"/>
                <w:numId w:val="53"/>
              </w:numPr>
              <w:adjustRightInd w:val="0"/>
              <w:snapToGrid w:val="0"/>
              <w:spacing w:after="200" w:line="240" w:lineRule="auto"/>
              <w:jc w:val="left"/>
              <w:rPr>
                <w:rFonts w:ascii="宋体" w:hAnsi="宋体" w:cs="宋体"/>
                <w:sz w:val="22"/>
              </w:rPr>
            </w:pPr>
            <w:r>
              <w:rPr>
                <w:rFonts w:ascii="宋体" w:hAnsi="宋体" w:cs="Times New Roman" w:hint="eastAsia"/>
                <w:color w:val="FF0000"/>
                <w:sz w:val="22"/>
                <w:lang w:val="fr-FR"/>
              </w:rPr>
              <w:t>分片表prod_inst为空表</w:t>
            </w:r>
          </w:p>
          <w:p w14:paraId="0CA8B2D7" w14:textId="77777777" w:rsidR="008A7EF7" w:rsidRPr="00A1086E" w:rsidRDefault="008A7EF7">
            <w:pPr>
              <w:widowControl/>
              <w:numPr>
                <w:ilvl w:val="0"/>
                <w:numId w:val="53"/>
              </w:numPr>
              <w:adjustRightInd w:val="0"/>
              <w:snapToGrid w:val="0"/>
              <w:spacing w:after="200" w:line="240" w:lineRule="auto"/>
              <w:jc w:val="left"/>
              <w:rPr>
                <w:rFonts w:ascii="宋体" w:hAnsi="宋体" w:cs="宋体"/>
                <w:sz w:val="22"/>
              </w:rPr>
            </w:pPr>
            <w:r w:rsidRPr="00A1086E">
              <w:rPr>
                <w:rFonts w:ascii="宋体" w:hAnsi="宋体" w:cs="宋体" w:hint="eastAsia"/>
                <w:sz w:val="22"/>
              </w:rPr>
              <w:t>准备好统一的测试脚本模板</w:t>
            </w:r>
          </w:p>
          <w:p w14:paraId="3EE19595" w14:textId="50E6078B" w:rsidR="008A7EF7" w:rsidRDefault="008A7EF7" w:rsidP="00800E68">
            <w:pPr>
              <w:widowControl/>
              <w:adjustRightInd w:val="0"/>
              <w:snapToGrid w:val="0"/>
              <w:spacing w:line="276" w:lineRule="auto"/>
              <w:ind w:firstLineChars="150" w:firstLine="330"/>
              <w:jc w:val="left"/>
              <w:rPr>
                <w:rFonts w:ascii="宋体" w:hAnsi="宋体" w:cs="宋体"/>
                <w:kern w:val="0"/>
                <w:sz w:val="22"/>
              </w:rPr>
            </w:pPr>
            <w:r w:rsidRPr="00A1086E">
              <w:rPr>
                <w:rFonts w:ascii="宋体" w:hAnsi="宋体" w:cs="宋体"/>
                <w:kern w:val="0"/>
                <w:sz w:val="22"/>
              </w:rPr>
              <w:t>start;</w:t>
            </w:r>
          </w:p>
          <w:p w14:paraId="0A51A2FE" w14:textId="2D1F993B" w:rsidR="00D90032" w:rsidRPr="00CB5FCF" w:rsidRDefault="00D90032" w:rsidP="00800E68">
            <w:pPr>
              <w:spacing w:line="276" w:lineRule="auto"/>
              <w:ind w:leftChars="154" w:left="370" w:firstLine="1"/>
              <w:jc w:val="left"/>
              <w:rPr>
                <w:rFonts w:ascii="宋体" w:hAnsi="宋体"/>
                <w:color w:val="FF0000"/>
                <w:sz w:val="22"/>
              </w:rPr>
            </w:pPr>
            <w:r w:rsidRPr="00CB5FCF">
              <w:rPr>
                <w:rFonts w:ascii="宋体" w:hAnsi="宋体"/>
                <w:color w:val="FF0000"/>
                <w:sz w:val="22"/>
              </w:rPr>
              <w:lastRenderedPageBreak/>
              <w:t>INSERT INTO prod_inst(prod_inst_id, prod_id, owner_cust_id, address_id, create_ord_id, use_cust_id) VALUES(2002016122334133, 1001010, 20012435</w:t>
            </w:r>
            <w:r w:rsidR="00CC3F27">
              <w:rPr>
                <w:rFonts w:ascii="宋体" w:hAnsi="宋体"/>
                <w:color w:val="FF0000"/>
                <w:sz w:val="22"/>
              </w:rPr>
              <w:t>0</w:t>
            </w:r>
            <w:r w:rsidRPr="00CB5FCF">
              <w:rPr>
                <w:rFonts w:ascii="宋体" w:hAnsi="宋体"/>
                <w:color w:val="FF0000"/>
                <w:sz w:val="22"/>
              </w:rPr>
              <w:t>, 10001, 9909, 200124354);</w:t>
            </w:r>
          </w:p>
          <w:p w14:paraId="23BC4FE4" w14:textId="110E939B" w:rsidR="00D90032" w:rsidRPr="00CB5FCF" w:rsidRDefault="00D90032" w:rsidP="00800E68">
            <w:pPr>
              <w:widowControl/>
              <w:adjustRightInd w:val="0"/>
              <w:snapToGrid w:val="0"/>
              <w:spacing w:line="276" w:lineRule="auto"/>
              <w:ind w:left="370" w:firstLine="0"/>
              <w:jc w:val="left"/>
              <w:rPr>
                <w:rFonts w:ascii="宋体" w:hAnsi="宋体"/>
                <w:color w:val="FF0000"/>
                <w:sz w:val="22"/>
              </w:rPr>
            </w:pPr>
            <w:r w:rsidRPr="00CB5FCF">
              <w:rPr>
                <w:rFonts w:ascii="宋体" w:hAnsi="宋体"/>
                <w:color w:val="FF0000"/>
                <w:sz w:val="22"/>
              </w:rPr>
              <w:t>INSERT INTO prod_inst(prod_inst_id, prod_id, owner_cust_id, address_id, create_ord_id, use_cust_id) VALUES(2002016122334133, 1001010, 20012435</w:t>
            </w:r>
            <w:r w:rsidR="00CC3F27">
              <w:rPr>
                <w:rFonts w:ascii="宋体" w:hAnsi="宋体"/>
                <w:color w:val="FF0000"/>
                <w:sz w:val="22"/>
              </w:rPr>
              <w:t>5</w:t>
            </w:r>
            <w:r w:rsidRPr="00CB5FCF">
              <w:rPr>
                <w:rFonts w:ascii="宋体" w:hAnsi="宋体"/>
                <w:color w:val="FF0000"/>
                <w:sz w:val="22"/>
              </w:rPr>
              <w:t>, 10001, 9909, 200124354);</w:t>
            </w:r>
          </w:p>
          <w:p w14:paraId="479530E7" w14:textId="7E1EB1D4" w:rsidR="001C2C75" w:rsidRPr="00CB5FCF" w:rsidRDefault="001C2C75" w:rsidP="00800E68">
            <w:pPr>
              <w:widowControl/>
              <w:adjustRightInd w:val="0"/>
              <w:snapToGrid w:val="0"/>
              <w:spacing w:line="276" w:lineRule="auto"/>
              <w:ind w:left="370" w:firstLine="0"/>
              <w:jc w:val="left"/>
              <w:rPr>
                <w:rFonts w:ascii="宋体" w:hAnsi="宋体" w:cs="宋体"/>
                <w:color w:val="FF0000"/>
                <w:kern w:val="0"/>
                <w:sz w:val="22"/>
              </w:rPr>
            </w:pPr>
            <w:r w:rsidRPr="00CB5FCF">
              <w:rPr>
                <w:rFonts w:ascii="宋体" w:hAnsi="宋体"/>
                <w:color w:val="FF0000"/>
                <w:sz w:val="22"/>
              </w:rPr>
              <w:t>INSERT INTO prod_inst(prod_inst_id, prod_id, owner_cust_id, address_id, create_ord_id, use_cust_id) VALUES(2002016122334133, 1001010, 2001243</w:t>
            </w:r>
            <w:r w:rsidR="00CC3F27">
              <w:rPr>
                <w:rFonts w:ascii="宋体" w:hAnsi="宋体"/>
                <w:color w:val="FF0000"/>
                <w:sz w:val="22"/>
              </w:rPr>
              <w:t>60</w:t>
            </w:r>
            <w:r w:rsidRPr="00CB5FCF">
              <w:rPr>
                <w:rFonts w:ascii="宋体" w:hAnsi="宋体"/>
                <w:color w:val="FF0000"/>
                <w:sz w:val="22"/>
              </w:rPr>
              <w:t>, 10001, 9909, 200124354);</w:t>
            </w:r>
          </w:p>
          <w:p w14:paraId="2C9945D7" w14:textId="61C193C4" w:rsidR="008A7EF7" w:rsidRPr="00A1086E" w:rsidRDefault="008A7EF7" w:rsidP="00800E68">
            <w:pPr>
              <w:widowControl/>
              <w:adjustRightInd w:val="0"/>
              <w:snapToGrid w:val="0"/>
              <w:spacing w:line="276" w:lineRule="auto"/>
              <w:ind w:firstLineChars="150" w:firstLine="330"/>
              <w:jc w:val="left"/>
              <w:rPr>
                <w:rFonts w:ascii="宋体" w:hAnsi="宋体" w:cs="宋体"/>
                <w:sz w:val="22"/>
              </w:rPr>
            </w:pPr>
            <w:r w:rsidRPr="00A1086E">
              <w:rPr>
                <w:rFonts w:ascii="宋体" w:hAnsi="宋体" w:cs="宋体"/>
                <w:kern w:val="0"/>
                <w:sz w:val="22"/>
              </w:rPr>
              <w:t>commit</w:t>
            </w:r>
            <w:r w:rsidRPr="00A1086E">
              <w:rPr>
                <w:rFonts w:ascii="宋体" w:hAnsi="宋体" w:cs="宋体" w:hint="eastAsia"/>
                <w:kern w:val="0"/>
                <w:sz w:val="22"/>
              </w:rPr>
              <w:t>/rollback</w:t>
            </w:r>
            <w:r w:rsidRPr="00A1086E">
              <w:rPr>
                <w:rFonts w:ascii="宋体" w:hAnsi="宋体" w:cs="宋体"/>
                <w:kern w:val="0"/>
                <w:sz w:val="22"/>
              </w:rPr>
              <w:t>;</w:t>
            </w:r>
          </w:p>
        </w:tc>
      </w:tr>
      <w:tr w:rsidR="00C60777" w:rsidRPr="00A1086E" w14:paraId="66ADC0DF"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DBB44F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2452D20A" w14:textId="77777777" w:rsidR="008A7EF7" w:rsidRPr="00A1086E" w:rsidRDefault="008A7EF7" w:rsidP="008A7EF7">
            <w:pPr>
              <w:widowControl/>
              <w:numPr>
                <w:ilvl w:val="0"/>
                <w:numId w:val="54"/>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在分布式数据库中执行测试脚本</w:t>
            </w:r>
          </w:p>
          <w:p w14:paraId="18509696" w14:textId="77777777" w:rsidR="008A7EF7" w:rsidRPr="00A1086E" w:rsidRDefault="008A7EF7" w:rsidP="008A7EF7">
            <w:pPr>
              <w:widowControl/>
              <w:numPr>
                <w:ilvl w:val="0"/>
                <w:numId w:val="54"/>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查看分布式事务的数据最终一致性是否得到保证</w:t>
            </w:r>
          </w:p>
        </w:tc>
      </w:tr>
      <w:tr w:rsidR="00C60777" w:rsidRPr="00A1086E" w14:paraId="7B7EC003"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32CD16A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4F3D277E" w14:textId="2CBD3B73" w:rsidR="008A7EF7" w:rsidRDefault="006C68E3" w:rsidP="008A7EF7">
            <w:pPr>
              <w:widowControl/>
              <w:adjustRightInd w:val="0"/>
              <w:snapToGrid w:val="0"/>
              <w:spacing w:after="200" w:line="240" w:lineRule="auto"/>
              <w:ind w:firstLine="0"/>
              <w:jc w:val="left"/>
              <w:rPr>
                <w:rFonts w:ascii="宋体" w:hAnsi="宋体" w:cs="Times New Roman"/>
                <w:kern w:val="0"/>
                <w:sz w:val="22"/>
              </w:rPr>
            </w:pP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同时存在于相应的数据库节点（COMMIT）或者</w:t>
            </w: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同时不存在于预期的数据库节点（ROLLBACK）</w:t>
            </w:r>
          </w:p>
          <w:p w14:paraId="634F1B49" w14:textId="58F2BD61" w:rsidR="00335093" w:rsidRDefault="00335093" w:rsidP="00335093">
            <w:pPr>
              <w:widowControl/>
              <w:numPr>
                <w:ilvl w:val="0"/>
                <w:numId w:val="55"/>
              </w:numPr>
              <w:adjustRightInd w:val="0"/>
              <w:snapToGrid w:val="0"/>
              <w:spacing w:after="200" w:line="240" w:lineRule="auto"/>
              <w:jc w:val="left"/>
              <w:rPr>
                <w:rFonts w:ascii="宋体" w:hAnsi="宋体" w:cs="Times New Roman"/>
                <w:sz w:val="22"/>
              </w:rPr>
            </w:pPr>
            <w:r w:rsidRPr="00A1086E">
              <w:rPr>
                <w:rFonts w:ascii="宋体" w:hAnsi="宋体" w:cs="Times New Roman" w:hint="eastAsia"/>
                <w:sz w:val="22"/>
              </w:rPr>
              <w:t>测试脚本执行</w:t>
            </w:r>
            <w:r>
              <w:rPr>
                <w:rFonts w:ascii="宋体" w:hAnsi="宋体" w:cs="Times New Roman" w:hint="eastAsia"/>
                <w:sz w:val="22"/>
              </w:rPr>
              <w:t>成功</w:t>
            </w:r>
          </w:p>
          <w:p w14:paraId="00EC1217" w14:textId="047AED1A" w:rsidR="00335093" w:rsidRPr="00335093" w:rsidRDefault="006C68E3">
            <w:pPr>
              <w:widowControl/>
              <w:numPr>
                <w:ilvl w:val="0"/>
                <w:numId w:val="55"/>
              </w:numPr>
              <w:adjustRightInd w:val="0"/>
              <w:snapToGrid w:val="0"/>
              <w:spacing w:after="200" w:line="240" w:lineRule="auto"/>
              <w:jc w:val="left"/>
              <w:rPr>
                <w:rFonts w:ascii="宋体" w:hAnsi="宋体" w:cs="Times New Roman"/>
                <w:sz w:val="22"/>
              </w:rPr>
            </w:pPr>
            <w:r w:rsidRPr="00CB5FCF">
              <w:rPr>
                <w:rFonts w:ascii="宋体" w:hAnsi="宋体" w:cs="Times New Roman" w:hint="eastAsia"/>
                <w:color w:val="FF0000"/>
                <w:sz w:val="22"/>
              </w:rPr>
              <w:t>三条记录</w:t>
            </w:r>
            <w:r w:rsidR="00335093" w:rsidRPr="00335093">
              <w:rPr>
                <w:rFonts w:ascii="宋体" w:hAnsi="宋体" w:cs="Times New Roman" w:hint="eastAsia"/>
                <w:sz w:val="22"/>
              </w:rPr>
              <w:t>同时插入相应的数据库节点成功或者</w:t>
            </w:r>
            <w:r w:rsidR="00335093" w:rsidRPr="00CB5FCF">
              <w:rPr>
                <w:rFonts w:ascii="宋体" w:hAnsi="宋体" w:cs="Times New Roman" w:hint="eastAsia"/>
                <w:color w:val="FF0000"/>
                <w:sz w:val="22"/>
              </w:rPr>
              <w:t>三</w:t>
            </w:r>
            <w:r w:rsidRPr="00CB5FCF">
              <w:rPr>
                <w:rFonts w:ascii="宋体" w:hAnsi="宋体" w:cs="Times New Roman" w:hint="eastAsia"/>
                <w:color w:val="FF0000"/>
                <w:sz w:val="22"/>
              </w:rPr>
              <w:t>条记录</w:t>
            </w:r>
            <w:r w:rsidR="00335093" w:rsidRPr="00335093">
              <w:rPr>
                <w:rFonts w:ascii="宋体" w:hAnsi="宋体" w:cs="Times New Roman" w:hint="eastAsia"/>
                <w:sz w:val="22"/>
              </w:rPr>
              <w:t>同时插入失效</w:t>
            </w:r>
          </w:p>
        </w:tc>
      </w:tr>
      <w:tr w:rsidR="00C60777" w:rsidRPr="00A1086E" w14:paraId="36B1F975"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899341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C557DEF" w14:textId="77777777" w:rsidR="00DC763E" w:rsidRPr="00A1086E" w:rsidRDefault="00DC763E" w:rsidP="00DC763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6CD0A26" w14:textId="77777777" w:rsidR="00DC763E" w:rsidRPr="00A1086E" w:rsidRDefault="00DC763E" w:rsidP="00DC763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BB26AA4" w14:textId="4255B7C2" w:rsidR="008A7EF7" w:rsidRPr="00A1086E" w:rsidRDefault="00DC763E" w:rsidP="00DC763E">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ins w:id="323" w:author="shi wei" w:date="2017-03-09T11:43:00Z">
              <w:r w:rsidR="00EE0588" w:rsidRPr="00A1086E" w:rsidDel="00EE0588">
                <w:rPr>
                  <w:rFonts w:ascii="宋体" w:hAnsi="宋体" w:cs="Arial"/>
                  <w:i/>
                  <w:color w:val="C00000"/>
                  <w:sz w:val="22"/>
                </w:rPr>
                <w:t xml:space="preserve"> </w:t>
              </w:r>
            </w:ins>
            <w:del w:id="324" w:author="shi wei" w:date="2017-03-09T11:43:00Z">
              <w:r w:rsidRPr="00A1086E" w:rsidDel="00EE0588">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C60777" w:rsidRPr="00A1086E" w14:paraId="0549DDB5"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64BBDC49"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15FED41C"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6C1BE5C0"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C60777" w:rsidRPr="00A1086E" w14:paraId="7D3C13D0"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7DCB0C0B"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7199F10A"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39C0EDF7"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3975F4C6"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614B97A9" w14:textId="77777777" w:rsidR="008A7EF7" w:rsidRPr="00A1086E" w:rsidRDefault="008A7EF7" w:rsidP="00325592">
      <w:pPr>
        <w:pStyle w:val="30"/>
        <w:numPr>
          <w:ilvl w:val="2"/>
          <w:numId w:val="2"/>
        </w:numPr>
        <w:rPr>
          <w:rFonts w:ascii="宋体" w:hAnsi="宋体"/>
        </w:rPr>
      </w:pPr>
      <w:bookmarkStart w:id="325" w:name="_Toc471846833"/>
      <w:bookmarkStart w:id="326" w:name="_Toc475119148"/>
      <w:r w:rsidRPr="00A1086E">
        <w:rPr>
          <w:rFonts w:ascii="宋体" w:hAnsi="宋体" w:hint="eastAsia"/>
        </w:rPr>
        <w:t>分布式事务测试（异常情形）</w:t>
      </w:r>
      <w:bookmarkEnd w:id="325"/>
      <w:bookmarkEnd w:id="326"/>
    </w:p>
    <w:tbl>
      <w:tblPr>
        <w:tblW w:w="8080" w:type="dxa"/>
        <w:tblInd w:w="1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785"/>
        <w:gridCol w:w="2349"/>
        <w:gridCol w:w="1087"/>
        <w:gridCol w:w="2859"/>
      </w:tblGrid>
      <w:tr w:rsidR="008A7EF7" w:rsidRPr="00A1086E" w14:paraId="0BE3090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2C0608E9"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kern w:val="0"/>
                <w:sz w:val="22"/>
              </w:rPr>
              <w:t>用例名称:</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7E90964D" w14:textId="77777777" w:rsidR="008A7EF7" w:rsidRPr="00A1086E" w:rsidRDefault="008A7EF7" w:rsidP="008A7EF7">
            <w:pPr>
              <w:widowControl/>
              <w:adjustRightInd w:val="0"/>
              <w:snapToGrid w:val="0"/>
              <w:spacing w:after="200" w:line="240" w:lineRule="auto"/>
              <w:ind w:firstLine="0"/>
              <w:jc w:val="left"/>
              <w:rPr>
                <w:rFonts w:ascii="宋体" w:hAnsi="宋体" w:cs="Times New Roman"/>
                <w:kern w:val="0"/>
                <w:sz w:val="22"/>
              </w:rPr>
            </w:pPr>
            <w:r w:rsidRPr="00A1086E">
              <w:rPr>
                <w:rFonts w:ascii="宋体" w:hAnsi="宋体" w:cs="Times New Roman" w:hint="eastAsia"/>
                <w:kern w:val="0"/>
                <w:sz w:val="22"/>
              </w:rPr>
              <w:t>分布式事务数据最终一致性测试</w:t>
            </w:r>
          </w:p>
        </w:tc>
      </w:tr>
      <w:tr w:rsidR="008A7EF7" w:rsidRPr="00A1086E" w14:paraId="49EAD27E"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FDD16C0"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权值</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7FBE7DBE"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基础</w:t>
            </w:r>
          </w:p>
        </w:tc>
      </w:tr>
      <w:tr w:rsidR="008A7EF7" w:rsidRPr="00A1086E" w14:paraId="2FFB960B"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5099F7FA"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测试目的与范围:</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3DCB013F"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lang w:val="en-GB"/>
              </w:rPr>
            </w:pPr>
            <w:r w:rsidRPr="00A1086E">
              <w:rPr>
                <w:rFonts w:ascii="宋体" w:hAnsi="宋体" w:cs="Arial" w:hint="eastAsia"/>
                <w:kern w:val="0"/>
                <w:sz w:val="22"/>
                <w:lang w:val="en-GB"/>
              </w:rPr>
              <w:t>测试分布式数据库是否</w:t>
            </w:r>
            <w:r w:rsidRPr="00A1086E">
              <w:rPr>
                <w:rFonts w:ascii="宋体" w:hAnsi="宋体" w:cs="Times New Roman" w:hint="eastAsia"/>
                <w:kern w:val="0"/>
                <w:sz w:val="22"/>
              </w:rPr>
              <w:t>提供的分布式事务支持，实现分布式事务的数据最终一致性</w:t>
            </w:r>
          </w:p>
        </w:tc>
      </w:tr>
      <w:tr w:rsidR="008A7EF7" w:rsidRPr="00A1086E" w14:paraId="542A96AD"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61B7FAC3"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预置条件:</w:t>
            </w:r>
          </w:p>
        </w:tc>
        <w:tc>
          <w:tcPr>
            <w:tcW w:w="6295" w:type="dxa"/>
            <w:gridSpan w:val="3"/>
            <w:tcBorders>
              <w:top w:val="outset" w:sz="6" w:space="0" w:color="auto"/>
              <w:left w:val="outset" w:sz="6" w:space="0" w:color="auto"/>
              <w:bottom w:val="outset" w:sz="6" w:space="0" w:color="auto"/>
              <w:right w:val="outset" w:sz="6" w:space="0" w:color="auto"/>
            </w:tcBorders>
          </w:tcPr>
          <w:p w14:paraId="6A1BF1B7" w14:textId="6EAE7A9A" w:rsidR="008A7EF7" w:rsidRPr="00CB5FCF" w:rsidRDefault="004D6EA3" w:rsidP="004D6EA3">
            <w:pPr>
              <w:widowControl/>
              <w:numPr>
                <w:ilvl w:val="0"/>
                <w:numId w:val="56"/>
              </w:numPr>
              <w:adjustRightInd w:val="0"/>
              <w:snapToGrid w:val="0"/>
              <w:spacing w:after="200" w:line="240" w:lineRule="auto"/>
              <w:jc w:val="left"/>
              <w:rPr>
                <w:rFonts w:ascii="宋体" w:hAnsi="宋体" w:cs="宋体"/>
                <w:sz w:val="22"/>
              </w:rPr>
            </w:pPr>
            <w:r w:rsidRPr="00A02650">
              <w:rPr>
                <w:rFonts w:ascii="宋体" w:hAnsi="宋体" w:cs="Times New Roman" w:hint="eastAsia"/>
                <w:color w:val="FF0000"/>
                <w:sz w:val="22"/>
                <w:lang w:val="fr-FR"/>
              </w:rPr>
              <w:t>用例4.1.</w:t>
            </w:r>
            <w:r w:rsidR="00530F90" w:rsidRPr="00530F90">
              <w:rPr>
                <w:rFonts w:ascii="宋体" w:hAnsi="宋体" w:cs="Times New Roman"/>
                <w:color w:val="00B0F0"/>
                <w:sz w:val="22"/>
                <w:lang w:val="fr-FR"/>
              </w:rPr>
              <w:t>2</w:t>
            </w:r>
            <w:del w:id="327" w:author="shi wei" w:date="2017-03-09T11:43:00Z">
              <w:r w:rsidRPr="00A02650" w:rsidDel="006D48FF">
                <w:rPr>
                  <w:rFonts w:ascii="宋体" w:hAnsi="宋体" w:cs="Times New Roman" w:hint="eastAsia"/>
                  <w:color w:val="FF0000"/>
                  <w:sz w:val="22"/>
                  <w:lang w:val="fr-FR"/>
                </w:rPr>
                <w:delText>成功执行</w:delText>
              </w:r>
            </w:del>
            <w:ins w:id="328" w:author="shi wei" w:date="2017-03-09T11:43:00Z">
              <w:r w:rsidR="006D48FF">
                <w:rPr>
                  <w:rFonts w:ascii="宋体" w:hAnsi="宋体" w:cs="Times New Roman" w:hint="eastAsia"/>
                  <w:color w:val="FF0000"/>
                  <w:sz w:val="22"/>
                  <w:lang w:val="fr-FR"/>
                </w:rPr>
                <w:t>-中的库表已存在</w:t>
              </w:r>
            </w:ins>
            <w:r w:rsidRPr="00A02650">
              <w:rPr>
                <w:rFonts w:ascii="宋体" w:hAnsi="宋体" w:cs="Times New Roman" w:hint="eastAsia"/>
                <w:color w:val="FF0000"/>
                <w:sz w:val="22"/>
                <w:lang w:val="fr-FR"/>
              </w:rPr>
              <w:t>，</w:t>
            </w:r>
            <w:r w:rsidR="008A7EF7" w:rsidRPr="00A1086E">
              <w:rPr>
                <w:rFonts w:ascii="宋体" w:hAnsi="宋体" w:cs="Times New Roman" w:hint="eastAsia"/>
                <w:sz w:val="22"/>
                <w:lang w:val="fr-FR"/>
              </w:rPr>
              <w:t>分布式数据库正常运行，且开启分布式事务支持的开关</w:t>
            </w:r>
          </w:p>
          <w:p w14:paraId="044AE4A9" w14:textId="460F8D15" w:rsidR="004D6EA3" w:rsidRPr="00A02650" w:rsidRDefault="004D6EA3" w:rsidP="004D6EA3">
            <w:pPr>
              <w:widowControl/>
              <w:numPr>
                <w:ilvl w:val="0"/>
                <w:numId w:val="56"/>
              </w:numPr>
              <w:adjustRightInd w:val="0"/>
              <w:snapToGrid w:val="0"/>
              <w:spacing w:after="200" w:line="240" w:lineRule="auto"/>
              <w:jc w:val="left"/>
              <w:rPr>
                <w:rFonts w:ascii="宋体" w:hAnsi="宋体" w:cs="宋体"/>
                <w:sz w:val="22"/>
              </w:rPr>
            </w:pPr>
            <w:r>
              <w:rPr>
                <w:rFonts w:ascii="宋体" w:hAnsi="宋体" w:cs="Times New Roman" w:hint="eastAsia"/>
                <w:color w:val="FF0000"/>
                <w:sz w:val="22"/>
                <w:lang w:val="fr-FR"/>
              </w:rPr>
              <w:t>数据库中间</w:t>
            </w:r>
            <w:r w:rsidR="00530F90" w:rsidRPr="00530F90">
              <w:rPr>
                <w:rFonts w:ascii="宋体" w:hAnsi="宋体" w:cs="Times New Roman" w:hint="eastAsia"/>
                <w:color w:val="00B0F0"/>
                <w:sz w:val="22"/>
                <w:lang w:val="fr-FR"/>
              </w:rPr>
              <w:t>件关联</w:t>
            </w:r>
            <w:r>
              <w:rPr>
                <w:rFonts w:ascii="宋体" w:hAnsi="宋体" w:cs="Times New Roman" w:hint="eastAsia"/>
                <w:color w:val="FF0000"/>
                <w:sz w:val="22"/>
                <w:lang w:val="fr-FR"/>
              </w:rPr>
              <w:t>的数据库集群有5个，逻辑库test_ddl上有20个分片</w:t>
            </w:r>
          </w:p>
          <w:p w14:paraId="5F1D5B78" w14:textId="07C193F5" w:rsidR="004D6EA3" w:rsidRPr="00CB5FCF" w:rsidRDefault="004D6EA3" w:rsidP="004D6EA3">
            <w:pPr>
              <w:widowControl/>
              <w:numPr>
                <w:ilvl w:val="0"/>
                <w:numId w:val="56"/>
              </w:numPr>
              <w:adjustRightInd w:val="0"/>
              <w:snapToGrid w:val="0"/>
              <w:spacing w:after="200" w:line="240" w:lineRule="auto"/>
              <w:jc w:val="left"/>
              <w:rPr>
                <w:rFonts w:ascii="宋体" w:hAnsi="宋体" w:cs="宋体"/>
                <w:color w:val="FF0000"/>
                <w:sz w:val="22"/>
              </w:rPr>
            </w:pPr>
            <w:r w:rsidRPr="00CB5FCF">
              <w:rPr>
                <w:rFonts w:ascii="宋体" w:hAnsi="宋体" w:cs="宋体"/>
                <w:color w:val="FF0000"/>
                <w:sz w:val="22"/>
              </w:rPr>
              <w:t>分片表prod_inst为空表</w:t>
            </w:r>
          </w:p>
          <w:p w14:paraId="4D14E261" w14:textId="77777777" w:rsidR="008A7EF7" w:rsidRPr="00A1086E" w:rsidRDefault="008A7EF7" w:rsidP="004D6EA3">
            <w:pPr>
              <w:widowControl/>
              <w:numPr>
                <w:ilvl w:val="0"/>
                <w:numId w:val="56"/>
              </w:numPr>
              <w:adjustRightInd w:val="0"/>
              <w:snapToGrid w:val="0"/>
              <w:spacing w:after="200" w:line="240" w:lineRule="auto"/>
              <w:jc w:val="left"/>
              <w:rPr>
                <w:rFonts w:ascii="宋体" w:hAnsi="宋体" w:cs="宋体"/>
                <w:sz w:val="22"/>
              </w:rPr>
            </w:pPr>
            <w:r w:rsidRPr="00A1086E">
              <w:rPr>
                <w:rFonts w:ascii="宋体" w:hAnsi="宋体" w:cs="宋体" w:hint="eastAsia"/>
                <w:sz w:val="22"/>
              </w:rPr>
              <w:t>准备好统一的测试语句</w:t>
            </w:r>
          </w:p>
          <w:p w14:paraId="353D8878" w14:textId="77777777" w:rsidR="008A7EF7" w:rsidRPr="00A1086E" w:rsidRDefault="008A7EF7" w:rsidP="00800E68">
            <w:pPr>
              <w:widowControl/>
              <w:adjustRightInd w:val="0"/>
              <w:snapToGrid w:val="0"/>
              <w:spacing w:line="240" w:lineRule="auto"/>
              <w:ind w:firstLineChars="150" w:firstLine="330"/>
              <w:jc w:val="left"/>
              <w:rPr>
                <w:rFonts w:ascii="宋体" w:hAnsi="宋体" w:cs="宋体"/>
                <w:kern w:val="0"/>
                <w:sz w:val="22"/>
              </w:rPr>
            </w:pPr>
            <w:r w:rsidRPr="00A1086E">
              <w:rPr>
                <w:rFonts w:ascii="宋体" w:hAnsi="宋体" w:cs="宋体"/>
                <w:kern w:val="0"/>
                <w:sz w:val="22"/>
              </w:rPr>
              <w:t>start;</w:t>
            </w:r>
          </w:p>
          <w:p w14:paraId="5DA8DADD" w14:textId="257654B8" w:rsidR="00CC3F27" w:rsidRPr="00A02650" w:rsidRDefault="00CC3F27" w:rsidP="00800E68">
            <w:pPr>
              <w:spacing w:line="240" w:lineRule="auto"/>
              <w:ind w:leftChars="154" w:left="370" w:firstLine="1"/>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20012435</w:t>
            </w:r>
            <w:r w:rsidR="004375BE">
              <w:rPr>
                <w:rFonts w:ascii="宋体" w:hAnsi="宋体"/>
                <w:color w:val="FF0000"/>
                <w:sz w:val="22"/>
              </w:rPr>
              <w:t>0</w:t>
            </w:r>
            <w:r w:rsidRPr="00A02650">
              <w:rPr>
                <w:rFonts w:ascii="宋体" w:hAnsi="宋体"/>
                <w:color w:val="FF0000"/>
                <w:sz w:val="22"/>
              </w:rPr>
              <w:t>, 10001, 9909, 200124354);</w:t>
            </w:r>
          </w:p>
          <w:p w14:paraId="31E14AA5" w14:textId="69576BED" w:rsidR="00CC3F27" w:rsidRPr="00A02650" w:rsidRDefault="00CC3F27" w:rsidP="00800E68">
            <w:pPr>
              <w:widowControl/>
              <w:adjustRightInd w:val="0"/>
              <w:snapToGrid w:val="0"/>
              <w:spacing w:line="240" w:lineRule="auto"/>
              <w:ind w:left="370" w:firstLine="0"/>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20012435</w:t>
            </w:r>
            <w:r w:rsidR="004375BE">
              <w:rPr>
                <w:rFonts w:ascii="宋体" w:hAnsi="宋体"/>
                <w:color w:val="FF0000"/>
                <w:sz w:val="22"/>
              </w:rPr>
              <w:t>5</w:t>
            </w:r>
            <w:r w:rsidRPr="00A02650">
              <w:rPr>
                <w:rFonts w:ascii="宋体" w:hAnsi="宋体"/>
                <w:color w:val="FF0000"/>
                <w:sz w:val="22"/>
              </w:rPr>
              <w:t>, 10001, 9909, 200124354);</w:t>
            </w:r>
          </w:p>
          <w:p w14:paraId="2AF9672C" w14:textId="74D19415" w:rsidR="00CC3F27" w:rsidRPr="00A02650" w:rsidRDefault="00CC3F27" w:rsidP="00800E68">
            <w:pPr>
              <w:widowControl/>
              <w:adjustRightInd w:val="0"/>
              <w:snapToGrid w:val="0"/>
              <w:spacing w:line="240" w:lineRule="auto"/>
              <w:ind w:left="370" w:firstLine="0"/>
              <w:jc w:val="left"/>
              <w:rPr>
                <w:rFonts w:ascii="宋体" w:hAnsi="宋体" w:cs="宋体"/>
                <w:color w:val="FF0000"/>
                <w:kern w:val="0"/>
                <w:sz w:val="22"/>
              </w:rPr>
            </w:pPr>
            <w:r w:rsidRPr="00A02650">
              <w:rPr>
                <w:rFonts w:ascii="宋体" w:hAnsi="宋体"/>
                <w:color w:val="FF0000"/>
                <w:sz w:val="22"/>
              </w:rPr>
              <w:t>INSERT INTO prod_inst(prod_inst_id, prod_id, owner_cust_id, address_id, create_ord_id, use_cust_id) VALUES(2002016122334133, 1001010, 2001243</w:t>
            </w:r>
            <w:r w:rsidR="004375BE">
              <w:rPr>
                <w:rFonts w:ascii="宋体" w:hAnsi="宋体"/>
                <w:color w:val="FF0000"/>
                <w:sz w:val="22"/>
              </w:rPr>
              <w:t>60</w:t>
            </w:r>
            <w:r w:rsidRPr="00A02650">
              <w:rPr>
                <w:rFonts w:ascii="宋体" w:hAnsi="宋体"/>
                <w:color w:val="FF0000"/>
                <w:sz w:val="22"/>
              </w:rPr>
              <w:t>, 10001, 9909, 200124354);</w:t>
            </w:r>
          </w:p>
          <w:p w14:paraId="50DA581D" w14:textId="77777777" w:rsidR="008A7EF7" w:rsidRPr="00A1086E" w:rsidRDefault="008A7EF7" w:rsidP="00800E68">
            <w:pPr>
              <w:widowControl/>
              <w:adjustRightInd w:val="0"/>
              <w:snapToGrid w:val="0"/>
              <w:spacing w:line="240" w:lineRule="auto"/>
              <w:ind w:firstLineChars="150" w:firstLine="330"/>
              <w:jc w:val="left"/>
              <w:rPr>
                <w:rFonts w:ascii="宋体" w:hAnsi="宋体" w:cs="宋体"/>
                <w:kern w:val="0"/>
                <w:sz w:val="22"/>
              </w:rPr>
            </w:pPr>
            <w:r w:rsidRPr="00A1086E">
              <w:rPr>
                <w:rFonts w:ascii="宋体" w:hAnsi="宋体" w:cs="宋体"/>
                <w:kern w:val="0"/>
                <w:sz w:val="22"/>
              </w:rPr>
              <w:t>commit;</w:t>
            </w:r>
          </w:p>
          <w:p w14:paraId="63732A4C" w14:textId="0EB37204" w:rsidR="008A7EF7" w:rsidRPr="00A1086E" w:rsidRDefault="008A7EF7" w:rsidP="00106C86">
            <w:pPr>
              <w:widowControl/>
              <w:numPr>
                <w:ilvl w:val="0"/>
                <w:numId w:val="56"/>
              </w:numPr>
              <w:adjustRightInd w:val="0"/>
              <w:snapToGrid w:val="0"/>
              <w:spacing w:after="200" w:line="240" w:lineRule="auto"/>
              <w:jc w:val="left"/>
              <w:rPr>
                <w:rFonts w:ascii="宋体" w:hAnsi="宋体" w:cs="宋体"/>
                <w:sz w:val="22"/>
              </w:rPr>
            </w:pPr>
            <w:r w:rsidRPr="00A1086E">
              <w:rPr>
                <w:rFonts w:ascii="宋体" w:hAnsi="宋体" w:cs="宋体" w:hint="eastAsia"/>
                <w:sz w:val="22"/>
              </w:rPr>
              <w:t>确认测试脚本中用到的测试数据行</w:t>
            </w:r>
            <w:r w:rsidR="00106C86" w:rsidRPr="00106C86">
              <w:rPr>
                <w:rFonts w:ascii="宋体" w:hAnsi="宋体"/>
                <w:color w:val="00B0F0"/>
                <w:sz w:val="22"/>
              </w:rPr>
              <w:t>owner_cust_id</w:t>
            </w:r>
            <w:r w:rsidR="00106C86" w:rsidRPr="00106C86">
              <w:rPr>
                <w:rFonts w:ascii="宋体" w:hAnsi="宋体" w:cs="宋体" w:hint="eastAsia"/>
                <w:color w:val="00B0F0"/>
                <w:sz w:val="22"/>
              </w:rPr>
              <w:t>=</w:t>
            </w:r>
            <w:r w:rsidR="00106C86" w:rsidRPr="00106C86">
              <w:rPr>
                <w:rFonts w:ascii="宋体" w:hAnsi="宋体"/>
                <w:color w:val="00B0F0"/>
                <w:sz w:val="22"/>
              </w:rPr>
              <w:t>200124350</w:t>
            </w:r>
            <w:r w:rsidR="00106C86" w:rsidRPr="00106C86">
              <w:rPr>
                <w:rFonts w:ascii="宋体" w:hAnsi="宋体" w:hint="eastAsia"/>
                <w:color w:val="00B0F0"/>
                <w:sz w:val="22"/>
              </w:rPr>
              <w:t>，</w:t>
            </w:r>
            <w:r w:rsidR="00106C86" w:rsidRPr="00106C86">
              <w:rPr>
                <w:rFonts w:ascii="宋体" w:hAnsi="宋体"/>
                <w:color w:val="00B0F0"/>
                <w:sz w:val="22"/>
              </w:rPr>
              <w:t>200124355</w:t>
            </w:r>
            <w:r w:rsidR="00106C86" w:rsidRPr="00106C86">
              <w:rPr>
                <w:rFonts w:ascii="宋体" w:hAnsi="宋体" w:hint="eastAsia"/>
                <w:color w:val="00B0F0"/>
                <w:sz w:val="22"/>
              </w:rPr>
              <w:t>，</w:t>
            </w:r>
            <w:r w:rsidR="00106C86" w:rsidRPr="00106C86">
              <w:rPr>
                <w:rFonts w:ascii="宋体" w:hAnsi="宋体"/>
                <w:color w:val="00B0F0"/>
                <w:sz w:val="22"/>
              </w:rPr>
              <w:t>200124360</w:t>
            </w:r>
            <w:r w:rsidR="00106C86">
              <w:rPr>
                <w:rFonts w:ascii="宋体" w:hAnsi="宋体" w:cs="宋体" w:hint="eastAsia"/>
                <w:sz w:val="22"/>
              </w:rPr>
              <w:t>，</w:t>
            </w:r>
            <w:r w:rsidRPr="00A1086E">
              <w:rPr>
                <w:rFonts w:ascii="宋体" w:hAnsi="宋体" w:cs="宋体" w:hint="eastAsia"/>
                <w:sz w:val="22"/>
              </w:rPr>
              <w:t>根据当前的分片规则，会插入到不同的数据库分片上。</w:t>
            </w:r>
          </w:p>
        </w:tc>
      </w:tr>
      <w:tr w:rsidR="008A7EF7" w:rsidRPr="00A1086E" w14:paraId="5165B1B1"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00E3485D"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t>测试过程:</w:t>
            </w:r>
          </w:p>
        </w:tc>
        <w:tc>
          <w:tcPr>
            <w:tcW w:w="6295" w:type="dxa"/>
            <w:gridSpan w:val="3"/>
            <w:tcBorders>
              <w:top w:val="outset" w:sz="6" w:space="0" w:color="auto"/>
              <w:left w:val="outset" w:sz="6" w:space="0" w:color="auto"/>
              <w:bottom w:val="outset" w:sz="6" w:space="0" w:color="auto"/>
              <w:right w:val="outset" w:sz="6" w:space="0" w:color="auto"/>
            </w:tcBorders>
          </w:tcPr>
          <w:p w14:paraId="2A5BBF46"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在分布式数据库中执行测试语句</w:t>
            </w:r>
          </w:p>
          <w:p w14:paraId="1CC5AFB5" w14:textId="77777777" w:rsidR="008A7EF7" w:rsidRPr="00A1086E" w:rsidRDefault="008A7EF7" w:rsidP="00800E68">
            <w:pPr>
              <w:widowControl/>
              <w:adjustRightInd w:val="0"/>
              <w:snapToGrid w:val="0"/>
              <w:spacing w:line="240" w:lineRule="auto"/>
              <w:ind w:firstLineChars="150" w:firstLine="330"/>
              <w:jc w:val="left"/>
              <w:rPr>
                <w:rFonts w:ascii="宋体" w:hAnsi="宋体" w:cs="宋体"/>
                <w:kern w:val="0"/>
                <w:sz w:val="22"/>
              </w:rPr>
            </w:pPr>
            <w:r w:rsidRPr="00A1086E">
              <w:rPr>
                <w:rFonts w:ascii="宋体" w:hAnsi="宋体" w:cs="宋体"/>
                <w:kern w:val="0"/>
                <w:sz w:val="22"/>
              </w:rPr>
              <w:t>start;</w:t>
            </w:r>
          </w:p>
          <w:p w14:paraId="2A8B4AD9" w14:textId="06256A54" w:rsidR="00CC3F27" w:rsidRPr="00A02650" w:rsidRDefault="00CC3F27" w:rsidP="00800E68">
            <w:pPr>
              <w:spacing w:line="240" w:lineRule="auto"/>
              <w:ind w:leftChars="154" w:left="370" w:firstLine="1"/>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w:t>
            </w:r>
            <w:r w:rsidR="004D6EA3">
              <w:rPr>
                <w:rFonts w:ascii="宋体" w:hAnsi="宋体"/>
                <w:color w:val="FF0000"/>
                <w:sz w:val="22"/>
              </w:rPr>
              <w:t>50</w:t>
            </w:r>
            <w:r w:rsidRPr="00A02650">
              <w:rPr>
                <w:rFonts w:ascii="宋体" w:hAnsi="宋体"/>
                <w:color w:val="FF0000"/>
                <w:sz w:val="22"/>
              </w:rPr>
              <w:t>, 10001, 9909, 200124354);</w:t>
            </w:r>
          </w:p>
          <w:p w14:paraId="3CC327A5" w14:textId="3AA45A6C" w:rsidR="00CC3F27" w:rsidRPr="00A02650" w:rsidRDefault="00CC3F27" w:rsidP="00800E68">
            <w:pPr>
              <w:widowControl/>
              <w:adjustRightInd w:val="0"/>
              <w:snapToGrid w:val="0"/>
              <w:spacing w:line="240" w:lineRule="auto"/>
              <w:ind w:left="370" w:firstLine="0"/>
              <w:jc w:val="left"/>
              <w:rPr>
                <w:rFonts w:ascii="宋体" w:hAnsi="宋体"/>
                <w:color w:val="FF0000"/>
                <w:sz w:val="22"/>
              </w:rPr>
            </w:pPr>
            <w:r w:rsidRPr="00A02650">
              <w:rPr>
                <w:rFonts w:ascii="宋体" w:hAnsi="宋体"/>
                <w:color w:val="FF0000"/>
                <w:sz w:val="22"/>
              </w:rPr>
              <w:t>INSERT INTO prod_inst(prod_inst_id, prod_id, owner_cust_id, address_id, create_ord_id, use_cust_id) VALUES(2002016122334133, 1001010, 20012435</w:t>
            </w:r>
            <w:r w:rsidR="004D6EA3">
              <w:rPr>
                <w:rFonts w:ascii="宋体" w:hAnsi="宋体"/>
                <w:color w:val="FF0000"/>
                <w:sz w:val="22"/>
              </w:rPr>
              <w:t>5</w:t>
            </w:r>
            <w:r w:rsidRPr="00A02650">
              <w:rPr>
                <w:rFonts w:ascii="宋体" w:hAnsi="宋体"/>
                <w:color w:val="FF0000"/>
                <w:sz w:val="22"/>
              </w:rPr>
              <w:t>, 10001, 9909, 200124354);</w:t>
            </w:r>
          </w:p>
          <w:p w14:paraId="25D4C35A" w14:textId="29D5DA96" w:rsidR="00CC3F27" w:rsidRPr="00A02650" w:rsidRDefault="00CC3F27" w:rsidP="00800E68">
            <w:pPr>
              <w:widowControl/>
              <w:adjustRightInd w:val="0"/>
              <w:snapToGrid w:val="0"/>
              <w:spacing w:line="240" w:lineRule="auto"/>
              <w:ind w:left="370" w:firstLine="0"/>
              <w:jc w:val="left"/>
              <w:rPr>
                <w:rFonts w:ascii="宋体" w:hAnsi="宋体" w:cs="宋体"/>
                <w:color w:val="FF0000"/>
                <w:kern w:val="0"/>
                <w:sz w:val="22"/>
              </w:rPr>
            </w:pPr>
            <w:r w:rsidRPr="00A02650">
              <w:rPr>
                <w:rFonts w:ascii="宋体" w:hAnsi="宋体"/>
                <w:color w:val="FF0000"/>
                <w:sz w:val="22"/>
              </w:rPr>
              <w:t>INSERT INTO prod_inst(prod_inst_id, prod_id, owner_cust_id, address_id, create_ord_id, use_cust_id) VALUES(2002016122334133, 1001010, 2001243</w:t>
            </w:r>
            <w:r w:rsidR="004D6EA3">
              <w:rPr>
                <w:rFonts w:ascii="宋体" w:hAnsi="宋体"/>
                <w:color w:val="FF0000"/>
                <w:sz w:val="22"/>
              </w:rPr>
              <w:t>60</w:t>
            </w:r>
            <w:r w:rsidRPr="00A02650">
              <w:rPr>
                <w:rFonts w:ascii="宋体" w:hAnsi="宋体"/>
                <w:color w:val="FF0000"/>
                <w:sz w:val="22"/>
              </w:rPr>
              <w:t>, 10001, 9909, 200124354);</w:t>
            </w:r>
          </w:p>
          <w:p w14:paraId="227D2C31" w14:textId="77777777" w:rsidR="008A7EF7" w:rsidRPr="00A1086E" w:rsidRDefault="008A7EF7" w:rsidP="008A7EF7">
            <w:pPr>
              <w:spacing w:line="240" w:lineRule="auto"/>
              <w:ind w:left="420" w:firstLine="0"/>
              <w:rPr>
                <w:rFonts w:ascii="宋体" w:hAnsi="宋体" w:cs="Times New Roman"/>
                <w:sz w:val="22"/>
                <w:lang w:val="fr-FR"/>
              </w:rPr>
            </w:pPr>
            <w:r w:rsidRPr="00A1086E">
              <w:rPr>
                <w:rFonts w:ascii="宋体" w:hAnsi="宋体" w:cs="Times New Roman" w:hint="eastAsia"/>
                <w:sz w:val="22"/>
                <w:lang w:val="fr-FR"/>
              </w:rPr>
              <w:t>确认DML语句执行成功</w:t>
            </w:r>
          </w:p>
          <w:p w14:paraId="37152759" w14:textId="5C442E66"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断开测试</w:t>
            </w:r>
            <w:r w:rsidR="004D6EA3" w:rsidRPr="00CB5FCF">
              <w:rPr>
                <w:rFonts w:ascii="宋体" w:hAnsi="宋体" w:cs="Times New Roman" w:hint="eastAsia"/>
                <w:color w:val="FF0000"/>
                <w:sz w:val="22"/>
                <w:lang w:val="fr-FR"/>
              </w:rPr>
              <w:t>第三个插入语句</w:t>
            </w:r>
            <w:r w:rsidRPr="00A1086E">
              <w:rPr>
                <w:rFonts w:ascii="宋体" w:hAnsi="宋体" w:cs="Times New Roman" w:hint="eastAsia"/>
                <w:sz w:val="22"/>
                <w:lang w:val="fr-FR"/>
              </w:rPr>
              <w:t>所在的数据库节点主机的网络连接</w:t>
            </w:r>
          </w:p>
          <w:p w14:paraId="4193491D"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在分布式数据库中执行COMMIT语句</w:t>
            </w:r>
          </w:p>
          <w:p w14:paraId="4A68B7D3"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lastRenderedPageBreak/>
              <w:t>查看分布式数据库的报错情况</w:t>
            </w:r>
          </w:p>
          <w:p w14:paraId="2E60EEC6" w14:textId="3D10E26C"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恢复测试</w:t>
            </w:r>
            <w:r w:rsidR="004D6EA3" w:rsidRPr="00CB5FCF">
              <w:rPr>
                <w:rFonts w:ascii="宋体" w:hAnsi="宋体" w:cs="Times New Roman" w:hint="eastAsia"/>
                <w:color w:val="FF0000"/>
                <w:sz w:val="22"/>
                <w:lang w:val="fr-FR"/>
              </w:rPr>
              <w:t>第三行插入语句</w:t>
            </w:r>
            <w:r w:rsidRPr="00A1086E">
              <w:rPr>
                <w:rFonts w:ascii="宋体" w:hAnsi="宋体" w:cs="Times New Roman" w:hint="eastAsia"/>
                <w:sz w:val="22"/>
                <w:lang w:val="fr-FR"/>
              </w:rPr>
              <w:t>所在的数据库节点主机的网络连接</w:t>
            </w:r>
          </w:p>
          <w:p w14:paraId="57B4E297" w14:textId="77777777" w:rsidR="008A7EF7" w:rsidRPr="00A1086E" w:rsidRDefault="008A7EF7" w:rsidP="008A7EF7">
            <w:pPr>
              <w:widowControl/>
              <w:numPr>
                <w:ilvl w:val="0"/>
                <w:numId w:val="57"/>
              </w:numPr>
              <w:adjustRightInd w:val="0"/>
              <w:snapToGrid w:val="0"/>
              <w:spacing w:after="200" w:line="240" w:lineRule="auto"/>
              <w:jc w:val="left"/>
              <w:rPr>
                <w:rFonts w:ascii="宋体" w:hAnsi="宋体" w:cs="Times New Roman"/>
                <w:sz w:val="22"/>
                <w:lang w:val="fr-FR"/>
              </w:rPr>
            </w:pPr>
            <w:r w:rsidRPr="00A1086E">
              <w:rPr>
                <w:rFonts w:ascii="宋体" w:hAnsi="宋体" w:cs="Times New Roman" w:hint="eastAsia"/>
                <w:sz w:val="22"/>
                <w:lang w:val="fr-FR"/>
              </w:rPr>
              <w:t>查看分布式事务的数据最终一致性是否得到保证</w:t>
            </w:r>
          </w:p>
        </w:tc>
      </w:tr>
      <w:tr w:rsidR="008A7EF7" w:rsidRPr="00A1086E" w14:paraId="2C67718C"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455EB049"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kern w:val="0"/>
                <w:sz w:val="22"/>
              </w:rPr>
              <w:lastRenderedPageBreak/>
              <w:t>预期结果:</w:t>
            </w:r>
          </w:p>
        </w:tc>
        <w:tc>
          <w:tcPr>
            <w:tcW w:w="6295" w:type="dxa"/>
            <w:gridSpan w:val="3"/>
            <w:tcBorders>
              <w:top w:val="outset" w:sz="6" w:space="0" w:color="auto"/>
              <w:left w:val="outset" w:sz="6" w:space="0" w:color="auto"/>
              <w:bottom w:val="outset" w:sz="6" w:space="0" w:color="auto"/>
              <w:right w:val="outset" w:sz="6" w:space="0" w:color="auto"/>
            </w:tcBorders>
          </w:tcPr>
          <w:p w14:paraId="5C9DCA51" w14:textId="728491A5" w:rsidR="008A7EF7" w:rsidRPr="00A1086E" w:rsidRDefault="004D6EA3" w:rsidP="008A7EF7">
            <w:pPr>
              <w:widowControl/>
              <w:adjustRightInd w:val="0"/>
              <w:snapToGrid w:val="0"/>
              <w:spacing w:after="200" w:line="240" w:lineRule="auto"/>
              <w:ind w:firstLine="0"/>
              <w:jc w:val="left"/>
              <w:rPr>
                <w:rFonts w:ascii="宋体" w:hAnsi="宋体" w:cs="Times New Roman"/>
                <w:kern w:val="0"/>
                <w:sz w:val="22"/>
              </w:rPr>
            </w:pP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同时插入相应的数据库节点成功或者</w:t>
            </w:r>
            <w:r w:rsidRPr="00CB5FCF">
              <w:rPr>
                <w:rFonts w:ascii="宋体" w:hAnsi="宋体" w:cs="Times New Roman" w:hint="eastAsia"/>
                <w:color w:val="FF0000"/>
                <w:kern w:val="0"/>
                <w:sz w:val="22"/>
              </w:rPr>
              <w:t>三条记录</w:t>
            </w:r>
            <w:r w:rsidR="008A7EF7" w:rsidRPr="00A1086E">
              <w:rPr>
                <w:rFonts w:ascii="宋体" w:hAnsi="宋体" w:cs="Times New Roman" w:hint="eastAsia"/>
                <w:kern w:val="0"/>
                <w:sz w:val="22"/>
              </w:rPr>
              <w:t>同时插入失败</w:t>
            </w:r>
          </w:p>
        </w:tc>
      </w:tr>
      <w:tr w:rsidR="008A7EF7" w:rsidRPr="00A1086E" w14:paraId="5067A967" w14:textId="77777777" w:rsidTr="00C60777">
        <w:trPr>
          <w:trHeight w:val="20"/>
        </w:trPr>
        <w:tc>
          <w:tcPr>
            <w:tcW w:w="1785" w:type="dxa"/>
            <w:tcBorders>
              <w:top w:val="outset" w:sz="6" w:space="0" w:color="auto"/>
              <w:left w:val="outset" w:sz="6" w:space="0" w:color="auto"/>
              <w:bottom w:val="outset" w:sz="6" w:space="0" w:color="auto"/>
              <w:right w:val="outset" w:sz="6" w:space="0" w:color="auto"/>
            </w:tcBorders>
            <w:vAlign w:val="center"/>
          </w:tcPr>
          <w:p w14:paraId="177BE5D2" w14:textId="77777777" w:rsidR="008A7EF7" w:rsidRPr="00A1086E" w:rsidRDefault="008A7EF7" w:rsidP="008A7EF7">
            <w:pPr>
              <w:widowControl/>
              <w:autoSpaceDE w:val="0"/>
              <w:autoSpaceDN w:val="0"/>
              <w:adjustRightInd w:val="0"/>
              <w:snapToGrid w:val="0"/>
              <w:spacing w:after="200" w:line="240" w:lineRule="auto"/>
              <w:ind w:firstLine="0"/>
              <w:jc w:val="left"/>
              <w:rPr>
                <w:rFonts w:ascii="宋体" w:hAnsi="宋体" w:cs="Arial"/>
                <w:kern w:val="0"/>
                <w:sz w:val="22"/>
              </w:rPr>
            </w:pPr>
            <w:r w:rsidRPr="00A1086E">
              <w:rPr>
                <w:rFonts w:ascii="宋体" w:hAnsi="宋体" w:cs="Arial" w:hint="eastAsia"/>
                <w:kern w:val="0"/>
                <w:sz w:val="22"/>
              </w:rPr>
              <w:t>测试结果:</w:t>
            </w:r>
          </w:p>
        </w:tc>
        <w:tc>
          <w:tcPr>
            <w:tcW w:w="6295" w:type="dxa"/>
            <w:gridSpan w:val="3"/>
            <w:tcBorders>
              <w:top w:val="outset" w:sz="6" w:space="0" w:color="auto"/>
              <w:left w:val="outset" w:sz="6" w:space="0" w:color="auto"/>
              <w:bottom w:val="outset" w:sz="6" w:space="0" w:color="auto"/>
              <w:right w:val="outset" w:sz="6" w:space="0" w:color="auto"/>
            </w:tcBorders>
            <w:vAlign w:val="center"/>
          </w:tcPr>
          <w:p w14:paraId="19C1DD92" w14:textId="77777777" w:rsidR="00F338B8" w:rsidRPr="00A1086E" w:rsidRDefault="00F338B8" w:rsidP="00F338B8">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D5DF5DE" w14:textId="77777777" w:rsidR="00F338B8" w:rsidRPr="00A1086E" w:rsidRDefault="00F338B8" w:rsidP="00F338B8">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72C7A97" w14:textId="5449404E" w:rsidR="008A7EF7" w:rsidRPr="00A1086E" w:rsidRDefault="00F338B8" w:rsidP="00F338B8">
            <w:pPr>
              <w:widowControl/>
              <w:adjustRightInd w:val="0"/>
              <w:snapToGrid w:val="0"/>
              <w:spacing w:after="200" w:line="240" w:lineRule="auto"/>
              <w:ind w:firstLine="0"/>
              <w:jc w:val="left"/>
              <w:rPr>
                <w:rFonts w:ascii="宋体" w:hAnsi="宋体" w:cs="Times New Roman"/>
                <w:sz w:val="22"/>
              </w:rPr>
            </w:pPr>
            <w:r w:rsidRPr="00A1086E">
              <w:rPr>
                <w:rFonts w:ascii="宋体" w:hAnsi="宋体" w:cs="Arial"/>
                <w:i/>
                <w:color w:val="C00000"/>
                <w:sz w:val="22"/>
              </w:rPr>
              <w:t>A:较好完成，</w:t>
            </w:r>
            <w:ins w:id="329" w:author="shi wei" w:date="2017-03-09T11:44:00Z">
              <w:r w:rsidR="00733E43" w:rsidRPr="00A1086E" w:rsidDel="00733E43">
                <w:rPr>
                  <w:rFonts w:ascii="宋体" w:hAnsi="宋体" w:cs="Arial"/>
                  <w:i/>
                  <w:color w:val="C00000"/>
                  <w:sz w:val="22"/>
                </w:rPr>
                <w:t xml:space="preserve"> </w:t>
              </w:r>
            </w:ins>
            <w:del w:id="330" w:author="shi wei" w:date="2017-03-09T11:44:00Z">
              <w:r w:rsidRPr="00A1086E" w:rsidDel="00733E4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8A7EF7" w:rsidRPr="00A1086E" w14:paraId="75C1CB38"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Height w:val="465"/>
        </w:trPr>
        <w:tc>
          <w:tcPr>
            <w:tcW w:w="1785" w:type="dxa"/>
            <w:tcBorders>
              <w:top w:val="single" w:sz="4" w:space="0" w:color="auto"/>
              <w:left w:val="single" w:sz="4" w:space="0" w:color="auto"/>
              <w:bottom w:val="single" w:sz="4" w:space="0" w:color="auto"/>
              <w:right w:val="single" w:sz="4" w:space="0" w:color="auto"/>
            </w:tcBorders>
          </w:tcPr>
          <w:p w14:paraId="33DAB740"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备</w:t>
            </w:r>
          </w:p>
          <w:p w14:paraId="68B4DC21"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注</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7D6DBB92"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r>
      <w:tr w:rsidR="008A7EF7" w:rsidRPr="00A1086E" w14:paraId="0F6413E1" w14:textId="77777777" w:rsidTr="00C60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cantSplit/>
        </w:trPr>
        <w:tc>
          <w:tcPr>
            <w:tcW w:w="1785" w:type="dxa"/>
            <w:tcBorders>
              <w:top w:val="single" w:sz="4" w:space="0" w:color="auto"/>
              <w:left w:val="single" w:sz="4" w:space="0" w:color="auto"/>
              <w:bottom w:val="single" w:sz="4" w:space="0" w:color="auto"/>
              <w:right w:val="single" w:sz="4" w:space="0" w:color="auto"/>
            </w:tcBorders>
          </w:tcPr>
          <w:p w14:paraId="269E14DD" w14:textId="77777777" w:rsidR="008A7EF7" w:rsidRPr="00A1086E" w:rsidRDefault="008A7EF7" w:rsidP="008A7EF7">
            <w:pPr>
              <w:widowControl/>
              <w:adjustRightInd w:val="0"/>
              <w:snapToGrid w:val="0"/>
              <w:spacing w:after="200" w:line="240" w:lineRule="auto"/>
              <w:ind w:left="113" w:right="113" w:firstLine="0"/>
              <w:jc w:val="center"/>
              <w:rPr>
                <w:rFonts w:ascii="宋体" w:hAnsi="宋体" w:cs="Arial"/>
                <w:kern w:val="0"/>
                <w:sz w:val="22"/>
              </w:rPr>
            </w:pPr>
            <w:r w:rsidRPr="00A1086E">
              <w:rPr>
                <w:rFonts w:ascii="宋体" w:hAnsi="宋体" w:cs="Arial" w:hint="eastAsia"/>
                <w:kern w:val="0"/>
                <w:sz w:val="22"/>
              </w:rPr>
              <w:t>测试人员</w:t>
            </w:r>
          </w:p>
        </w:tc>
        <w:tc>
          <w:tcPr>
            <w:tcW w:w="2349" w:type="dxa"/>
            <w:tcBorders>
              <w:top w:val="single" w:sz="4" w:space="0" w:color="auto"/>
              <w:left w:val="single" w:sz="4" w:space="0" w:color="auto"/>
              <w:bottom w:val="single" w:sz="4" w:space="0" w:color="auto"/>
              <w:right w:val="single" w:sz="4" w:space="0" w:color="auto"/>
            </w:tcBorders>
          </w:tcPr>
          <w:p w14:paraId="19931CF5" w14:textId="77777777" w:rsidR="008A7EF7" w:rsidRPr="00A1086E" w:rsidRDefault="008A7EF7" w:rsidP="008A7EF7">
            <w:pPr>
              <w:widowControl/>
              <w:adjustRightInd w:val="0"/>
              <w:snapToGrid w:val="0"/>
              <w:spacing w:after="200" w:line="240" w:lineRule="auto"/>
              <w:ind w:firstLine="0"/>
              <w:jc w:val="left"/>
              <w:rPr>
                <w:rFonts w:ascii="宋体" w:hAnsi="宋体" w:cs="Arial"/>
                <w:kern w:val="0"/>
                <w:sz w:val="22"/>
              </w:rPr>
            </w:pPr>
          </w:p>
        </w:tc>
        <w:tc>
          <w:tcPr>
            <w:tcW w:w="1087" w:type="dxa"/>
            <w:tcBorders>
              <w:top w:val="single" w:sz="4" w:space="0" w:color="auto"/>
              <w:left w:val="single" w:sz="4" w:space="0" w:color="auto"/>
              <w:bottom w:val="single" w:sz="4" w:space="0" w:color="auto"/>
              <w:right w:val="single" w:sz="4" w:space="0" w:color="auto"/>
            </w:tcBorders>
          </w:tcPr>
          <w:p w14:paraId="3BCA9F19" w14:textId="77777777" w:rsidR="008A7EF7" w:rsidRPr="00A1086E" w:rsidRDefault="008A7EF7" w:rsidP="008A7EF7">
            <w:pPr>
              <w:widowControl/>
              <w:adjustRightInd w:val="0"/>
              <w:snapToGrid w:val="0"/>
              <w:spacing w:after="200" w:line="240" w:lineRule="auto"/>
              <w:ind w:right="113" w:firstLine="0"/>
              <w:jc w:val="left"/>
              <w:rPr>
                <w:rFonts w:ascii="宋体" w:hAnsi="宋体" w:cs="Arial"/>
                <w:kern w:val="0"/>
                <w:sz w:val="22"/>
              </w:rPr>
            </w:pPr>
            <w:r w:rsidRPr="00A1086E">
              <w:rPr>
                <w:rFonts w:ascii="宋体" w:hAnsi="宋体" w:cs="Arial" w:hint="eastAsia"/>
                <w:kern w:val="0"/>
                <w:sz w:val="22"/>
              </w:rPr>
              <w:t>测试日期</w:t>
            </w:r>
          </w:p>
        </w:tc>
        <w:tc>
          <w:tcPr>
            <w:tcW w:w="2859" w:type="dxa"/>
            <w:tcBorders>
              <w:top w:val="single" w:sz="4" w:space="0" w:color="auto"/>
              <w:left w:val="single" w:sz="4" w:space="0" w:color="auto"/>
              <w:bottom w:val="single" w:sz="4" w:space="0" w:color="auto"/>
              <w:right w:val="single" w:sz="4" w:space="0" w:color="auto"/>
            </w:tcBorders>
          </w:tcPr>
          <w:p w14:paraId="67464F7B" w14:textId="77777777" w:rsidR="008A7EF7" w:rsidRPr="00A1086E" w:rsidRDefault="008A7EF7" w:rsidP="008A7EF7">
            <w:pPr>
              <w:widowControl/>
              <w:adjustRightInd w:val="0"/>
              <w:snapToGrid w:val="0"/>
              <w:spacing w:beforeLines="50" w:before="156" w:after="200" w:line="240" w:lineRule="auto"/>
              <w:ind w:firstLine="0"/>
              <w:jc w:val="left"/>
              <w:rPr>
                <w:rFonts w:ascii="宋体" w:hAnsi="宋体" w:cs="Arial"/>
                <w:kern w:val="0"/>
                <w:sz w:val="22"/>
              </w:rPr>
            </w:pPr>
          </w:p>
        </w:tc>
      </w:tr>
    </w:tbl>
    <w:p w14:paraId="04C22D18" w14:textId="77777777" w:rsidR="004E610E" w:rsidRPr="00A1086E" w:rsidRDefault="004E610E" w:rsidP="00325592">
      <w:pPr>
        <w:pStyle w:val="2"/>
        <w:numPr>
          <w:ilvl w:val="1"/>
          <w:numId w:val="2"/>
        </w:numPr>
        <w:spacing w:line="412" w:lineRule="auto"/>
        <w:rPr>
          <w:rFonts w:ascii="宋体" w:eastAsia="宋体" w:hAnsi="宋体"/>
        </w:rPr>
      </w:pPr>
      <w:bookmarkStart w:id="331" w:name="_Toc471846834"/>
      <w:bookmarkStart w:id="332" w:name="_Toc475119149"/>
      <w:r w:rsidRPr="00A1086E">
        <w:rPr>
          <w:rFonts w:ascii="宋体" w:eastAsia="宋体" w:hAnsi="宋体" w:hint="eastAsia"/>
        </w:rPr>
        <w:t>监控</w:t>
      </w:r>
      <w:r w:rsidRPr="00A1086E">
        <w:rPr>
          <w:rFonts w:ascii="宋体" w:eastAsia="宋体" w:hAnsi="宋体"/>
        </w:rPr>
        <w:t>/运维</w:t>
      </w:r>
      <w:bookmarkEnd w:id="331"/>
      <w:bookmarkEnd w:id="332"/>
    </w:p>
    <w:p w14:paraId="571D2424" w14:textId="1D0A0AC7" w:rsidR="00D83688" w:rsidRPr="00493B2D" w:rsidRDefault="00D83688" w:rsidP="00493B2D">
      <w:pPr>
        <w:pStyle w:val="30"/>
        <w:numPr>
          <w:ilvl w:val="2"/>
          <w:numId w:val="2"/>
        </w:numPr>
        <w:tabs>
          <w:tab w:val="left" w:pos="720"/>
        </w:tabs>
      </w:pPr>
      <w:bookmarkStart w:id="333" w:name="_Toc471846835"/>
      <w:bookmarkStart w:id="334" w:name="_Toc475119150"/>
      <w:r w:rsidRPr="00493B2D">
        <w:rPr>
          <w:rFonts w:hint="eastAsia"/>
        </w:rPr>
        <w:t>全局统一管理配置</w:t>
      </w:r>
      <w:bookmarkEnd w:id="333"/>
      <w:bookmarkEnd w:id="334"/>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23B76FA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4005E6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D319F41" w14:textId="254C3B54" w:rsidR="00D83688" w:rsidRPr="00A1086E" w:rsidRDefault="00D83688">
            <w:pPr>
              <w:spacing w:line="240" w:lineRule="auto"/>
              <w:ind w:firstLine="0"/>
              <w:rPr>
                <w:rFonts w:ascii="宋体" w:hAnsi="宋体" w:cs="Arial"/>
                <w:sz w:val="22"/>
              </w:rPr>
            </w:pPr>
            <w:r w:rsidRPr="00A1086E">
              <w:rPr>
                <w:rFonts w:ascii="宋体" w:hAnsi="宋体" w:cs="Arial" w:hint="eastAsia"/>
                <w:sz w:val="22"/>
              </w:rPr>
              <w:t>全局统一管理配置</w:t>
            </w:r>
          </w:p>
        </w:tc>
      </w:tr>
      <w:tr w:rsidR="00D83688" w:rsidRPr="00A1086E" w14:paraId="46F21D0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F43615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6FB04C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基础</w:t>
            </w:r>
          </w:p>
        </w:tc>
      </w:tr>
      <w:tr w:rsidR="00D83688" w:rsidRPr="00A1086E" w14:paraId="313A0F1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150893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19AD87A9"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分布式数据库是否对配置进行了集中存放，统一管理</w:t>
            </w:r>
          </w:p>
        </w:tc>
      </w:tr>
      <w:tr w:rsidR="00D83688" w:rsidRPr="00A1086E" w14:paraId="4C0E7E1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B620E7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F0B3574" w14:textId="042663E2" w:rsidR="0000644A" w:rsidRPr="00A1086E" w:rsidRDefault="00704567" w:rsidP="00D83688">
            <w:pPr>
              <w:numPr>
                <w:ilvl w:val="0"/>
                <w:numId w:val="21"/>
              </w:numPr>
              <w:tabs>
                <w:tab w:val="left" w:pos="360"/>
              </w:tabs>
              <w:snapToGrid w:val="0"/>
              <w:spacing w:line="160" w:lineRule="atLeast"/>
              <w:rPr>
                <w:rFonts w:ascii="宋体" w:hAnsi="宋体" w:cs="Arial"/>
                <w:sz w:val="22"/>
              </w:rPr>
            </w:pPr>
            <w:ins w:id="335" w:author="shi wei" w:date="2017-03-09T11:45:00Z">
              <w:r>
                <w:rPr>
                  <w:rFonts w:ascii="宋体" w:hAnsi="宋体" w:cs="Arial" w:hint="eastAsia"/>
                  <w:color w:val="FF0000"/>
                  <w:sz w:val="22"/>
                </w:rPr>
                <w:t>数据库中间件已部署完成</w:t>
              </w:r>
            </w:ins>
            <w:del w:id="336" w:author="shi wei" w:date="2017-03-09T11:45:00Z">
              <w:r w:rsidR="0000644A" w:rsidRPr="00CB5FCF" w:rsidDel="00704567">
                <w:rPr>
                  <w:rFonts w:ascii="宋体" w:hAnsi="宋体" w:cs="Arial" w:hint="eastAsia"/>
                  <w:color w:val="FF0000"/>
                  <w:sz w:val="22"/>
                </w:rPr>
                <w:delText>用例</w:delText>
              </w:r>
              <w:r w:rsidR="0000644A" w:rsidRPr="00CB5FCF" w:rsidDel="00704567">
                <w:rPr>
                  <w:rFonts w:ascii="宋体" w:hAnsi="宋体" w:cs="Arial"/>
                  <w:color w:val="FF0000"/>
                  <w:sz w:val="22"/>
                </w:rPr>
                <w:delText>4.1.1.2已执行</w:delText>
              </w:r>
            </w:del>
          </w:p>
        </w:tc>
      </w:tr>
      <w:tr w:rsidR="00D83688" w:rsidRPr="00A1086E" w14:paraId="14BDF32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30898E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BDF314E" w14:textId="3171E99B" w:rsidR="00D83688" w:rsidRPr="00A1086E" w:rsidRDefault="00D83688" w:rsidP="00D83688">
            <w:pPr>
              <w:numPr>
                <w:ilvl w:val="0"/>
                <w:numId w:val="22"/>
              </w:numPr>
              <w:tabs>
                <w:tab w:val="left" w:pos="360"/>
              </w:tabs>
              <w:spacing w:line="240" w:lineRule="auto"/>
              <w:rPr>
                <w:rFonts w:ascii="宋体" w:hAnsi="宋体" w:cs="Arial"/>
                <w:sz w:val="22"/>
              </w:rPr>
            </w:pPr>
            <w:r w:rsidRPr="00A1086E">
              <w:rPr>
                <w:rFonts w:ascii="宋体" w:hAnsi="宋体" w:cs="Arial" w:hint="eastAsia"/>
                <w:sz w:val="22"/>
              </w:rPr>
              <w:t>查看数据库中间件配置文件信息，</w:t>
            </w:r>
            <w:ins w:id="337" w:author="shi wei" w:date="2017-03-09T11:46:00Z">
              <w:r w:rsidR="00B661DA" w:rsidRPr="00A1086E" w:rsidDel="00B661DA">
                <w:rPr>
                  <w:rFonts w:ascii="宋体" w:hAnsi="宋体" w:cs="Arial" w:hint="eastAsia"/>
                  <w:sz w:val="22"/>
                </w:rPr>
                <w:t xml:space="preserve"> </w:t>
              </w:r>
            </w:ins>
            <w:del w:id="338" w:author="shi wei" w:date="2017-03-09T11:46:00Z">
              <w:r w:rsidRPr="00A1086E" w:rsidDel="00B661DA">
                <w:rPr>
                  <w:rFonts w:ascii="宋体" w:hAnsi="宋体" w:cs="Arial" w:hint="eastAsia"/>
                  <w:sz w:val="22"/>
                </w:rPr>
                <w:delText>清空除包含与管理平台相关联的配置信息以外的配置文件</w:delText>
              </w:r>
            </w:del>
            <w:ins w:id="339" w:author="shi wei" w:date="2017-03-09T11:47:00Z">
              <w:r w:rsidR="00B661DA">
                <w:rPr>
                  <w:rFonts w:ascii="宋体" w:hAnsi="宋体" w:cs="Arial" w:hint="eastAsia"/>
                  <w:sz w:val="22"/>
                </w:rPr>
                <w:t>管理中间件配置信息</w:t>
              </w:r>
            </w:ins>
          </w:p>
          <w:p w14:paraId="1C73778C" w14:textId="77777777" w:rsidR="00D83688" w:rsidRPr="00A1086E" w:rsidRDefault="00D83688" w:rsidP="00D83688">
            <w:pPr>
              <w:numPr>
                <w:ilvl w:val="0"/>
                <w:numId w:val="22"/>
              </w:numPr>
              <w:tabs>
                <w:tab w:val="left" w:pos="360"/>
              </w:tabs>
              <w:spacing w:line="240" w:lineRule="auto"/>
              <w:rPr>
                <w:rFonts w:ascii="宋体" w:hAnsi="宋体" w:cs="Arial"/>
                <w:sz w:val="22"/>
              </w:rPr>
            </w:pPr>
            <w:r w:rsidRPr="00A1086E">
              <w:rPr>
                <w:rFonts w:ascii="宋体" w:hAnsi="宋体" w:cs="Arial" w:hint="eastAsia"/>
                <w:sz w:val="22"/>
              </w:rPr>
              <w:t>启动数据库中间件</w:t>
            </w:r>
          </w:p>
        </w:tc>
      </w:tr>
      <w:tr w:rsidR="00D83688" w:rsidRPr="00A1086E" w14:paraId="261D04D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625E8F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7676F14" w14:textId="774C3EBB" w:rsidR="00D83688" w:rsidRPr="00A1086E" w:rsidRDefault="00D83688" w:rsidP="00586300">
            <w:pPr>
              <w:spacing w:line="240" w:lineRule="auto"/>
              <w:ind w:firstLine="0"/>
              <w:rPr>
                <w:rFonts w:ascii="宋体" w:hAnsi="宋体" w:cs="Arial"/>
                <w:sz w:val="22"/>
              </w:rPr>
            </w:pPr>
            <w:r w:rsidRPr="00A1086E">
              <w:rPr>
                <w:rFonts w:ascii="宋体" w:hAnsi="宋体" w:cs="Arial" w:hint="eastAsia"/>
                <w:sz w:val="22"/>
              </w:rPr>
              <w:t>数据库中间件</w:t>
            </w:r>
            <w:del w:id="340" w:author="shi wei" w:date="2017-03-09T11:47:00Z">
              <w:r w:rsidRPr="00A1086E" w:rsidDel="00624A10">
                <w:rPr>
                  <w:rFonts w:ascii="宋体" w:hAnsi="宋体" w:cs="Arial" w:hint="eastAsia"/>
                  <w:sz w:val="22"/>
                </w:rPr>
                <w:delText>可以正常启动、运用</w:delText>
              </w:r>
            </w:del>
            <w:ins w:id="341" w:author="shi wei" w:date="2017-03-09T11:47:00Z">
              <w:r w:rsidR="00E522BA">
                <w:rPr>
                  <w:rFonts w:ascii="宋体" w:hAnsi="宋体" w:cs="Arial" w:hint="eastAsia"/>
                  <w:sz w:val="22"/>
                </w:rPr>
                <w:t>配置</w:t>
              </w:r>
            </w:ins>
            <w:ins w:id="342" w:author="shi wei" w:date="2017-03-09T11:48:00Z">
              <w:r w:rsidR="00E522BA">
                <w:rPr>
                  <w:rFonts w:ascii="宋体" w:hAnsi="宋体" w:cs="Arial" w:hint="eastAsia"/>
                  <w:sz w:val="22"/>
                </w:rPr>
                <w:t>信息修改成功</w:t>
              </w:r>
            </w:ins>
          </w:p>
        </w:tc>
      </w:tr>
      <w:tr w:rsidR="00D83688" w:rsidRPr="00A1086E" w14:paraId="3D4105E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24F9D3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64DDFD9" w14:textId="77777777" w:rsidR="00586300" w:rsidRPr="00A1086E" w:rsidRDefault="00586300" w:rsidP="00586300">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4915DFF" w14:textId="77777777" w:rsidR="00586300" w:rsidRPr="00A1086E" w:rsidRDefault="00586300" w:rsidP="00586300">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3505E5F" w14:textId="37CFFB7E" w:rsidR="00D83688" w:rsidRPr="00A1086E" w:rsidRDefault="00586300" w:rsidP="00586300">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75CC4059"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028B5865"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36CAC20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B826E40" w14:textId="77777777" w:rsidR="00D83688" w:rsidRPr="00A1086E" w:rsidRDefault="00D83688" w:rsidP="00D83688">
            <w:pPr>
              <w:spacing w:line="240" w:lineRule="auto"/>
              <w:ind w:firstLine="0"/>
              <w:rPr>
                <w:rFonts w:ascii="宋体" w:hAnsi="宋体" w:cs="Arial"/>
                <w:kern w:val="0"/>
                <w:sz w:val="22"/>
              </w:rPr>
            </w:pPr>
          </w:p>
        </w:tc>
      </w:tr>
      <w:tr w:rsidR="00D83688" w:rsidRPr="00A1086E" w14:paraId="3CB57ADF"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7CD91E4" w14:textId="77777777" w:rsidR="00D83688" w:rsidRPr="00A1086E" w:rsidRDefault="00D83688" w:rsidP="00D83688">
            <w:pPr>
              <w:spacing w:line="240" w:lineRule="auto"/>
              <w:ind w:left="113" w:right="113" w:firstLine="0"/>
              <w:jc w:val="left"/>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4629F88"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368F1E17"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2B823199" w14:textId="77777777" w:rsidR="00D83688" w:rsidRPr="00A1086E" w:rsidRDefault="00D83688" w:rsidP="00D83688">
            <w:pPr>
              <w:spacing w:beforeLines="50" w:before="156" w:line="240" w:lineRule="auto"/>
              <w:ind w:firstLine="0"/>
              <w:rPr>
                <w:rFonts w:ascii="宋体" w:hAnsi="宋体" w:cs="Arial"/>
                <w:sz w:val="22"/>
              </w:rPr>
            </w:pPr>
          </w:p>
        </w:tc>
      </w:tr>
    </w:tbl>
    <w:p w14:paraId="03C2C4F5" w14:textId="77777777" w:rsidR="00D83688" w:rsidRPr="00493B2D" w:rsidRDefault="00D83688" w:rsidP="00493B2D">
      <w:pPr>
        <w:pStyle w:val="30"/>
        <w:numPr>
          <w:ilvl w:val="2"/>
          <w:numId w:val="2"/>
        </w:numPr>
        <w:tabs>
          <w:tab w:val="left" w:pos="720"/>
        </w:tabs>
      </w:pPr>
      <w:bookmarkStart w:id="343" w:name="_Toc471846836"/>
      <w:bookmarkStart w:id="344" w:name="_Toc475119151"/>
      <w:r w:rsidRPr="00493B2D">
        <w:rPr>
          <w:rFonts w:hint="eastAsia"/>
        </w:rPr>
        <w:t>实时监控</w:t>
      </w:r>
      <w:bookmarkEnd w:id="343"/>
      <w:bookmarkEnd w:id="344"/>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47A68DE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20AAC9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E8B0E0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实时监控</w:t>
            </w:r>
          </w:p>
        </w:tc>
      </w:tr>
      <w:tr w:rsidR="00D83688" w:rsidRPr="00A1086E" w14:paraId="0B46234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B9E521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权值</w:t>
            </w:r>
          </w:p>
        </w:tc>
        <w:tc>
          <w:tcPr>
            <w:tcW w:w="6825" w:type="dxa"/>
            <w:gridSpan w:val="3"/>
            <w:tcBorders>
              <w:top w:val="single" w:sz="4" w:space="0" w:color="auto"/>
              <w:left w:val="single" w:sz="4" w:space="0" w:color="auto"/>
              <w:bottom w:val="single" w:sz="4" w:space="0" w:color="auto"/>
              <w:right w:val="single" w:sz="4" w:space="0" w:color="auto"/>
            </w:tcBorders>
          </w:tcPr>
          <w:p w14:paraId="63C1577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核心</w:t>
            </w:r>
          </w:p>
        </w:tc>
      </w:tr>
      <w:tr w:rsidR="00D83688" w:rsidRPr="00A1086E" w14:paraId="6E6BF9C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CC48F4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BBA200A"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分布式数据库提供实时监控功能</w:t>
            </w:r>
          </w:p>
        </w:tc>
      </w:tr>
      <w:tr w:rsidR="00D83688" w:rsidRPr="00A1086E" w14:paraId="728ADAE3"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F59E81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72A6996" w14:textId="77777777" w:rsidR="00D83688" w:rsidRPr="00A1086E" w:rsidRDefault="00D83688" w:rsidP="00D83688">
            <w:pPr>
              <w:numPr>
                <w:ilvl w:val="0"/>
                <w:numId w:val="35"/>
              </w:numPr>
              <w:tabs>
                <w:tab w:val="left" w:pos="360"/>
              </w:tabs>
              <w:snapToGrid w:val="0"/>
              <w:spacing w:line="160" w:lineRule="atLeast"/>
              <w:rPr>
                <w:rFonts w:ascii="宋体" w:hAnsi="宋体" w:cs="Arial"/>
                <w:sz w:val="22"/>
              </w:rPr>
            </w:pPr>
            <w:r w:rsidRPr="00A1086E">
              <w:rPr>
                <w:rFonts w:ascii="宋体" w:hAnsi="宋体" w:cs="Arial" w:hint="eastAsia"/>
                <w:sz w:val="22"/>
              </w:rPr>
              <w:t>启动管理平台</w:t>
            </w:r>
          </w:p>
          <w:p w14:paraId="3121A384" w14:textId="77777777" w:rsidR="00D83688" w:rsidRPr="00A1086E" w:rsidRDefault="00D83688" w:rsidP="00D83688">
            <w:pPr>
              <w:numPr>
                <w:ilvl w:val="0"/>
                <w:numId w:val="35"/>
              </w:numPr>
              <w:tabs>
                <w:tab w:val="left" w:pos="360"/>
              </w:tabs>
              <w:snapToGrid w:val="0"/>
              <w:spacing w:line="160" w:lineRule="atLeast"/>
              <w:rPr>
                <w:rFonts w:ascii="宋体" w:hAnsi="宋体" w:cs="Arial"/>
                <w:sz w:val="22"/>
              </w:rPr>
            </w:pPr>
            <w:r w:rsidRPr="00A1086E">
              <w:rPr>
                <w:rFonts w:ascii="宋体" w:hAnsi="宋体" w:cs="Arial" w:hint="eastAsia"/>
                <w:sz w:val="22"/>
              </w:rPr>
              <w:t>部署并启动2-3个数据</w:t>
            </w:r>
            <w:r w:rsidRPr="00A1086E">
              <w:rPr>
                <w:rFonts w:ascii="宋体" w:hAnsi="宋体" w:cs="等线" w:hint="eastAsia"/>
                <w:sz w:val="22"/>
              </w:rPr>
              <w:t>库</w:t>
            </w:r>
            <w:r w:rsidRPr="00A1086E">
              <w:rPr>
                <w:rFonts w:ascii="宋体" w:hAnsi="宋体" w:cs="Arial" w:hint="eastAsia"/>
                <w:sz w:val="22"/>
              </w:rPr>
              <w:t>中间件、2-3个数据库节点</w:t>
            </w:r>
          </w:p>
        </w:tc>
      </w:tr>
      <w:tr w:rsidR="00D83688" w:rsidRPr="00A1086E" w14:paraId="1DED5B8B"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3FC31C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D0F385A" w14:textId="7856FF30" w:rsidR="00D83688" w:rsidRPr="00A1086E" w:rsidRDefault="00D83688" w:rsidP="00D83688">
            <w:pPr>
              <w:numPr>
                <w:ilvl w:val="0"/>
                <w:numId w:val="36"/>
              </w:numPr>
              <w:tabs>
                <w:tab w:val="left" w:pos="360"/>
              </w:tabs>
              <w:spacing w:line="240" w:lineRule="auto"/>
              <w:rPr>
                <w:rFonts w:ascii="宋体" w:hAnsi="宋体" w:cs="Arial"/>
                <w:sz w:val="22"/>
              </w:rPr>
            </w:pPr>
            <w:r w:rsidRPr="00A1086E">
              <w:rPr>
                <w:rFonts w:ascii="宋体" w:hAnsi="宋体" w:cs="Arial" w:hint="eastAsia"/>
                <w:sz w:val="22"/>
              </w:rPr>
              <w:t>使用管理平台的实时监控功能，查看TPS、CPU、</w:t>
            </w:r>
            <w:r w:rsidR="00236D47" w:rsidRPr="00236D47">
              <w:rPr>
                <w:rFonts w:ascii="宋体" w:hAnsi="宋体" w:cs="Arial" w:hint="eastAsia"/>
                <w:color w:val="00B0F0"/>
                <w:sz w:val="22"/>
              </w:rPr>
              <w:t>前后端连接</w:t>
            </w:r>
            <w:del w:id="345" w:author="shi wei" w:date="2017-03-09T11:49:00Z">
              <w:r w:rsidRPr="00A1086E" w:rsidDel="006D19FD">
                <w:rPr>
                  <w:rFonts w:ascii="宋体" w:hAnsi="宋体" w:cs="Arial" w:hint="eastAsia"/>
                  <w:sz w:val="22"/>
                </w:rPr>
                <w:delText>等</w:delText>
              </w:r>
            </w:del>
            <w:r w:rsidRPr="00A1086E">
              <w:rPr>
                <w:rFonts w:ascii="宋体" w:hAnsi="宋体" w:cs="Arial" w:hint="eastAsia"/>
                <w:sz w:val="22"/>
              </w:rPr>
              <w:t>的实时监控</w:t>
            </w:r>
          </w:p>
          <w:p w14:paraId="1BF194FC" w14:textId="36719892" w:rsidR="00D83688" w:rsidRPr="00A1086E" w:rsidRDefault="00D83688" w:rsidP="00D83688">
            <w:pPr>
              <w:numPr>
                <w:ilvl w:val="0"/>
                <w:numId w:val="36"/>
              </w:numPr>
              <w:tabs>
                <w:tab w:val="left" w:pos="360"/>
              </w:tabs>
              <w:spacing w:line="240" w:lineRule="auto"/>
              <w:rPr>
                <w:rFonts w:ascii="宋体" w:hAnsi="宋体" w:cs="Arial"/>
                <w:sz w:val="22"/>
              </w:rPr>
            </w:pPr>
            <w:del w:id="346" w:author="shi wei" w:date="2017-03-09T15:13:00Z">
              <w:r w:rsidRPr="00A1086E" w:rsidDel="00C80289">
                <w:rPr>
                  <w:rFonts w:ascii="宋体" w:hAnsi="宋体" w:cs="Arial" w:hint="eastAsia"/>
                  <w:sz w:val="22"/>
                </w:rPr>
                <w:delText>使用管理平台的一键故障检测功能，查看组件的各种配置和运行信息，并根据检测数据，可以判断性能瓶颈和故障节点</w:delText>
              </w:r>
            </w:del>
          </w:p>
        </w:tc>
      </w:tr>
      <w:tr w:rsidR="00D83688" w:rsidRPr="00A1086E" w14:paraId="322E06B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5DDAEB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484D723" w14:textId="76B62F2F" w:rsidR="00D83688" w:rsidRPr="00A1086E" w:rsidRDefault="00D83688" w:rsidP="0053728A">
            <w:pPr>
              <w:spacing w:line="240" w:lineRule="auto"/>
              <w:ind w:firstLine="0"/>
              <w:rPr>
                <w:rFonts w:ascii="宋体" w:hAnsi="宋体" w:cs="Arial"/>
                <w:sz w:val="22"/>
              </w:rPr>
            </w:pPr>
            <w:r w:rsidRPr="00A1086E">
              <w:rPr>
                <w:rFonts w:ascii="宋体" w:hAnsi="宋体" w:cs="Arial" w:hint="eastAsia"/>
                <w:sz w:val="22"/>
              </w:rPr>
              <w:t>管理平台可以正常查看TPS、CPU、</w:t>
            </w:r>
            <w:r w:rsidR="00236D47" w:rsidRPr="00236D47">
              <w:rPr>
                <w:rFonts w:ascii="宋体" w:hAnsi="宋体" w:cs="Arial" w:hint="eastAsia"/>
                <w:color w:val="00B0F0"/>
                <w:sz w:val="22"/>
              </w:rPr>
              <w:t>前后端连接</w:t>
            </w:r>
            <w:r w:rsidRPr="00A1086E">
              <w:rPr>
                <w:rFonts w:ascii="宋体" w:hAnsi="宋体" w:cs="Arial" w:hint="eastAsia"/>
                <w:sz w:val="22"/>
              </w:rPr>
              <w:t>等实时监控信息</w:t>
            </w:r>
          </w:p>
          <w:p w14:paraId="473E0AB8" w14:textId="0AD763B3" w:rsidR="00D83688" w:rsidRPr="00A1086E" w:rsidRDefault="00D83688" w:rsidP="0053728A">
            <w:pPr>
              <w:spacing w:line="240" w:lineRule="auto"/>
              <w:ind w:firstLine="0"/>
              <w:rPr>
                <w:rFonts w:ascii="宋体" w:hAnsi="宋体" w:cs="Arial"/>
                <w:sz w:val="22"/>
              </w:rPr>
            </w:pPr>
            <w:del w:id="347" w:author="shi wei" w:date="2017-03-09T15:13:00Z">
              <w:r w:rsidRPr="00A1086E" w:rsidDel="00261B14">
                <w:rPr>
                  <w:rFonts w:ascii="宋体" w:hAnsi="宋体" w:cs="Arial" w:hint="eastAsia"/>
                  <w:sz w:val="22"/>
                </w:rPr>
                <w:delText>管理平台可以正确检测，判断故障问题</w:delText>
              </w:r>
            </w:del>
          </w:p>
        </w:tc>
      </w:tr>
      <w:tr w:rsidR="00D83688" w:rsidRPr="00A1086E" w14:paraId="3D30078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AC56EF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EC6457D" w14:textId="77777777" w:rsidR="0053728A" w:rsidRPr="00A1086E" w:rsidRDefault="0053728A" w:rsidP="0053728A">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764B622" w14:textId="77777777" w:rsidR="0053728A" w:rsidRPr="00A1086E" w:rsidRDefault="0053728A" w:rsidP="0053728A">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33E6EDD" w14:textId="7DAC1B94" w:rsidR="00D83688" w:rsidRPr="00A1086E" w:rsidRDefault="0053728A" w:rsidP="0053728A">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7EE0290E"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769D879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14681CAE"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920EAE4" w14:textId="77777777" w:rsidR="00D83688" w:rsidRPr="00A1086E" w:rsidRDefault="00D83688" w:rsidP="00D83688">
            <w:pPr>
              <w:spacing w:line="240" w:lineRule="auto"/>
              <w:ind w:firstLine="0"/>
              <w:rPr>
                <w:rFonts w:ascii="宋体" w:hAnsi="宋体" w:cs="Arial"/>
                <w:kern w:val="0"/>
                <w:sz w:val="22"/>
              </w:rPr>
            </w:pPr>
          </w:p>
        </w:tc>
      </w:tr>
      <w:tr w:rsidR="00D83688" w:rsidRPr="00A1086E" w14:paraId="1910143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8940494"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180A3C4"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F1775BD"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20C9DD6" w14:textId="77777777" w:rsidR="00D83688" w:rsidRPr="00A1086E" w:rsidRDefault="00D83688" w:rsidP="00D83688">
            <w:pPr>
              <w:spacing w:beforeLines="50" w:before="156" w:line="240" w:lineRule="auto"/>
              <w:ind w:firstLine="0"/>
              <w:rPr>
                <w:rFonts w:ascii="宋体" w:hAnsi="宋体" w:cs="Arial"/>
                <w:sz w:val="22"/>
              </w:rPr>
            </w:pPr>
          </w:p>
        </w:tc>
      </w:tr>
    </w:tbl>
    <w:p w14:paraId="772B24B8" w14:textId="77777777" w:rsidR="00D83688" w:rsidRPr="00493B2D" w:rsidRDefault="00D83688" w:rsidP="00493B2D">
      <w:pPr>
        <w:pStyle w:val="30"/>
        <w:numPr>
          <w:ilvl w:val="2"/>
          <w:numId w:val="2"/>
        </w:numPr>
        <w:tabs>
          <w:tab w:val="left" w:pos="720"/>
        </w:tabs>
      </w:pPr>
      <w:bookmarkStart w:id="348" w:name="_Toc471846837"/>
      <w:bookmarkStart w:id="349" w:name="_Toc475119152"/>
      <w:r w:rsidRPr="00493B2D">
        <w:rPr>
          <w:rFonts w:hint="eastAsia"/>
        </w:rPr>
        <w:t>在线扩容</w:t>
      </w:r>
      <w:bookmarkEnd w:id="348"/>
      <w:bookmarkEnd w:id="349"/>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866"/>
        <w:gridCol w:w="1088"/>
        <w:gridCol w:w="2855"/>
      </w:tblGrid>
      <w:tr w:rsidR="00D83688" w:rsidRPr="00A1086E" w14:paraId="339CD935"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4D2CA01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09" w:type="dxa"/>
            <w:gridSpan w:val="3"/>
            <w:tcBorders>
              <w:top w:val="single" w:sz="4" w:space="0" w:color="auto"/>
              <w:left w:val="single" w:sz="4" w:space="0" w:color="auto"/>
              <w:bottom w:val="single" w:sz="4" w:space="0" w:color="auto"/>
              <w:right w:val="single" w:sz="4" w:space="0" w:color="auto"/>
            </w:tcBorders>
          </w:tcPr>
          <w:p w14:paraId="4405F53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在线扩容（分片数不变）</w:t>
            </w:r>
          </w:p>
        </w:tc>
      </w:tr>
      <w:tr w:rsidR="00D83688" w:rsidRPr="00A1086E" w14:paraId="70A2CB8D"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23458FC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09" w:type="dxa"/>
            <w:gridSpan w:val="3"/>
            <w:tcBorders>
              <w:top w:val="single" w:sz="4" w:space="0" w:color="auto"/>
              <w:left w:val="single" w:sz="4" w:space="0" w:color="auto"/>
              <w:bottom w:val="single" w:sz="4" w:space="0" w:color="auto"/>
              <w:right w:val="single" w:sz="4" w:space="0" w:color="auto"/>
            </w:tcBorders>
          </w:tcPr>
          <w:p w14:paraId="3EA8E69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核心</w:t>
            </w:r>
          </w:p>
        </w:tc>
      </w:tr>
      <w:tr w:rsidR="00D83688" w:rsidRPr="00A1086E" w14:paraId="67A3915C"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3067CFDE"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09" w:type="dxa"/>
            <w:gridSpan w:val="3"/>
            <w:tcBorders>
              <w:top w:val="single" w:sz="4" w:space="0" w:color="auto"/>
              <w:left w:val="single" w:sz="4" w:space="0" w:color="auto"/>
              <w:bottom w:val="single" w:sz="4" w:space="0" w:color="auto"/>
              <w:right w:val="single" w:sz="4" w:space="0" w:color="auto"/>
            </w:tcBorders>
          </w:tcPr>
          <w:p w14:paraId="199E4401"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分布式数据库提供在线扩容功能</w:t>
            </w:r>
          </w:p>
        </w:tc>
      </w:tr>
      <w:tr w:rsidR="00D83688" w:rsidRPr="00A1086E" w14:paraId="35D871A7"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090C5CB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09" w:type="dxa"/>
            <w:gridSpan w:val="3"/>
            <w:tcBorders>
              <w:top w:val="single" w:sz="4" w:space="0" w:color="auto"/>
              <w:left w:val="single" w:sz="4" w:space="0" w:color="auto"/>
              <w:bottom w:val="single" w:sz="4" w:space="0" w:color="auto"/>
              <w:right w:val="single" w:sz="4" w:space="0" w:color="auto"/>
            </w:tcBorders>
          </w:tcPr>
          <w:p w14:paraId="3A4D168B" w14:textId="7D7813C8" w:rsidR="00D83688" w:rsidRPr="00A1086E" w:rsidDel="007C5152" w:rsidRDefault="00D83688" w:rsidP="00D83688">
            <w:pPr>
              <w:numPr>
                <w:ilvl w:val="0"/>
                <w:numId w:val="37"/>
              </w:numPr>
              <w:tabs>
                <w:tab w:val="left" w:pos="360"/>
              </w:tabs>
              <w:snapToGrid w:val="0"/>
              <w:spacing w:line="160" w:lineRule="atLeast"/>
              <w:rPr>
                <w:del w:id="350" w:author="shi wei" w:date="2017-03-09T11:52:00Z"/>
                <w:rFonts w:ascii="宋体" w:hAnsi="宋体" w:cs="Arial"/>
                <w:sz w:val="22"/>
              </w:rPr>
            </w:pPr>
            <w:del w:id="351" w:author="shi wei" w:date="2017-03-09T11:52:00Z">
              <w:r w:rsidRPr="00A1086E" w:rsidDel="007C5152">
                <w:rPr>
                  <w:rFonts w:ascii="宋体" w:hAnsi="宋体" w:cs="Arial" w:hint="eastAsia"/>
                  <w:sz w:val="22"/>
                </w:rPr>
                <w:delText>启动管理平台</w:delText>
              </w:r>
            </w:del>
          </w:p>
          <w:p w14:paraId="3A66B254" w14:textId="77777777" w:rsidR="00D83688" w:rsidRPr="00A1086E" w:rsidRDefault="00D83688" w:rsidP="00D83688">
            <w:pPr>
              <w:numPr>
                <w:ilvl w:val="0"/>
                <w:numId w:val="37"/>
              </w:numPr>
              <w:tabs>
                <w:tab w:val="left" w:pos="360"/>
              </w:tabs>
              <w:snapToGrid w:val="0"/>
              <w:spacing w:line="160" w:lineRule="atLeast"/>
              <w:rPr>
                <w:rFonts w:ascii="宋体" w:hAnsi="宋体" w:cs="Arial"/>
                <w:sz w:val="22"/>
              </w:rPr>
            </w:pPr>
            <w:r w:rsidRPr="00A1086E">
              <w:rPr>
                <w:rFonts w:ascii="宋体" w:hAnsi="宋体" w:cs="Arial" w:hint="eastAsia"/>
                <w:sz w:val="22"/>
              </w:rPr>
              <w:t>部署并且启动2个数据库节点A和B，数据库节点A包含2个数据分片a和b</w:t>
            </w:r>
          </w:p>
          <w:p w14:paraId="29B56F05" w14:textId="77777777" w:rsidR="00D83688" w:rsidRDefault="00D83688" w:rsidP="00D83688">
            <w:pPr>
              <w:numPr>
                <w:ilvl w:val="0"/>
                <w:numId w:val="37"/>
              </w:numPr>
              <w:tabs>
                <w:tab w:val="left" w:pos="360"/>
              </w:tabs>
              <w:snapToGrid w:val="0"/>
              <w:spacing w:line="160" w:lineRule="atLeast"/>
              <w:rPr>
                <w:ins w:id="352" w:author="shi wei" w:date="2017-03-09T17:25:00Z"/>
                <w:rFonts w:ascii="宋体" w:hAnsi="宋体" w:cs="Arial"/>
                <w:sz w:val="22"/>
              </w:rPr>
            </w:pPr>
            <w:r w:rsidRPr="00A1086E">
              <w:rPr>
                <w:rFonts w:ascii="宋体" w:hAnsi="宋体" w:cs="Arial" w:hint="eastAsia"/>
                <w:sz w:val="22"/>
              </w:rPr>
              <w:t>部署并启动1个数据</w:t>
            </w:r>
            <w:r w:rsidRPr="00A1086E">
              <w:rPr>
                <w:rFonts w:ascii="宋体" w:hAnsi="宋体" w:cs="等线" w:hint="eastAsia"/>
                <w:sz w:val="22"/>
              </w:rPr>
              <w:t>库</w:t>
            </w:r>
            <w:r w:rsidRPr="00A1086E">
              <w:rPr>
                <w:rFonts w:ascii="宋体" w:hAnsi="宋体" w:cs="Arial" w:hint="eastAsia"/>
                <w:sz w:val="22"/>
              </w:rPr>
              <w:t>中间件</w:t>
            </w:r>
          </w:p>
          <w:p w14:paraId="3070DDAC" w14:textId="77777777" w:rsidR="007F0337" w:rsidRDefault="007F0337" w:rsidP="007F0337">
            <w:pPr>
              <w:numPr>
                <w:ilvl w:val="0"/>
                <w:numId w:val="37"/>
              </w:numPr>
              <w:tabs>
                <w:tab w:val="left" w:pos="360"/>
              </w:tabs>
              <w:snapToGrid w:val="0"/>
              <w:spacing w:line="160" w:lineRule="atLeast"/>
              <w:rPr>
                <w:ins w:id="353" w:author="shi wei" w:date="2017-03-09T17:25:00Z"/>
                <w:rFonts w:ascii="宋体" w:hAnsi="宋体" w:cs="Arial"/>
                <w:sz w:val="22"/>
              </w:rPr>
            </w:pPr>
            <w:ins w:id="354" w:author="shi wei" w:date="2017-03-09T17:25:00Z">
              <w:r>
                <w:rPr>
                  <w:rFonts w:ascii="宋体" w:hAnsi="宋体" w:cs="Arial" w:hint="eastAsia"/>
                  <w:sz w:val="22"/>
                </w:rPr>
                <w:t>所使用的逻辑库中的分片表中有1000W数据</w:t>
              </w:r>
            </w:ins>
          </w:p>
          <w:p w14:paraId="10D42692" w14:textId="74F4D491" w:rsidR="007F0337" w:rsidRPr="00A1086E" w:rsidRDefault="007F0337" w:rsidP="007F0337">
            <w:pPr>
              <w:numPr>
                <w:ilvl w:val="0"/>
                <w:numId w:val="37"/>
              </w:numPr>
              <w:tabs>
                <w:tab w:val="left" w:pos="360"/>
              </w:tabs>
              <w:snapToGrid w:val="0"/>
              <w:spacing w:line="160" w:lineRule="atLeast"/>
              <w:rPr>
                <w:rFonts w:ascii="宋体" w:hAnsi="宋体" w:cs="Arial"/>
                <w:sz w:val="22"/>
              </w:rPr>
            </w:pPr>
            <w:ins w:id="355" w:author="shi wei" w:date="2017-03-09T17:25:00Z">
              <w:r>
                <w:rPr>
                  <w:rFonts w:ascii="宋体" w:hAnsi="宋体" w:cs="Arial" w:hint="eastAsia"/>
                  <w:sz w:val="22"/>
                </w:rPr>
                <w:t>启动数据迁移服务</w:t>
              </w:r>
            </w:ins>
          </w:p>
        </w:tc>
      </w:tr>
      <w:tr w:rsidR="00D83688" w:rsidRPr="00A1086E" w14:paraId="178339FE"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4B8CD98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09" w:type="dxa"/>
            <w:gridSpan w:val="3"/>
            <w:tcBorders>
              <w:top w:val="single" w:sz="4" w:space="0" w:color="auto"/>
              <w:left w:val="single" w:sz="4" w:space="0" w:color="auto"/>
              <w:bottom w:val="single" w:sz="4" w:space="0" w:color="auto"/>
              <w:right w:val="single" w:sz="4" w:space="0" w:color="auto"/>
            </w:tcBorders>
          </w:tcPr>
          <w:p w14:paraId="7580E86D" w14:textId="687BA77B"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使用</w:t>
            </w:r>
            <w:del w:id="356" w:author="shi wei" w:date="2017-03-09T11:52:00Z">
              <w:r w:rsidRPr="00A1086E" w:rsidDel="00141504">
                <w:rPr>
                  <w:rFonts w:ascii="宋体" w:hAnsi="宋体" w:cs="Arial" w:hint="eastAsia"/>
                  <w:sz w:val="22"/>
                </w:rPr>
                <w:delText>管理平台的</w:delText>
              </w:r>
            </w:del>
            <w:r w:rsidRPr="00A1086E">
              <w:rPr>
                <w:rFonts w:ascii="宋体" w:hAnsi="宋体" w:cs="Arial" w:hint="eastAsia"/>
                <w:sz w:val="22"/>
              </w:rPr>
              <w:t>在线扩容功能，在平台上操作将数据库节点A的数据分片b，扩容到数据库节点B上</w:t>
            </w:r>
          </w:p>
          <w:p w14:paraId="6D619122" w14:textId="77777777"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使用测试工具不间断对分布式数据库进行CRUD操作</w:t>
            </w:r>
          </w:p>
          <w:p w14:paraId="5309C926" w14:textId="77777777"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查看在扩容操作整个过程中的CRUD执行状态</w:t>
            </w:r>
          </w:p>
          <w:p w14:paraId="3976A420" w14:textId="77777777" w:rsidR="00D83688" w:rsidRPr="00A1086E" w:rsidRDefault="00D83688" w:rsidP="00D83688">
            <w:pPr>
              <w:numPr>
                <w:ilvl w:val="0"/>
                <w:numId w:val="38"/>
              </w:numPr>
              <w:tabs>
                <w:tab w:val="left" w:pos="360"/>
              </w:tabs>
              <w:spacing w:line="240" w:lineRule="auto"/>
              <w:rPr>
                <w:rFonts w:ascii="宋体" w:hAnsi="宋体" w:cs="Arial"/>
                <w:sz w:val="22"/>
              </w:rPr>
            </w:pPr>
            <w:r w:rsidRPr="00A1086E">
              <w:rPr>
                <w:rFonts w:ascii="宋体" w:hAnsi="宋体" w:cs="Arial" w:hint="eastAsia"/>
                <w:sz w:val="22"/>
              </w:rPr>
              <w:t>扩容结束后，对比数据库节点B的数据分片b与数据库节点A的数据分片b</w:t>
            </w:r>
          </w:p>
        </w:tc>
      </w:tr>
      <w:tr w:rsidR="00D83688" w:rsidRPr="00A1086E" w14:paraId="5F5AFD6E"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20547B0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09" w:type="dxa"/>
            <w:gridSpan w:val="3"/>
            <w:tcBorders>
              <w:top w:val="single" w:sz="4" w:space="0" w:color="auto"/>
              <w:left w:val="single" w:sz="4" w:space="0" w:color="auto"/>
              <w:bottom w:val="single" w:sz="4" w:space="0" w:color="auto"/>
              <w:right w:val="single" w:sz="4" w:space="0" w:color="auto"/>
            </w:tcBorders>
          </w:tcPr>
          <w:p w14:paraId="63FF6B8A" w14:textId="77777777" w:rsidR="00D83688" w:rsidRPr="00A1086E" w:rsidRDefault="00D83688" w:rsidP="00196131">
            <w:pPr>
              <w:spacing w:line="240" w:lineRule="auto"/>
              <w:ind w:firstLine="0"/>
              <w:rPr>
                <w:rFonts w:ascii="宋体" w:hAnsi="宋体" w:cs="Arial"/>
                <w:sz w:val="22"/>
              </w:rPr>
            </w:pPr>
            <w:r w:rsidRPr="00A1086E">
              <w:rPr>
                <w:rFonts w:ascii="宋体" w:hAnsi="宋体" w:cs="Arial" w:hint="eastAsia"/>
                <w:sz w:val="22"/>
              </w:rPr>
              <w:t>扩容过程中，分布式数据库可以正常的提供服务，但在很短时间内仅能提供查询操作</w:t>
            </w:r>
          </w:p>
          <w:p w14:paraId="6082D99F" w14:textId="77777777" w:rsidR="00D83688" w:rsidRDefault="00D83688" w:rsidP="00196131">
            <w:pPr>
              <w:spacing w:line="240" w:lineRule="auto"/>
              <w:ind w:firstLine="0"/>
              <w:rPr>
                <w:ins w:id="357" w:author="shi wei" w:date="2017-03-09T17:25:00Z"/>
                <w:rFonts w:ascii="宋体" w:hAnsi="宋体" w:cs="Arial"/>
                <w:sz w:val="22"/>
              </w:rPr>
            </w:pPr>
            <w:r w:rsidRPr="00A1086E">
              <w:rPr>
                <w:rFonts w:ascii="宋体" w:hAnsi="宋体" w:cs="Arial" w:hint="eastAsia"/>
                <w:sz w:val="22"/>
              </w:rPr>
              <w:t>数据库节点B的数据分片b包含数据库节点A的数据分片b的所有数据</w:t>
            </w:r>
          </w:p>
          <w:p w14:paraId="58CD8458" w14:textId="16E38CCB" w:rsidR="000738B1" w:rsidRPr="00A1086E" w:rsidRDefault="000738B1" w:rsidP="00196131">
            <w:pPr>
              <w:spacing w:line="240" w:lineRule="auto"/>
              <w:ind w:firstLine="0"/>
              <w:rPr>
                <w:rFonts w:ascii="宋体" w:hAnsi="宋体" w:cs="Arial"/>
                <w:sz w:val="22"/>
              </w:rPr>
            </w:pPr>
            <w:ins w:id="358" w:author="shi wei" w:date="2017-03-09T17:25:00Z">
              <w:r>
                <w:rPr>
                  <w:rFonts w:ascii="宋体" w:hAnsi="宋体" w:cs="Arial" w:hint="eastAsia"/>
                  <w:sz w:val="22"/>
                </w:rPr>
                <w:t>数据库节点A的数据库分片b上的数据最后自动清除</w:t>
              </w:r>
            </w:ins>
          </w:p>
        </w:tc>
      </w:tr>
      <w:tr w:rsidR="00D83688" w:rsidRPr="00A1086E" w14:paraId="1E5D57A2"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40B9608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09" w:type="dxa"/>
            <w:gridSpan w:val="3"/>
            <w:tcBorders>
              <w:top w:val="single" w:sz="4" w:space="0" w:color="auto"/>
              <w:left w:val="single" w:sz="4" w:space="0" w:color="auto"/>
              <w:bottom w:val="single" w:sz="4" w:space="0" w:color="auto"/>
              <w:right w:val="single" w:sz="4" w:space="0" w:color="auto"/>
            </w:tcBorders>
          </w:tcPr>
          <w:p w14:paraId="6885F5B9" w14:textId="77777777" w:rsidR="00196131" w:rsidRPr="00A1086E" w:rsidRDefault="00196131" w:rsidP="00196131">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630B131" w14:textId="77777777" w:rsidR="00196131" w:rsidRPr="00A1086E" w:rsidRDefault="00196131" w:rsidP="00196131">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2B895F3" w14:textId="450A8FB9" w:rsidR="00D83688" w:rsidRPr="00A1086E" w:rsidRDefault="00196131" w:rsidP="00196131">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57EE5FA4" w14:textId="77777777" w:rsidTr="006848BC">
        <w:trPr>
          <w:cantSplit/>
          <w:trHeight w:val="465"/>
        </w:trPr>
        <w:tc>
          <w:tcPr>
            <w:tcW w:w="1276" w:type="dxa"/>
            <w:tcBorders>
              <w:top w:val="single" w:sz="4" w:space="0" w:color="auto"/>
              <w:left w:val="single" w:sz="4" w:space="0" w:color="auto"/>
              <w:bottom w:val="single" w:sz="4" w:space="0" w:color="auto"/>
              <w:right w:val="single" w:sz="4" w:space="0" w:color="auto"/>
            </w:tcBorders>
          </w:tcPr>
          <w:p w14:paraId="7DF798D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lastRenderedPageBreak/>
              <w:t>备</w:t>
            </w:r>
          </w:p>
          <w:p w14:paraId="1EAFA31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09" w:type="dxa"/>
            <w:gridSpan w:val="3"/>
            <w:tcBorders>
              <w:top w:val="single" w:sz="4" w:space="0" w:color="auto"/>
              <w:left w:val="single" w:sz="4" w:space="0" w:color="auto"/>
              <w:bottom w:val="single" w:sz="4" w:space="0" w:color="auto"/>
              <w:right w:val="single" w:sz="4" w:space="0" w:color="auto"/>
            </w:tcBorders>
            <w:vAlign w:val="center"/>
          </w:tcPr>
          <w:p w14:paraId="531140C3" w14:textId="77777777" w:rsidR="00D83688" w:rsidRPr="00A1086E" w:rsidRDefault="00D83688" w:rsidP="00D83688">
            <w:pPr>
              <w:spacing w:line="240" w:lineRule="auto"/>
              <w:ind w:firstLine="0"/>
              <w:rPr>
                <w:rFonts w:ascii="宋体" w:hAnsi="宋体" w:cs="Arial"/>
                <w:kern w:val="0"/>
                <w:sz w:val="22"/>
              </w:rPr>
            </w:pPr>
          </w:p>
        </w:tc>
      </w:tr>
      <w:tr w:rsidR="00D83688" w:rsidRPr="00A1086E" w14:paraId="73A5328E" w14:textId="77777777" w:rsidTr="006848BC">
        <w:trPr>
          <w:cantSplit/>
        </w:trPr>
        <w:tc>
          <w:tcPr>
            <w:tcW w:w="1276" w:type="dxa"/>
            <w:tcBorders>
              <w:top w:val="single" w:sz="4" w:space="0" w:color="auto"/>
              <w:left w:val="single" w:sz="4" w:space="0" w:color="auto"/>
              <w:bottom w:val="single" w:sz="4" w:space="0" w:color="auto"/>
              <w:right w:val="single" w:sz="4" w:space="0" w:color="auto"/>
            </w:tcBorders>
          </w:tcPr>
          <w:p w14:paraId="6ED7F882"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66" w:type="dxa"/>
            <w:tcBorders>
              <w:top w:val="single" w:sz="4" w:space="0" w:color="auto"/>
              <w:left w:val="single" w:sz="4" w:space="0" w:color="auto"/>
              <w:bottom w:val="single" w:sz="4" w:space="0" w:color="auto"/>
              <w:right w:val="single" w:sz="4" w:space="0" w:color="auto"/>
            </w:tcBorders>
          </w:tcPr>
          <w:p w14:paraId="6E657C93"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4668FC3A"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44A11B68" w14:textId="77777777" w:rsidR="00D83688" w:rsidRPr="00A1086E" w:rsidRDefault="00D83688" w:rsidP="00D83688">
            <w:pPr>
              <w:spacing w:beforeLines="50" w:before="156" w:line="240" w:lineRule="auto"/>
              <w:ind w:firstLine="0"/>
              <w:rPr>
                <w:rFonts w:ascii="宋体" w:hAnsi="宋体" w:cs="Arial"/>
                <w:sz w:val="22"/>
              </w:rPr>
            </w:pPr>
          </w:p>
        </w:tc>
      </w:tr>
    </w:tbl>
    <w:p w14:paraId="1B268265" w14:textId="77777777" w:rsidR="00D83688" w:rsidRPr="00493B2D" w:rsidRDefault="00D83688" w:rsidP="00493B2D">
      <w:pPr>
        <w:pStyle w:val="30"/>
        <w:numPr>
          <w:ilvl w:val="2"/>
          <w:numId w:val="2"/>
        </w:numPr>
        <w:tabs>
          <w:tab w:val="left" w:pos="720"/>
        </w:tabs>
      </w:pPr>
      <w:bookmarkStart w:id="359" w:name="_Toc471846838"/>
      <w:bookmarkStart w:id="360" w:name="_Toc475119153"/>
      <w:r w:rsidRPr="00493B2D">
        <w:rPr>
          <w:rFonts w:hint="eastAsia"/>
        </w:rPr>
        <w:t>组件灰度发布</w:t>
      </w:r>
      <w:bookmarkEnd w:id="359"/>
      <w:bookmarkEnd w:id="36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3161EE7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F651BE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4ED5EF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组件灰度发布</w:t>
            </w:r>
          </w:p>
        </w:tc>
      </w:tr>
      <w:tr w:rsidR="00D83688" w:rsidRPr="00A1086E" w14:paraId="44BC892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506544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2EDBE3B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扩展</w:t>
            </w:r>
          </w:p>
        </w:tc>
      </w:tr>
      <w:tr w:rsidR="00D83688" w:rsidRPr="00A1086E" w14:paraId="472A25B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FE564B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E54D2DC"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分布式数据库支持组件灰度发布</w:t>
            </w:r>
          </w:p>
        </w:tc>
      </w:tr>
      <w:tr w:rsidR="00D83688" w:rsidRPr="00A1086E" w14:paraId="2A659F1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6F6285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C755371" w14:textId="77777777" w:rsidR="00D83688" w:rsidRPr="00A1086E" w:rsidRDefault="00D83688" w:rsidP="00D83688">
            <w:pPr>
              <w:numPr>
                <w:ilvl w:val="0"/>
                <w:numId w:val="39"/>
              </w:numPr>
              <w:tabs>
                <w:tab w:val="left" w:pos="360"/>
              </w:tabs>
              <w:snapToGrid w:val="0"/>
              <w:spacing w:line="160" w:lineRule="atLeast"/>
              <w:rPr>
                <w:rFonts w:ascii="宋体" w:hAnsi="宋体" w:cs="Arial"/>
                <w:sz w:val="22"/>
              </w:rPr>
            </w:pPr>
            <w:r w:rsidRPr="00A1086E">
              <w:rPr>
                <w:rFonts w:ascii="宋体" w:hAnsi="宋体" w:cs="Arial" w:hint="eastAsia"/>
                <w:sz w:val="22"/>
              </w:rPr>
              <w:t>启动管理平台</w:t>
            </w:r>
          </w:p>
          <w:p w14:paraId="5C0EC960" w14:textId="77777777" w:rsidR="00D83688" w:rsidRPr="00A1086E" w:rsidRDefault="00D83688" w:rsidP="00D83688">
            <w:pPr>
              <w:numPr>
                <w:ilvl w:val="0"/>
                <w:numId w:val="39"/>
              </w:numPr>
              <w:tabs>
                <w:tab w:val="left" w:pos="360"/>
              </w:tabs>
              <w:snapToGrid w:val="0"/>
              <w:spacing w:line="160" w:lineRule="atLeast"/>
              <w:rPr>
                <w:rFonts w:ascii="宋体" w:hAnsi="宋体" w:cs="Arial"/>
                <w:sz w:val="22"/>
              </w:rPr>
            </w:pPr>
            <w:r w:rsidRPr="00A1086E">
              <w:rPr>
                <w:rFonts w:ascii="宋体" w:hAnsi="宋体" w:cs="Arial" w:hint="eastAsia"/>
                <w:sz w:val="22"/>
              </w:rPr>
              <w:t>准备2个不同版本数据</w:t>
            </w:r>
            <w:r w:rsidRPr="00A1086E">
              <w:rPr>
                <w:rFonts w:ascii="宋体" w:hAnsi="宋体" w:cs="等线" w:hint="eastAsia"/>
                <w:sz w:val="22"/>
              </w:rPr>
              <w:t>库</w:t>
            </w:r>
            <w:r w:rsidRPr="00A1086E">
              <w:rPr>
                <w:rFonts w:ascii="宋体" w:hAnsi="宋体" w:cs="Arial" w:hint="eastAsia"/>
                <w:sz w:val="22"/>
              </w:rPr>
              <w:t>中间件A和B</w:t>
            </w:r>
          </w:p>
          <w:p w14:paraId="3E5051F9" w14:textId="77777777" w:rsidR="00D83688" w:rsidRPr="00A1086E" w:rsidRDefault="00D83688" w:rsidP="00D83688">
            <w:pPr>
              <w:numPr>
                <w:ilvl w:val="0"/>
                <w:numId w:val="39"/>
              </w:numPr>
              <w:tabs>
                <w:tab w:val="left" w:pos="360"/>
              </w:tabs>
              <w:snapToGrid w:val="0"/>
              <w:spacing w:line="160" w:lineRule="atLeast"/>
              <w:rPr>
                <w:rFonts w:ascii="宋体" w:hAnsi="宋体" w:cs="Arial"/>
                <w:sz w:val="22"/>
              </w:rPr>
            </w:pPr>
            <w:r w:rsidRPr="00A1086E">
              <w:rPr>
                <w:rFonts w:ascii="宋体" w:hAnsi="宋体" w:cs="Arial" w:hint="eastAsia"/>
                <w:sz w:val="22"/>
              </w:rPr>
              <w:t>准备2个不同版本的数据库节点DB1和DB2</w:t>
            </w:r>
          </w:p>
        </w:tc>
      </w:tr>
      <w:tr w:rsidR="00D83688" w:rsidRPr="00A1086E" w14:paraId="30B606B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79502D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4A9A782D" w14:textId="77777777"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通过管理平台部署一个数据</w:t>
            </w:r>
            <w:r w:rsidRPr="00A1086E">
              <w:rPr>
                <w:rFonts w:ascii="宋体" w:hAnsi="宋体" w:cs="等线" w:hint="eastAsia"/>
                <w:sz w:val="22"/>
              </w:rPr>
              <w:t>库</w:t>
            </w:r>
            <w:r w:rsidRPr="00A1086E">
              <w:rPr>
                <w:rFonts w:ascii="宋体" w:hAnsi="宋体" w:cs="Arial" w:hint="eastAsia"/>
                <w:sz w:val="22"/>
              </w:rPr>
              <w:t>中间件集群，发布DB1版本2个数据库节点，发布A版本2个数据</w:t>
            </w:r>
            <w:r w:rsidRPr="00A1086E">
              <w:rPr>
                <w:rFonts w:ascii="宋体" w:hAnsi="宋体" w:cs="等线" w:hint="eastAsia"/>
                <w:sz w:val="22"/>
              </w:rPr>
              <w:t>库</w:t>
            </w:r>
            <w:r w:rsidRPr="00A1086E">
              <w:rPr>
                <w:rFonts w:ascii="宋体" w:hAnsi="宋体" w:cs="Arial" w:hint="eastAsia"/>
                <w:sz w:val="22"/>
              </w:rPr>
              <w:t>中间件，查看分布式数据库集群可用性</w:t>
            </w:r>
          </w:p>
          <w:p w14:paraId="2301252D" w14:textId="77777777"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使用测试工具不间断访问分布式数据库</w:t>
            </w:r>
          </w:p>
          <w:p w14:paraId="7DFBE61E" w14:textId="4101E9F6"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修改负载系数，针对其中1个数据中间</w:t>
            </w:r>
            <w:r w:rsidR="00DD572F" w:rsidRPr="00DD572F">
              <w:rPr>
                <w:rFonts w:ascii="宋体" w:hAnsi="宋体" w:cs="Arial" w:hint="eastAsia"/>
                <w:color w:val="00B0F0"/>
                <w:sz w:val="22"/>
              </w:rPr>
              <w:t>件</w:t>
            </w:r>
            <w:r w:rsidRPr="00A1086E">
              <w:rPr>
                <w:rFonts w:ascii="宋体" w:hAnsi="宋体" w:cs="Arial" w:hint="eastAsia"/>
                <w:sz w:val="22"/>
              </w:rPr>
              <w:t>发布B版本</w:t>
            </w:r>
          </w:p>
          <w:p w14:paraId="43B804A2" w14:textId="77777777" w:rsidR="00D83688" w:rsidRPr="00A1086E" w:rsidRDefault="00D83688" w:rsidP="00D83688">
            <w:pPr>
              <w:numPr>
                <w:ilvl w:val="0"/>
                <w:numId w:val="40"/>
              </w:numPr>
              <w:tabs>
                <w:tab w:val="left" w:pos="360"/>
              </w:tabs>
              <w:spacing w:line="240" w:lineRule="auto"/>
              <w:rPr>
                <w:rFonts w:ascii="宋体" w:hAnsi="宋体" w:cs="Arial"/>
                <w:sz w:val="22"/>
              </w:rPr>
            </w:pPr>
            <w:r w:rsidRPr="00A1086E">
              <w:rPr>
                <w:rFonts w:ascii="宋体" w:hAnsi="宋体" w:cs="Arial" w:hint="eastAsia"/>
                <w:sz w:val="22"/>
              </w:rPr>
              <w:t>查看数据</w:t>
            </w:r>
            <w:r w:rsidRPr="00A1086E">
              <w:rPr>
                <w:rFonts w:ascii="宋体" w:hAnsi="宋体" w:cs="等线" w:hint="eastAsia"/>
                <w:sz w:val="22"/>
              </w:rPr>
              <w:t>库</w:t>
            </w:r>
            <w:r w:rsidRPr="00A1086E">
              <w:rPr>
                <w:rFonts w:ascii="宋体" w:hAnsi="宋体" w:cs="Arial" w:hint="eastAsia"/>
                <w:sz w:val="22"/>
              </w:rPr>
              <w:t>中间件发布过程中，集群是否可用性</w:t>
            </w:r>
          </w:p>
          <w:p w14:paraId="05969EE2" w14:textId="0D2FA12A" w:rsidR="00D83688" w:rsidRPr="00A1086E" w:rsidDel="00C2629B" w:rsidRDefault="00D83688" w:rsidP="00D83688">
            <w:pPr>
              <w:numPr>
                <w:ilvl w:val="0"/>
                <w:numId w:val="40"/>
              </w:numPr>
              <w:tabs>
                <w:tab w:val="left" w:pos="360"/>
              </w:tabs>
              <w:spacing w:line="240" w:lineRule="auto"/>
              <w:rPr>
                <w:del w:id="361" w:author="shi wei" w:date="2017-03-09T15:15:00Z"/>
                <w:rFonts w:ascii="宋体" w:hAnsi="宋体" w:cs="Arial"/>
                <w:sz w:val="22"/>
              </w:rPr>
            </w:pPr>
            <w:del w:id="362" w:author="shi wei" w:date="2017-03-09T15:15:00Z">
              <w:r w:rsidRPr="00A1086E" w:rsidDel="00C2629B">
                <w:rPr>
                  <w:rFonts w:ascii="宋体" w:hAnsi="宋体" w:cs="Arial" w:hint="eastAsia"/>
                  <w:sz w:val="22"/>
                </w:rPr>
                <w:delText>针对其中1个数据库节点发布DB2版本</w:delText>
              </w:r>
            </w:del>
          </w:p>
          <w:p w14:paraId="7E5A0A61" w14:textId="6478FED0" w:rsidR="00D83688" w:rsidRPr="00A1086E" w:rsidDel="00C2629B" w:rsidRDefault="00D83688" w:rsidP="00D83688">
            <w:pPr>
              <w:numPr>
                <w:ilvl w:val="0"/>
                <w:numId w:val="40"/>
              </w:numPr>
              <w:tabs>
                <w:tab w:val="left" w:pos="360"/>
              </w:tabs>
              <w:spacing w:line="240" w:lineRule="auto"/>
              <w:rPr>
                <w:del w:id="363" w:author="shi wei" w:date="2017-03-09T15:15:00Z"/>
                <w:rFonts w:ascii="宋体" w:hAnsi="宋体" w:cs="Arial"/>
                <w:sz w:val="22"/>
              </w:rPr>
            </w:pPr>
            <w:del w:id="364" w:author="shi wei" w:date="2017-03-09T15:15:00Z">
              <w:r w:rsidRPr="00A1086E" w:rsidDel="00C2629B">
                <w:rPr>
                  <w:rFonts w:ascii="宋体" w:hAnsi="宋体" w:cs="Arial" w:hint="eastAsia"/>
                  <w:sz w:val="22"/>
                </w:rPr>
                <w:delText>查看数据库节点发布过程中，集群是否可用性</w:delText>
              </w:r>
            </w:del>
          </w:p>
          <w:p w14:paraId="5F4D39FA" w14:textId="0CE9366C" w:rsidR="00D83688" w:rsidRPr="00A1086E" w:rsidRDefault="00D83688" w:rsidP="00D83688">
            <w:pPr>
              <w:numPr>
                <w:ilvl w:val="0"/>
                <w:numId w:val="40"/>
              </w:numPr>
              <w:tabs>
                <w:tab w:val="left" w:pos="360"/>
              </w:tabs>
              <w:spacing w:line="240" w:lineRule="auto"/>
              <w:rPr>
                <w:rFonts w:ascii="宋体" w:hAnsi="宋体" w:cs="Arial"/>
                <w:sz w:val="22"/>
              </w:rPr>
            </w:pPr>
            <w:del w:id="365" w:author="shi wei" w:date="2017-03-09T15:16:00Z">
              <w:r w:rsidRPr="00A1086E" w:rsidDel="00E04915">
                <w:rPr>
                  <w:rFonts w:ascii="宋体" w:hAnsi="宋体" w:cs="Arial" w:hint="eastAsia"/>
                  <w:sz w:val="22"/>
                </w:rPr>
                <w:delText>查看负载情况，是否符合负载系数</w:delText>
              </w:r>
            </w:del>
          </w:p>
        </w:tc>
      </w:tr>
      <w:tr w:rsidR="00D83688" w:rsidRPr="00A1086E" w14:paraId="597CF72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22C344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4DD8E0A" w14:textId="77777777" w:rsidR="00D83688" w:rsidRPr="00A1086E" w:rsidRDefault="00D83688" w:rsidP="00CB4AE6">
            <w:pPr>
              <w:spacing w:line="240" w:lineRule="auto"/>
              <w:ind w:firstLine="0"/>
              <w:rPr>
                <w:rFonts w:ascii="宋体" w:hAnsi="宋体" w:cs="Arial"/>
                <w:sz w:val="22"/>
              </w:rPr>
            </w:pPr>
            <w:r w:rsidRPr="00A1086E">
              <w:rPr>
                <w:rFonts w:ascii="宋体" w:hAnsi="宋体" w:cs="Arial" w:hint="eastAsia"/>
                <w:sz w:val="22"/>
              </w:rPr>
              <w:t>在数据</w:t>
            </w:r>
            <w:r w:rsidRPr="00A1086E">
              <w:rPr>
                <w:rFonts w:ascii="宋体" w:hAnsi="宋体" w:cs="等线" w:hint="eastAsia"/>
                <w:sz w:val="22"/>
              </w:rPr>
              <w:t>库</w:t>
            </w:r>
            <w:r w:rsidRPr="00A1086E">
              <w:rPr>
                <w:rFonts w:ascii="宋体" w:hAnsi="宋体" w:cs="Arial" w:hint="eastAsia"/>
                <w:sz w:val="22"/>
              </w:rPr>
              <w:t>中间件发布过程中，集群保持可用</w:t>
            </w:r>
          </w:p>
          <w:p w14:paraId="429EC2BD" w14:textId="3F73DE43" w:rsidR="00D83688" w:rsidRPr="00A1086E" w:rsidDel="00C2629B" w:rsidRDefault="00D83688" w:rsidP="00CB4AE6">
            <w:pPr>
              <w:spacing w:line="240" w:lineRule="auto"/>
              <w:ind w:firstLine="0"/>
              <w:rPr>
                <w:del w:id="366" w:author="shi wei" w:date="2017-03-09T15:15:00Z"/>
                <w:rFonts w:ascii="宋体" w:hAnsi="宋体" w:cs="Arial"/>
                <w:sz w:val="22"/>
              </w:rPr>
            </w:pPr>
            <w:del w:id="367" w:author="shi wei" w:date="2017-03-09T15:15:00Z">
              <w:r w:rsidRPr="00A1086E" w:rsidDel="00C2629B">
                <w:rPr>
                  <w:rFonts w:ascii="宋体" w:hAnsi="宋体" w:cs="Arial" w:hint="eastAsia"/>
                  <w:sz w:val="22"/>
                </w:rPr>
                <w:delText>在数据库节点发布过程中，集群保持可用</w:delText>
              </w:r>
            </w:del>
          </w:p>
          <w:p w14:paraId="5FA1B3D6" w14:textId="5714C455" w:rsidR="00D83688" w:rsidRPr="00A1086E" w:rsidRDefault="00D83688" w:rsidP="00CB4AE6">
            <w:pPr>
              <w:spacing w:line="240" w:lineRule="auto"/>
              <w:ind w:firstLine="0"/>
              <w:rPr>
                <w:rFonts w:ascii="宋体" w:hAnsi="宋体" w:cs="Arial"/>
                <w:sz w:val="22"/>
              </w:rPr>
            </w:pPr>
            <w:del w:id="368" w:author="shi wei" w:date="2017-03-09T15:16:00Z">
              <w:r w:rsidRPr="00A1086E" w:rsidDel="00E04915">
                <w:rPr>
                  <w:rFonts w:ascii="宋体" w:hAnsi="宋体" w:cs="Arial" w:hint="eastAsia"/>
                  <w:sz w:val="22"/>
                </w:rPr>
                <w:delText>负载系数生效</w:delText>
              </w:r>
            </w:del>
          </w:p>
        </w:tc>
      </w:tr>
      <w:tr w:rsidR="00D83688" w:rsidRPr="00A1086E" w14:paraId="69207CE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A2267E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0F307C8F" w14:textId="77777777" w:rsidR="00CB4AE6" w:rsidRPr="00A1086E" w:rsidRDefault="00CB4AE6" w:rsidP="00CB4AE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2274002" w14:textId="77777777" w:rsidR="00CB4AE6" w:rsidRPr="00A1086E" w:rsidRDefault="00CB4AE6" w:rsidP="00CB4AE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4F94032" w14:textId="46CF6032" w:rsidR="00D83688" w:rsidRPr="00A1086E" w:rsidRDefault="00CB4AE6" w:rsidP="00CB4AE6">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4A484316"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1E639ED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6ED1E63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57A9239" w14:textId="77777777" w:rsidR="00D83688" w:rsidRPr="00A1086E" w:rsidRDefault="00D83688" w:rsidP="00D83688">
            <w:pPr>
              <w:spacing w:line="240" w:lineRule="auto"/>
              <w:ind w:firstLine="0"/>
              <w:rPr>
                <w:rFonts w:ascii="宋体" w:hAnsi="宋体" w:cs="Arial"/>
                <w:kern w:val="0"/>
                <w:sz w:val="22"/>
              </w:rPr>
            </w:pPr>
          </w:p>
        </w:tc>
      </w:tr>
      <w:tr w:rsidR="00D83688" w:rsidRPr="00A1086E" w14:paraId="7B11926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1428D8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13CCC37"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4730EBC"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D08F0FB" w14:textId="77777777" w:rsidR="00D83688" w:rsidRPr="00A1086E" w:rsidRDefault="00D83688" w:rsidP="00D83688">
            <w:pPr>
              <w:spacing w:beforeLines="50" w:before="156" w:line="240" w:lineRule="auto"/>
              <w:ind w:firstLine="0"/>
              <w:rPr>
                <w:rFonts w:ascii="宋体" w:hAnsi="宋体" w:cs="Arial"/>
                <w:sz w:val="22"/>
              </w:rPr>
            </w:pPr>
          </w:p>
        </w:tc>
      </w:tr>
    </w:tbl>
    <w:p w14:paraId="0DB329D3" w14:textId="2C22FDA4" w:rsidR="00D83688" w:rsidRPr="00493B2D" w:rsidRDefault="00D83688" w:rsidP="00493B2D">
      <w:pPr>
        <w:pStyle w:val="30"/>
        <w:numPr>
          <w:ilvl w:val="2"/>
          <w:numId w:val="2"/>
        </w:numPr>
        <w:tabs>
          <w:tab w:val="left" w:pos="720"/>
        </w:tabs>
      </w:pPr>
      <w:bookmarkStart w:id="369" w:name="_Toc471846839"/>
      <w:bookmarkStart w:id="370" w:name="_Toc475119154"/>
      <w:r w:rsidRPr="00493B2D">
        <w:rPr>
          <w:rFonts w:hint="eastAsia"/>
        </w:rPr>
        <w:t>在线配置修改</w:t>
      </w:r>
      <w:bookmarkEnd w:id="369"/>
      <w:bookmarkEnd w:id="37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189BDF0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D582EB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B05CD2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在线配置修改</w:t>
            </w:r>
          </w:p>
        </w:tc>
      </w:tr>
      <w:tr w:rsidR="00D83688" w:rsidRPr="00A1086E" w14:paraId="4D33F50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EC8008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9C95E5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基础</w:t>
            </w:r>
          </w:p>
        </w:tc>
      </w:tr>
      <w:tr w:rsidR="00D83688" w:rsidRPr="00A1086E" w14:paraId="61DDBED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D4C292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DD43ABA"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分布式数据库是否支持在线配置修改</w:t>
            </w:r>
          </w:p>
        </w:tc>
      </w:tr>
      <w:tr w:rsidR="00D83688" w:rsidRPr="00A1086E" w14:paraId="6351486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2EE628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5E4749AF" w14:textId="77777777" w:rsidR="00D83688" w:rsidRPr="00A1086E" w:rsidRDefault="00D83688" w:rsidP="00D83688">
            <w:pPr>
              <w:numPr>
                <w:ilvl w:val="0"/>
                <w:numId w:val="41"/>
              </w:numPr>
              <w:tabs>
                <w:tab w:val="left" w:pos="360"/>
              </w:tabs>
              <w:snapToGrid w:val="0"/>
              <w:spacing w:line="160" w:lineRule="atLeast"/>
              <w:rPr>
                <w:rFonts w:ascii="宋体" w:hAnsi="宋体" w:cs="Arial"/>
                <w:sz w:val="22"/>
              </w:rPr>
            </w:pPr>
            <w:r w:rsidRPr="00A1086E">
              <w:rPr>
                <w:rFonts w:ascii="宋体" w:hAnsi="宋体" w:cs="Arial" w:hint="eastAsia"/>
                <w:sz w:val="22"/>
              </w:rPr>
              <w:t>启动管理平台</w:t>
            </w:r>
          </w:p>
          <w:p w14:paraId="6FE29A95" w14:textId="77777777" w:rsidR="00D83688" w:rsidRPr="00A1086E" w:rsidRDefault="00D83688" w:rsidP="00D83688">
            <w:pPr>
              <w:numPr>
                <w:ilvl w:val="0"/>
                <w:numId w:val="41"/>
              </w:numPr>
              <w:tabs>
                <w:tab w:val="left" w:pos="360"/>
              </w:tabs>
              <w:snapToGrid w:val="0"/>
              <w:spacing w:line="160" w:lineRule="atLeast"/>
              <w:rPr>
                <w:rFonts w:ascii="宋体" w:hAnsi="宋体" w:cs="Arial"/>
                <w:sz w:val="22"/>
              </w:rPr>
            </w:pPr>
            <w:r w:rsidRPr="00A1086E">
              <w:rPr>
                <w:rFonts w:ascii="宋体" w:hAnsi="宋体" w:cs="Arial" w:hint="eastAsia"/>
                <w:sz w:val="22"/>
              </w:rPr>
              <w:t>部署并启动数据</w:t>
            </w:r>
            <w:r w:rsidRPr="00A1086E">
              <w:rPr>
                <w:rFonts w:ascii="宋体" w:hAnsi="宋体" w:cs="等线" w:hint="eastAsia"/>
                <w:sz w:val="22"/>
              </w:rPr>
              <w:t>库</w:t>
            </w:r>
            <w:r w:rsidRPr="00A1086E">
              <w:rPr>
                <w:rFonts w:ascii="宋体" w:hAnsi="宋体" w:cs="Arial" w:hint="eastAsia"/>
                <w:sz w:val="22"/>
              </w:rPr>
              <w:t>中间件</w:t>
            </w:r>
          </w:p>
        </w:tc>
      </w:tr>
      <w:tr w:rsidR="00D83688" w:rsidRPr="00A1086E" w14:paraId="0C9AD76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054790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3B2FB6D" w14:textId="77777777" w:rsidR="00D83688" w:rsidRPr="00A1086E" w:rsidRDefault="00D83688" w:rsidP="00D83688">
            <w:pPr>
              <w:numPr>
                <w:ilvl w:val="0"/>
                <w:numId w:val="42"/>
              </w:numPr>
              <w:tabs>
                <w:tab w:val="left" w:pos="360"/>
              </w:tabs>
              <w:spacing w:line="240" w:lineRule="auto"/>
              <w:rPr>
                <w:rFonts w:ascii="宋体" w:hAnsi="宋体" w:cs="Arial"/>
                <w:sz w:val="22"/>
              </w:rPr>
            </w:pPr>
            <w:r w:rsidRPr="00A1086E">
              <w:rPr>
                <w:rFonts w:ascii="宋体" w:hAnsi="宋体" w:cs="Arial"/>
                <w:sz w:val="22"/>
              </w:rPr>
              <w:t xml:space="preserve">通过管理平台查看数据库中间件连接闲置时间，将值设置为10s </w:t>
            </w:r>
          </w:p>
          <w:p w14:paraId="046432D5" w14:textId="2C5B36B8" w:rsidR="00D83688" w:rsidRPr="00A1086E" w:rsidRDefault="00471031" w:rsidP="00D83688">
            <w:pPr>
              <w:numPr>
                <w:ilvl w:val="0"/>
                <w:numId w:val="42"/>
              </w:numPr>
              <w:tabs>
                <w:tab w:val="left" w:pos="360"/>
              </w:tabs>
              <w:spacing w:line="240" w:lineRule="auto"/>
              <w:rPr>
                <w:rFonts w:ascii="宋体" w:hAnsi="宋体" w:cs="Arial"/>
                <w:sz w:val="22"/>
              </w:rPr>
            </w:pPr>
            <w:r w:rsidRPr="00471031">
              <w:rPr>
                <w:rFonts w:ascii="宋体" w:hAnsi="宋体" w:cs="Arial" w:hint="eastAsia"/>
                <w:color w:val="00B0F0"/>
                <w:sz w:val="22"/>
              </w:rPr>
              <w:t>新建数据库连接到中间件，</w:t>
            </w:r>
            <w:r w:rsidR="00D83688" w:rsidRPr="00A1086E">
              <w:rPr>
                <w:rFonts w:ascii="宋体" w:hAnsi="宋体" w:cs="Arial"/>
                <w:sz w:val="22"/>
              </w:rPr>
              <w:t>等待15秒，执行select 1操作查看是否重建连接或执行成功，修改wait_timeout值设置为20s</w:t>
            </w:r>
          </w:p>
          <w:p w14:paraId="12FECBA1" w14:textId="77777777" w:rsidR="00D83688" w:rsidRPr="00A1086E" w:rsidRDefault="00D83688" w:rsidP="00D83688">
            <w:pPr>
              <w:numPr>
                <w:ilvl w:val="0"/>
                <w:numId w:val="42"/>
              </w:numPr>
              <w:tabs>
                <w:tab w:val="left" w:pos="360"/>
              </w:tabs>
              <w:spacing w:line="240" w:lineRule="auto"/>
              <w:rPr>
                <w:rFonts w:ascii="宋体" w:hAnsi="宋体" w:cs="Arial"/>
                <w:sz w:val="22"/>
              </w:rPr>
            </w:pPr>
            <w:r w:rsidRPr="00A1086E">
              <w:rPr>
                <w:rFonts w:ascii="宋体" w:hAnsi="宋体" w:cs="Arial"/>
                <w:sz w:val="22"/>
              </w:rPr>
              <w:t>等待15秒，执行select 1操作查看是否重建连接或执行成功</w:t>
            </w:r>
          </w:p>
          <w:p w14:paraId="53D6A672" w14:textId="77777777" w:rsidR="00D83688" w:rsidRPr="00A1086E" w:rsidRDefault="00D83688" w:rsidP="00D83688">
            <w:pPr>
              <w:numPr>
                <w:ilvl w:val="0"/>
                <w:numId w:val="42"/>
              </w:numPr>
              <w:tabs>
                <w:tab w:val="left" w:pos="360"/>
              </w:tabs>
              <w:spacing w:line="240" w:lineRule="auto"/>
              <w:rPr>
                <w:rFonts w:ascii="宋体" w:hAnsi="宋体" w:cs="Arial"/>
                <w:sz w:val="22"/>
              </w:rPr>
            </w:pPr>
            <w:r w:rsidRPr="00A1086E">
              <w:rPr>
                <w:rFonts w:ascii="宋体" w:hAnsi="宋体" w:cs="Arial"/>
                <w:sz w:val="22"/>
              </w:rPr>
              <w:t>通过管理平台查看数据库中间件最大连接数，将值设置</w:t>
            </w:r>
            <w:r w:rsidRPr="00A1086E">
              <w:rPr>
                <w:rFonts w:ascii="宋体" w:hAnsi="宋体" w:cs="Arial" w:hint="eastAsia"/>
                <w:sz w:val="22"/>
              </w:rPr>
              <w:t>为5，</w:t>
            </w:r>
            <w:r w:rsidRPr="00A1086E">
              <w:rPr>
                <w:rFonts w:ascii="宋体" w:hAnsi="宋体" w:cs="Arial"/>
                <w:sz w:val="22"/>
              </w:rPr>
              <w:t>利用mysql客户端，创建6个连接，查看是否创建成功</w:t>
            </w:r>
          </w:p>
          <w:p w14:paraId="6CBC3DC6" w14:textId="2D670A1E" w:rsidR="002B57B6" w:rsidRPr="004D12DC" w:rsidRDefault="00D83688">
            <w:pPr>
              <w:numPr>
                <w:ilvl w:val="0"/>
                <w:numId w:val="42"/>
              </w:numPr>
              <w:tabs>
                <w:tab w:val="left" w:pos="360"/>
              </w:tabs>
              <w:spacing w:line="240" w:lineRule="auto"/>
              <w:rPr>
                <w:rFonts w:ascii="宋体" w:hAnsi="宋体" w:cs="Arial"/>
                <w:sz w:val="22"/>
              </w:rPr>
            </w:pPr>
            <w:r w:rsidRPr="00A1086E">
              <w:rPr>
                <w:rFonts w:ascii="宋体" w:hAnsi="宋体" w:cs="Arial"/>
                <w:sz w:val="22"/>
              </w:rPr>
              <w:t>修改最大连接数10，利用mysql客户端，创建6个连接，查看是否创建成功</w:t>
            </w:r>
          </w:p>
        </w:tc>
      </w:tr>
      <w:tr w:rsidR="00D83688" w:rsidRPr="00A1086E" w14:paraId="65E28AB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B45873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0C0719A" w14:textId="6024C6E0" w:rsidR="009823D9" w:rsidRDefault="009823D9" w:rsidP="00D83688">
            <w:pPr>
              <w:spacing w:line="240" w:lineRule="auto"/>
              <w:ind w:firstLine="0"/>
              <w:rPr>
                <w:ins w:id="371" w:author="shi wei" w:date="2017-03-09T15:23:00Z"/>
                <w:rFonts w:ascii="宋体" w:hAnsi="宋体" w:cs="Arial"/>
                <w:sz w:val="22"/>
              </w:rPr>
            </w:pPr>
            <w:del w:id="372" w:author="shi wei" w:date="2017-03-09T15:23:00Z">
              <w:r w:rsidRPr="00A1086E" w:rsidDel="00B15EE2">
                <w:rPr>
                  <w:rFonts w:ascii="宋体" w:hAnsi="宋体" w:cs="Arial"/>
                  <w:sz w:val="22"/>
                </w:rPr>
                <w:delText>修改连接闲置时间前</w:delText>
              </w:r>
              <w:r w:rsidDel="00B15EE2">
                <w:rPr>
                  <w:rFonts w:ascii="宋体" w:hAnsi="宋体" w:cs="Arial" w:hint="eastAsia"/>
                  <w:sz w:val="22"/>
                </w:rPr>
                <w:delText>会</w:delText>
              </w:r>
              <w:r w:rsidRPr="00A1086E" w:rsidDel="00B15EE2">
                <w:rPr>
                  <w:rFonts w:ascii="宋体" w:hAnsi="宋体" w:cs="Arial"/>
                  <w:sz w:val="22"/>
                </w:rPr>
                <w:delText>重建连接</w:delText>
              </w:r>
              <w:r w:rsidRPr="009823D9" w:rsidDel="00B15EE2">
                <w:rPr>
                  <w:rFonts w:ascii="宋体" w:hAnsi="宋体" w:cs="Arial" w:hint="eastAsia"/>
                  <w:color w:val="00B0F0"/>
                  <w:sz w:val="22"/>
                </w:rPr>
                <w:delText>再执行语句</w:delText>
              </w:r>
              <w:r w:rsidRPr="00A1086E" w:rsidDel="00B15EE2">
                <w:rPr>
                  <w:rFonts w:ascii="宋体" w:hAnsi="宋体" w:cs="Arial"/>
                  <w:sz w:val="22"/>
                </w:rPr>
                <w:delText>，修改后执行成功</w:delText>
              </w:r>
            </w:del>
          </w:p>
          <w:p w14:paraId="7DEE6127" w14:textId="01D323FA" w:rsidR="00B15EE2" w:rsidRPr="00144E44" w:rsidRDefault="00B15EE2" w:rsidP="00D83688">
            <w:pPr>
              <w:spacing w:line="240" w:lineRule="auto"/>
              <w:ind w:firstLine="0"/>
              <w:rPr>
                <w:rFonts w:ascii="宋体" w:hAnsi="宋体" w:cs="Arial"/>
                <w:color w:val="00B0F0"/>
                <w:sz w:val="22"/>
              </w:rPr>
            </w:pPr>
            <w:ins w:id="373" w:author="shi wei" w:date="2017-03-09T15:23:00Z">
              <w:r w:rsidRPr="00A1086E">
                <w:rPr>
                  <w:rFonts w:ascii="宋体" w:hAnsi="宋体" w:cs="Arial"/>
                  <w:sz w:val="22"/>
                </w:rPr>
                <w:t>闲置时间</w:t>
              </w:r>
              <w:r w:rsidR="00B35C6D">
                <w:rPr>
                  <w:rFonts w:ascii="宋体" w:hAnsi="宋体" w:cs="Arial" w:hint="eastAsia"/>
                  <w:sz w:val="22"/>
                </w:rPr>
                <w:t>为10s时，执行select</w:t>
              </w:r>
              <w:r w:rsidR="00B35C6D">
                <w:rPr>
                  <w:rFonts w:ascii="宋体" w:hAnsi="宋体" w:cs="Arial"/>
                  <w:sz w:val="22"/>
                </w:rPr>
                <w:t xml:space="preserve"> 1</w:t>
              </w:r>
              <w:r w:rsidR="00F66F87">
                <w:rPr>
                  <w:rFonts w:ascii="宋体" w:hAnsi="宋体" w:cs="Arial" w:hint="eastAsia"/>
                  <w:sz w:val="22"/>
                </w:rPr>
                <w:t>发现</w:t>
              </w:r>
            </w:ins>
            <w:ins w:id="374" w:author="shi wei" w:date="2017-03-09T15:24:00Z">
              <w:r w:rsidR="00F66F87">
                <w:rPr>
                  <w:rFonts w:ascii="宋体" w:hAnsi="宋体" w:cs="Arial" w:hint="eastAsia"/>
                  <w:sz w:val="22"/>
                </w:rPr>
                <w:t>连接丢失</w:t>
              </w:r>
            </w:ins>
            <w:ins w:id="375" w:author="shi wei" w:date="2017-03-09T15:23:00Z">
              <w:r w:rsidR="00B35C6D">
                <w:rPr>
                  <w:rFonts w:ascii="宋体" w:hAnsi="宋体" w:cs="Arial" w:hint="eastAsia"/>
                  <w:sz w:val="22"/>
                </w:rPr>
                <w:t>，闲置时间为20s时，执行select</w:t>
              </w:r>
              <w:r w:rsidR="00B35C6D">
                <w:rPr>
                  <w:rFonts w:ascii="宋体" w:hAnsi="宋体" w:cs="Arial"/>
                  <w:sz w:val="22"/>
                </w:rPr>
                <w:t xml:space="preserve"> 1</w:t>
              </w:r>
            </w:ins>
            <w:ins w:id="376" w:author="shi wei" w:date="2017-03-09T15:24:00Z">
              <w:r w:rsidR="00F66F87">
                <w:rPr>
                  <w:rFonts w:ascii="宋体" w:hAnsi="宋体" w:cs="Arial" w:hint="eastAsia"/>
                  <w:sz w:val="22"/>
                </w:rPr>
                <w:t>操作成功</w:t>
              </w:r>
            </w:ins>
            <w:ins w:id="377" w:author="shi wei" w:date="2017-03-09T15:23:00Z">
              <w:r w:rsidR="00B35C6D">
                <w:rPr>
                  <w:rFonts w:ascii="宋体" w:hAnsi="宋体" w:cs="Arial" w:hint="eastAsia"/>
                  <w:sz w:val="22"/>
                </w:rPr>
                <w:t>。</w:t>
              </w:r>
            </w:ins>
          </w:p>
          <w:p w14:paraId="1FF3C53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sz w:val="22"/>
              </w:rPr>
              <w:t>修改最大连接数前超过5个后创建失败，修改后创建成功</w:t>
            </w:r>
          </w:p>
        </w:tc>
      </w:tr>
      <w:tr w:rsidR="00D83688" w:rsidRPr="00A1086E" w14:paraId="74542B0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EF0EC0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08307FD" w14:textId="77777777" w:rsidR="00DA7D2E" w:rsidRPr="00A1086E" w:rsidRDefault="00DA7D2E" w:rsidP="00DA7D2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DD634AD" w14:textId="77777777" w:rsidR="00DA7D2E" w:rsidRPr="00A1086E" w:rsidRDefault="00DA7D2E" w:rsidP="00DA7D2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B9C401B" w14:textId="3B3AE1AC" w:rsidR="00D83688" w:rsidRPr="00A1086E" w:rsidRDefault="00DA7D2E" w:rsidP="00DA7D2E">
            <w:pPr>
              <w:spacing w:line="240" w:lineRule="auto"/>
              <w:ind w:firstLine="0"/>
              <w:rPr>
                <w:rFonts w:ascii="宋体" w:hAnsi="宋体" w:cs="Arial"/>
                <w:sz w:val="22"/>
              </w:rPr>
            </w:pPr>
            <w:r w:rsidRPr="00A1086E">
              <w:rPr>
                <w:rFonts w:ascii="宋体" w:hAnsi="宋体" w:cs="Arial"/>
                <w:i/>
                <w:color w:val="C00000"/>
                <w:sz w:val="22"/>
              </w:rPr>
              <w:t>A:较好完成，</w:t>
            </w:r>
            <w:del w:id="378" w:author="shi wei" w:date="2017-03-09T15:24:00Z">
              <w:r w:rsidRPr="00A1086E" w:rsidDel="004934E9">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45B63B92"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5C0419A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2459727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689F630" w14:textId="77777777" w:rsidR="00D83688" w:rsidRPr="00A1086E" w:rsidRDefault="00D83688" w:rsidP="00D83688">
            <w:pPr>
              <w:spacing w:line="240" w:lineRule="auto"/>
              <w:ind w:firstLine="0"/>
              <w:rPr>
                <w:rFonts w:ascii="宋体" w:hAnsi="宋体" w:cs="Arial"/>
                <w:kern w:val="0"/>
                <w:sz w:val="22"/>
              </w:rPr>
            </w:pPr>
          </w:p>
        </w:tc>
      </w:tr>
      <w:tr w:rsidR="00D83688" w:rsidRPr="00A1086E" w14:paraId="5C688CD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B18295A"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8F74F50"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72AAA65F"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7BD8373" w14:textId="77777777" w:rsidR="00D83688" w:rsidRPr="00A1086E" w:rsidRDefault="00D83688" w:rsidP="00D83688">
            <w:pPr>
              <w:spacing w:beforeLines="50" w:before="156" w:line="240" w:lineRule="auto"/>
              <w:ind w:firstLine="0"/>
              <w:rPr>
                <w:rFonts w:ascii="宋体" w:hAnsi="宋体" w:cs="Arial"/>
                <w:sz w:val="22"/>
              </w:rPr>
            </w:pPr>
          </w:p>
        </w:tc>
      </w:tr>
    </w:tbl>
    <w:p w14:paraId="66B75949" w14:textId="77777777" w:rsidR="00D83688" w:rsidRPr="00493B2D" w:rsidRDefault="00D83688" w:rsidP="00493B2D">
      <w:pPr>
        <w:pStyle w:val="30"/>
        <w:numPr>
          <w:ilvl w:val="2"/>
          <w:numId w:val="2"/>
        </w:numPr>
        <w:tabs>
          <w:tab w:val="left" w:pos="720"/>
        </w:tabs>
      </w:pPr>
      <w:bookmarkStart w:id="379" w:name="_Toc471846840"/>
      <w:bookmarkStart w:id="380" w:name="_Toc475119155"/>
      <w:r w:rsidRPr="00493B2D">
        <w:rPr>
          <w:rFonts w:hint="eastAsia"/>
        </w:rPr>
        <w:t>在线建表、建全局序列</w:t>
      </w:r>
      <w:bookmarkEnd w:id="379"/>
      <w:bookmarkEnd w:id="38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510CFAF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2E934B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798193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在线建表、建全局序列</w:t>
            </w:r>
          </w:p>
        </w:tc>
      </w:tr>
      <w:tr w:rsidR="00D83688" w:rsidRPr="00A1086E" w14:paraId="2896098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A04022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06D4B0FA"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核心</w:t>
            </w:r>
          </w:p>
        </w:tc>
      </w:tr>
      <w:tr w:rsidR="00D83688" w:rsidRPr="00A1086E" w14:paraId="3F84F1A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EF7C44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230A70A"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分布式数据库是否支持</w:t>
            </w:r>
            <w:r w:rsidRPr="00A1086E">
              <w:rPr>
                <w:rFonts w:ascii="宋体" w:hAnsi="宋体" w:cs="Arial" w:hint="eastAsia"/>
                <w:sz w:val="22"/>
              </w:rPr>
              <w:t>在线建表、建全局序列</w:t>
            </w:r>
          </w:p>
        </w:tc>
      </w:tr>
      <w:tr w:rsidR="00D83688" w:rsidRPr="00A1086E" w14:paraId="24A67AF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A37E81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DCF9251" w14:textId="6BD40BDE" w:rsidR="00D83688" w:rsidRPr="00A1086E" w:rsidDel="005B257B" w:rsidRDefault="00D83688" w:rsidP="00D83688">
            <w:pPr>
              <w:numPr>
                <w:ilvl w:val="0"/>
                <w:numId w:val="43"/>
              </w:numPr>
              <w:tabs>
                <w:tab w:val="left" w:pos="360"/>
              </w:tabs>
              <w:snapToGrid w:val="0"/>
              <w:spacing w:line="160" w:lineRule="atLeast"/>
              <w:rPr>
                <w:del w:id="381" w:author="shi wei" w:date="2017-03-09T14:22:00Z"/>
                <w:rFonts w:ascii="宋体" w:hAnsi="宋体" w:cs="Arial"/>
                <w:sz w:val="22"/>
              </w:rPr>
            </w:pPr>
            <w:del w:id="382" w:author="shi wei" w:date="2017-03-09T14:22:00Z">
              <w:r w:rsidRPr="00A1086E" w:rsidDel="005B257B">
                <w:rPr>
                  <w:rFonts w:ascii="宋体" w:hAnsi="宋体" w:cs="Arial" w:hint="eastAsia"/>
                  <w:sz w:val="22"/>
                </w:rPr>
                <w:delText>启动管理平台</w:delText>
              </w:r>
            </w:del>
          </w:p>
          <w:p w14:paraId="1F2D3712" w14:textId="77777777" w:rsidR="00D83688" w:rsidRPr="00A1086E" w:rsidRDefault="00D83688" w:rsidP="00D83688">
            <w:pPr>
              <w:numPr>
                <w:ilvl w:val="0"/>
                <w:numId w:val="43"/>
              </w:numPr>
              <w:tabs>
                <w:tab w:val="left" w:pos="360"/>
              </w:tabs>
              <w:snapToGrid w:val="0"/>
              <w:spacing w:line="160" w:lineRule="atLeast"/>
              <w:rPr>
                <w:rFonts w:ascii="宋体" w:hAnsi="宋体" w:cs="Arial"/>
                <w:sz w:val="22"/>
              </w:rPr>
            </w:pPr>
            <w:r w:rsidRPr="00A1086E">
              <w:rPr>
                <w:rFonts w:ascii="宋体" w:hAnsi="宋体" w:cs="Arial" w:hint="eastAsia"/>
                <w:sz w:val="22"/>
              </w:rPr>
              <w:t>部署并启动数据</w:t>
            </w:r>
            <w:r w:rsidRPr="00A1086E">
              <w:rPr>
                <w:rFonts w:ascii="宋体" w:hAnsi="宋体" w:cs="等线" w:hint="eastAsia"/>
                <w:sz w:val="22"/>
              </w:rPr>
              <w:t>库</w:t>
            </w:r>
            <w:r w:rsidRPr="00A1086E">
              <w:rPr>
                <w:rFonts w:ascii="宋体" w:hAnsi="宋体" w:cs="Arial" w:hint="eastAsia"/>
                <w:sz w:val="22"/>
              </w:rPr>
              <w:t>中间件</w:t>
            </w:r>
          </w:p>
        </w:tc>
      </w:tr>
      <w:tr w:rsidR="00D83688" w:rsidRPr="00A1086E" w14:paraId="751534C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1C73B6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33DCB2E" w14:textId="7D5C55B9" w:rsidR="00D83688" w:rsidRPr="00A1086E" w:rsidRDefault="00D83688" w:rsidP="00D83688">
            <w:pPr>
              <w:numPr>
                <w:ilvl w:val="0"/>
                <w:numId w:val="44"/>
              </w:numPr>
              <w:tabs>
                <w:tab w:val="left" w:pos="360"/>
              </w:tabs>
              <w:spacing w:line="240" w:lineRule="auto"/>
              <w:rPr>
                <w:rFonts w:ascii="宋体" w:hAnsi="宋体" w:cs="Arial"/>
                <w:sz w:val="22"/>
              </w:rPr>
            </w:pPr>
            <w:del w:id="383" w:author="shi wei" w:date="2017-03-09T14:23:00Z">
              <w:r w:rsidRPr="00A1086E" w:rsidDel="005B257B">
                <w:rPr>
                  <w:rFonts w:ascii="宋体" w:hAnsi="宋体" w:cs="Arial" w:hint="eastAsia"/>
                  <w:sz w:val="22"/>
                </w:rPr>
                <w:delText>通过管理平台</w:delText>
              </w:r>
            </w:del>
            <w:r w:rsidRPr="00A1086E">
              <w:rPr>
                <w:rFonts w:ascii="宋体" w:hAnsi="宋体" w:cs="Arial" w:hint="eastAsia"/>
                <w:sz w:val="22"/>
              </w:rPr>
              <w:t>在线建表查看是否可用</w:t>
            </w:r>
            <w:r w:rsidR="00C51A54" w:rsidRPr="00C51A54">
              <w:rPr>
                <w:rFonts w:ascii="宋体" w:hAnsi="宋体" w:cs="Arial" w:hint="eastAsia"/>
                <w:color w:val="00B0F0"/>
                <w:sz w:val="22"/>
              </w:rPr>
              <w:t>(</w:t>
            </w:r>
            <w:ins w:id="384" w:author="shi wei" w:date="2017-03-09T14:23:00Z">
              <w:r w:rsidR="00506058">
                <w:rPr>
                  <w:rFonts w:ascii="宋体" w:hAnsi="宋体" w:cs="Arial" w:hint="eastAsia"/>
                  <w:color w:val="00B0F0"/>
                  <w:sz w:val="22"/>
                </w:rPr>
                <w:t>sql</w:t>
              </w:r>
              <w:r w:rsidR="001748ED">
                <w:rPr>
                  <w:rFonts w:ascii="宋体" w:hAnsi="宋体" w:cs="Arial" w:hint="eastAsia"/>
                  <w:color w:val="00B0F0"/>
                  <w:sz w:val="22"/>
                </w:rPr>
                <w:t>同</w:t>
              </w:r>
            </w:ins>
            <w:del w:id="385" w:author="shi wei" w:date="2017-03-09T14:23:00Z">
              <w:r w:rsidR="00C51A54" w:rsidRPr="00C51A54" w:rsidDel="001748ED">
                <w:rPr>
                  <w:rFonts w:ascii="宋体" w:hAnsi="宋体" w:cs="Arial" w:hint="eastAsia"/>
                  <w:color w:val="00B0F0"/>
                  <w:sz w:val="22"/>
                </w:rPr>
                <w:delText>参考</w:delText>
              </w:r>
            </w:del>
            <w:r w:rsidR="00C51A54" w:rsidRPr="00C51A54">
              <w:rPr>
                <w:rFonts w:ascii="宋体" w:hAnsi="宋体" w:cs="Arial" w:hint="eastAsia"/>
                <w:color w:val="00B0F0"/>
                <w:sz w:val="22"/>
              </w:rPr>
              <w:t>用例4.1.2)</w:t>
            </w:r>
          </w:p>
          <w:p w14:paraId="24A8A6D6" w14:textId="77777777" w:rsidR="00D83688" w:rsidRPr="00A1086E" w:rsidRDefault="00D83688" w:rsidP="00D83688">
            <w:pPr>
              <w:numPr>
                <w:ilvl w:val="0"/>
                <w:numId w:val="44"/>
              </w:numPr>
              <w:tabs>
                <w:tab w:val="left" w:pos="360"/>
              </w:tabs>
              <w:spacing w:line="240" w:lineRule="auto"/>
              <w:rPr>
                <w:rFonts w:ascii="宋体" w:hAnsi="宋体" w:cs="Arial"/>
                <w:sz w:val="22"/>
              </w:rPr>
            </w:pPr>
            <w:r w:rsidRPr="00A1086E">
              <w:rPr>
                <w:rFonts w:ascii="宋体" w:hAnsi="宋体" w:cs="Arial" w:hint="eastAsia"/>
                <w:sz w:val="22"/>
              </w:rPr>
              <w:t>在线建全局序列查看是否可用</w:t>
            </w:r>
          </w:p>
        </w:tc>
      </w:tr>
      <w:tr w:rsidR="00D83688" w:rsidRPr="00A1086E" w14:paraId="5354764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996E31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C924B0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在线建表、全局序列全部可以正常使用</w:t>
            </w:r>
          </w:p>
        </w:tc>
      </w:tr>
      <w:tr w:rsidR="00D83688" w:rsidRPr="00A1086E" w14:paraId="48295CA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A4A408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8129ADB" w14:textId="77777777" w:rsidR="004465F8" w:rsidRPr="00A1086E" w:rsidRDefault="004465F8" w:rsidP="004465F8">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CCB8CB1" w14:textId="77777777" w:rsidR="004465F8" w:rsidRPr="00A1086E" w:rsidRDefault="004465F8" w:rsidP="004465F8">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D999657" w14:textId="38217F45" w:rsidR="00D83688" w:rsidRPr="00A1086E" w:rsidRDefault="004465F8" w:rsidP="004465F8">
            <w:pPr>
              <w:spacing w:line="240" w:lineRule="auto"/>
              <w:ind w:firstLine="0"/>
              <w:rPr>
                <w:rFonts w:ascii="宋体" w:hAnsi="宋体" w:cs="Arial"/>
                <w:sz w:val="22"/>
              </w:rPr>
            </w:pPr>
            <w:r w:rsidRPr="00A1086E">
              <w:rPr>
                <w:rFonts w:ascii="宋体" w:hAnsi="宋体" w:cs="Arial"/>
                <w:i/>
                <w:color w:val="C00000"/>
                <w:sz w:val="22"/>
              </w:rPr>
              <w:t>A:较好完成，</w:t>
            </w:r>
            <w:del w:id="386" w:author="shi wei" w:date="2017-03-09T14:24:00Z">
              <w:r w:rsidRPr="00A1086E" w:rsidDel="003B233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1F5EC307"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75D42C5C"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67B6C06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8FF25EC" w14:textId="77777777" w:rsidR="00D83688" w:rsidRPr="00A1086E" w:rsidRDefault="00D83688" w:rsidP="00D83688">
            <w:pPr>
              <w:spacing w:line="240" w:lineRule="auto"/>
              <w:ind w:firstLine="0"/>
              <w:rPr>
                <w:rFonts w:ascii="宋体" w:hAnsi="宋体" w:cs="Arial"/>
                <w:kern w:val="0"/>
                <w:sz w:val="22"/>
              </w:rPr>
            </w:pPr>
          </w:p>
        </w:tc>
      </w:tr>
      <w:tr w:rsidR="00D83688" w:rsidRPr="00A1086E" w14:paraId="27B63B1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16C936D"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D6072B3"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481CF60C"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1A180CF8" w14:textId="77777777" w:rsidR="00D83688" w:rsidRPr="00A1086E" w:rsidRDefault="00D83688" w:rsidP="00D83688">
            <w:pPr>
              <w:spacing w:beforeLines="50" w:before="156" w:line="240" w:lineRule="auto"/>
              <w:ind w:firstLine="0"/>
              <w:rPr>
                <w:rFonts w:ascii="宋体" w:hAnsi="宋体" w:cs="Arial"/>
                <w:sz w:val="22"/>
              </w:rPr>
            </w:pPr>
          </w:p>
        </w:tc>
      </w:tr>
    </w:tbl>
    <w:p w14:paraId="77D6D051" w14:textId="77777777" w:rsidR="00D83688" w:rsidRPr="00493B2D" w:rsidRDefault="00D83688" w:rsidP="00493B2D">
      <w:pPr>
        <w:pStyle w:val="30"/>
        <w:numPr>
          <w:ilvl w:val="2"/>
          <w:numId w:val="2"/>
        </w:numPr>
        <w:tabs>
          <w:tab w:val="left" w:pos="720"/>
        </w:tabs>
      </w:pPr>
      <w:bookmarkStart w:id="387" w:name="_Toc471846841"/>
      <w:bookmarkStart w:id="388" w:name="_Toc475119156"/>
      <w:r w:rsidRPr="00493B2D">
        <w:rPr>
          <w:rFonts w:hint="eastAsia"/>
        </w:rPr>
        <w:t>管理命令</w:t>
      </w:r>
      <w:bookmarkEnd w:id="387"/>
      <w:bookmarkEnd w:id="388"/>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4E8FB34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702AF8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D13E04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管理命令</w:t>
            </w:r>
          </w:p>
        </w:tc>
      </w:tr>
      <w:tr w:rsidR="00D83688" w:rsidRPr="00A1086E" w14:paraId="413C1D3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9DE4A97" w14:textId="6B01E832" w:rsidR="00D83688" w:rsidRPr="00A1086E" w:rsidRDefault="0031795E"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FE076D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基本</w:t>
            </w:r>
          </w:p>
        </w:tc>
      </w:tr>
      <w:tr w:rsidR="00D83688" w:rsidRPr="00A1086E" w14:paraId="545135C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A391A7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BB971D8"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分布式数据库的管理命令功能</w:t>
            </w:r>
          </w:p>
        </w:tc>
      </w:tr>
      <w:tr w:rsidR="00D83688" w:rsidRPr="00A1086E" w14:paraId="06E287D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A89B42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FD0AB89" w14:textId="77777777" w:rsidR="00D83688" w:rsidRPr="00A1086E" w:rsidRDefault="00D83688" w:rsidP="00D83688">
            <w:pPr>
              <w:numPr>
                <w:ilvl w:val="0"/>
                <w:numId w:val="45"/>
              </w:numPr>
              <w:tabs>
                <w:tab w:val="left" w:pos="360"/>
              </w:tabs>
              <w:snapToGrid w:val="0"/>
              <w:spacing w:line="160" w:lineRule="atLeast"/>
              <w:rPr>
                <w:rFonts w:ascii="宋体" w:hAnsi="宋体" w:cs="Arial"/>
                <w:sz w:val="22"/>
              </w:rPr>
            </w:pPr>
            <w:r w:rsidRPr="00A1086E">
              <w:rPr>
                <w:rFonts w:ascii="宋体" w:hAnsi="宋体" w:cs="Arial" w:hint="eastAsia"/>
                <w:sz w:val="22"/>
              </w:rPr>
              <w:t>部署并启动数据</w:t>
            </w:r>
            <w:r w:rsidRPr="00A1086E">
              <w:rPr>
                <w:rFonts w:ascii="宋体" w:hAnsi="宋体" w:cs="等线" w:hint="eastAsia"/>
                <w:sz w:val="22"/>
              </w:rPr>
              <w:t>库</w:t>
            </w:r>
            <w:r w:rsidRPr="00A1086E">
              <w:rPr>
                <w:rFonts w:ascii="宋体" w:hAnsi="宋体" w:cs="Arial" w:hint="eastAsia"/>
                <w:sz w:val="22"/>
              </w:rPr>
              <w:t>中间件</w:t>
            </w:r>
          </w:p>
          <w:p w14:paraId="2351742C" w14:textId="77777777" w:rsidR="00D83688" w:rsidRPr="00A1086E" w:rsidRDefault="00D83688" w:rsidP="00D83688">
            <w:pPr>
              <w:numPr>
                <w:ilvl w:val="0"/>
                <w:numId w:val="45"/>
              </w:numPr>
              <w:tabs>
                <w:tab w:val="left" w:pos="360"/>
              </w:tabs>
              <w:snapToGrid w:val="0"/>
              <w:spacing w:line="160" w:lineRule="atLeast"/>
              <w:rPr>
                <w:rFonts w:ascii="宋体" w:hAnsi="宋体" w:cs="Arial"/>
                <w:sz w:val="22"/>
              </w:rPr>
            </w:pPr>
            <w:r w:rsidRPr="00A1086E">
              <w:rPr>
                <w:rFonts w:ascii="宋体" w:hAnsi="宋体" w:cs="Arial" w:hint="eastAsia"/>
                <w:sz w:val="22"/>
              </w:rPr>
              <w:t>创建可以访问管理端口的用户</w:t>
            </w:r>
          </w:p>
        </w:tc>
      </w:tr>
      <w:tr w:rsidR="00D83688" w:rsidRPr="00A1086E" w14:paraId="7DFB32F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B81098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0569CFC" w14:textId="77777777" w:rsidR="00D83688" w:rsidRPr="00A1086E" w:rsidRDefault="00D83688" w:rsidP="00D83688">
            <w:pPr>
              <w:numPr>
                <w:ilvl w:val="0"/>
                <w:numId w:val="46"/>
              </w:numPr>
              <w:tabs>
                <w:tab w:val="left" w:pos="360"/>
              </w:tabs>
              <w:spacing w:line="240" w:lineRule="auto"/>
              <w:rPr>
                <w:rFonts w:ascii="宋体" w:hAnsi="宋体" w:cs="Arial"/>
                <w:sz w:val="22"/>
              </w:rPr>
            </w:pPr>
            <w:r w:rsidRPr="00A1086E">
              <w:rPr>
                <w:rFonts w:ascii="宋体" w:hAnsi="宋体" w:cs="Arial" w:hint="eastAsia"/>
                <w:sz w:val="22"/>
              </w:rPr>
              <w:t>通过数据库客户端和指定用户访问分布式数据库</w:t>
            </w:r>
          </w:p>
          <w:p w14:paraId="75D16ACD" w14:textId="1837F890" w:rsidR="00D83688" w:rsidRPr="00A1086E" w:rsidRDefault="00D83688" w:rsidP="00D83688">
            <w:pPr>
              <w:numPr>
                <w:ilvl w:val="0"/>
                <w:numId w:val="46"/>
              </w:numPr>
              <w:tabs>
                <w:tab w:val="left" w:pos="360"/>
              </w:tabs>
              <w:spacing w:line="240" w:lineRule="auto"/>
              <w:rPr>
                <w:rFonts w:ascii="宋体" w:hAnsi="宋体" w:cs="Arial"/>
                <w:sz w:val="22"/>
              </w:rPr>
            </w:pPr>
            <w:r w:rsidRPr="00A1086E">
              <w:rPr>
                <w:rFonts w:ascii="宋体" w:hAnsi="宋体" w:cs="Arial"/>
                <w:sz w:val="22"/>
              </w:rPr>
              <w:t>使用</w:t>
            </w:r>
            <w:r w:rsidR="0004154E" w:rsidRPr="0004154E">
              <w:rPr>
                <w:rFonts w:ascii="宋体" w:hAnsi="宋体" w:cs="Arial" w:hint="eastAsia"/>
                <w:color w:val="FF0000"/>
                <w:sz w:val="22"/>
              </w:rPr>
              <w:t>提供的文档中的</w:t>
            </w:r>
            <w:r w:rsidRPr="00A1086E">
              <w:rPr>
                <w:rFonts w:ascii="宋体" w:hAnsi="宋体" w:cs="Arial"/>
                <w:sz w:val="22"/>
              </w:rPr>
              <w:t>管理命令执行查看连接状态、kill连接操作、查看当前执行SQL、线程状态，后端数据库服务状态等，查看结果是否符合预期</w:t>
            </w:r>
          </w:p>
        </w:tc>
      </w:tr>
      <w:tr w:rsidR="00D83688" w:rsidRPr="00A1086E" w14:paraId="36D223F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8DEBDD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425BD0C" w14:textId="07F5A504" w:rsidR="00D83688" w:rsidRPr="00A1086E" w:rsidRDefault="00BC69A8" w:rsidP="00365A13">
            <w:pPr>
              <w:spacing w:line="240" w:lineRule="auto"/>
              <w:ind w:firstLine="0"/>
              <w:rPr>
                <w:rFonts w:ascii="宋体" w:hAnsi="宋体" w:cs="Arial"/>
                <w:sz w:val="22"/>
              </w:rPr>
            </w:pPr>
            <w:r>
              <w:rPr>
                <w:rFonts w:ascii="宋体" w:hAnsi="宋体" w:cs="Arial"/>
                <w:sz w:val="22"/>
              </w:rPr>
              <w:t>管理命令执行的</w:t>
            </w:r>
            <w:r w:rsidR="00D83688" w:rsidRPr="00A1086E">
              <w:rPr>
                <w:rFonts w:ascii="宋体" w:hAnsi="宋体" w:cs="Arial" w:hint="eastAsia"/>
                <w:sz w:val="22"/>
              </w:rPr>
              <w:t>结果符合预期</w:t>
            </w:r>
          </w:p>
        </w:tc>
      </w:tr>
      <w:tr w:rsidR="00D83688" w:rsidRPr="00A1086E" w14:paraId="7230DA9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6BA93D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5C0D130" w14:textId="77777777" w:rsidR="00365A13" w:rsidRPr="00A1086E" w:rsidRDefault="00365A13" w:rsidP="00365A13">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125FF3F" w14:textId="77777777" w:rsidR="00365A13" w:rsidRPr="00A1086E" w:rsidRDefault="00365A13" w:rsidP="00365A13">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EC5B801" w14:textId="19BDE171" w:rsidR="00D83688" w:rsidRPr="00A1086E" w:rsidRDefault="00365A13" w:rsidP="00365A13">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D83688" w:rsidRPr="00A1086E" w14:paraId="32597CBE"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573F106C"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2965EE5B"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4675DAD8" w14:textId="77777777" w:rsidR="00D83688" w:rsidRPr="00A1086E" w:rsidRDefault="00D83688" w:rsidP="00D83688">
            <w:pPr>
              <w:spacing w:line="240" w:lineRule="auto"/>
              <w:ind w:firstLine="0"/>
              <w:rPr>
                <w:rFonts w:ascii="宋体" w:hAnsi="宋体" w:cs="Arial"/>
                <w:kern w:val="0"/>
                <w:sz w:val="22"/>
              </w:rPr>
            </w:pPr>
          </w:p>
        </w:tc>
      </w:tr>
      <w:tr w:rsidR="00D83688" w:rsidRPr="00A1086E" w14:paraId="072BAF2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E134A8F"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5201901"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2B6C1906"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D08D6F7" w14:textId="77777777" w:rsidR="00D83688" w:rsidRPr="00A1086E" w:rsidRDefault="00D83688" w:rsidP="00D83688">
            <w:pPr>
              <w:spacing w:beforeLines="50" w:before="156" w:line="240" w:lineRule="auto"/>
              <w:ind w:firstLine="0"/>
              <w:rPr>
                <w:rFonts w:ascii="宋体" w:hAnsi="宋体" w:cs="Arial"/>
                <w:sz w:val="22"/>
              </w:rPr>
            </w:pPr>
          </w:p>
        </w:tc>
      </w:tr>
    </w:tbl>
    <w:p w14:paraId="02A471F9" w14:textId="03AC5C26" w:rsidR="00D83688" w:rsidRPr="00493B2D" w:rsidRDefault="00D83688" w:rsidP="00493B2D">
      <w:pPr>
        <w:pStyle w:val="30"/>
        <w:numPr>
          <w:ilvl w:val="2"/>
          <w:numId w:val="2"/>
        </w:numPr>
        <w:tabs>
          <w:tab w:val="left" w:pos="720"/>
        </w:tabs>
      </w:pPr>
      <w:bookmarkStart w:id="389" w:name="_Toc471846842"/>
      <w:bookmarkStart w:id="390" w:name="_Toc475119157"/>
      <w:r w:rsidRPr="00493B2D">
        <w:rPr>
          <w:rFonts w:hint="eastAsia"/>
        </w:rPr>
        <w:t>统计分析</w:t>
      </w:r>
      <w:bookmarkEnd w:id="389"/>
      <w:bookmarkEnd w:id="39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5F6197" w:rsidRPr="005F6197" w14:paraId="12EBD93F" w14:textId="77777777" w:rsidTr="002D64BE">
        <w:trPr>
          <w:cantSplit/>
          <w:trHeight w:val="211"/>
        </w:trPr>
        <w:tc>
          <w:tcPr>
            <w:tcW w:w="1260" w:type="dxa"/>
            <w:tcBorders>
              <w:top w:val="single" w:sz="4" w:space="0" w:color="auto"/>
              <w:left w:val="single" w:sz="4" w:space="0" w:color="auto"/>
              <w:bottom w:val="single" w:sz="4" w:space="0" w:color="auto"/>
              <w:right w:val="single" w:sz="4" w:space="0" w:color="auto"/>
            </w:tcBorders>
          </w:tcPr>
          <w:p w14:paraId="293C5955"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0B3BDF22"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统计分析</w:t>
            </w:r>
          </w:p>
        </w:tc>
      </w:tr>
      <w:tr w:rsidR="005F6197" w:rsidRPr="005F6197" w14:paraId="218971ED" w14:textId="77777777" w:rsidTr="002D64BE">
        <w:trPr>
          <w:cantSplit/>
          <w:trHeight w:val="211"/>
        </w:trPr>
        <w:tc>
          <w:tcPr>
            <w:tcW w:w="1260" w:type="dxa"/>
            <w:tcBorders>
              <w:top w:val="single" w:sz="4" w:space="0" w:color="auto"/>
              <w:left w:val="single" w:sz="4" w:space="0" w:color="auto"/>
              <w:bottom w:val="single" w:sz="4" w:space="0" w:color="auto"/>
              <w:right w:val="single" w:sz="4" w:space="0" w:color="auto"/>
            </w:tcBorders>
          </w:tcPr>
          <w:p w14:paraId="7CF9FAB5"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1D13F422"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核心</w:t>
            </w:r>
          </w:p>
        </w:tc>
      </w:tr>
      <w:tr w:rsidR="005F6197" w:rsidRPr="005F6197" w14:paraId="554ED06B"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30E46611"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452C7344" w14:textId="77777777" w:rsidR="005F6197" w:rsidRPr="005F6197" w:rsidRDefault="005F6197" w:rsidP="005F6197">
            <w:pPr>
              <w:spacing w:line="240" w:lineRule="auto"/>
              <w:ind w:firstLine="0"/>
              <w:rPr>
                <w:rFonts w:ascii="宋体" w:hAnsi="宋体" w:cs="等线"/>
                <w:sz w:val="22"/>
              </w:rPr>
            </w:pPr>
            <w:r w:rsidRPr="005F6197">
              <w:rPr>
                <w:rFonts w:ascii="宋体" w:hAnsi="宋体" w:cs="等线" w:hint="eastAsia"/>
                <w:sz w:val="22"/>
              </w:rPr>
              <w:t>测试能否对分布式数据库的运行情况进行统计分析</w:t>
            </w:r>
          </w:p>
        </w:tc>
      </w:tr>
      <w:tr w:rsidR="005F6197" w:rsidRPr="005F6197" w14:paraId="176FAFA5"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4B9E751C"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8FF7DA7" w14:textId="77777777" w:rsidR="005F6197" w:rsidRPr="005F6197" w:rsidRDefault="005F6197" w:rsidP="005F6197">
            <w:pPr>
              <w:numPr>
                <w:ilvl w:val="0"/>
                <w:numId w:val="47"/>
              </w:numPr>
              <w:tabs>
                <w:tab w:val="left" w:pos="360"/>
              </w:tabs>
              <w:snapToGrid w:val="0"/>
              <w:spacing w:line="160" w:lineRule="atLeast"/>
              <w:rPr>
                <w:rFonts w:ascii="宋体" w:hAnsi="宋体" w:cs="Arial"/>
                <w:sz w:val="22"/>
              </w:rPr>
            </w:pPr>
            <w:r w:rsidRPr="005F6197">
              <w:rPr>
                <w:rFonts w:ascii="宋体" w:hAnsi="宋体" w:cs="Arial" w:hint="eastAsia"/>
                <w:sz w:val="22"/>
              </w:rPr>
              <w:t>启动管理平台</w:t>
            </w:r>
          </w:p>
          <w:p w14:paraId="1C843847" w14:textId="77777777" w:rsidR="005F6197" w:rsidRPr="005F6197" w:rsidRDefault="005F6197" w:rsidP="005F6197">
            <w:pPr>
              <w:numPr>
                <w:ilvl w:val="0"/>
                <w:numId w:val="47"/>
              </w:numPr>
              <w:tabs>
                <w:tab w:val="left" w:pos="360"/>
              </w:tabs>
              <w:snapToGrid w:val="0"/>
              <w:spacing w:line="160" w:lineRule="atLeast"/>
              <w:rPr>
                <w:rFonts w:ascii="宋体" w:hAnsi="宋体" w:cs="Arial"/>
                <w:sz w:val="22"/>
              </w:rPr>
            </w:pPr>
            <w:r w:rsidRPr="005F6197">
              <w:rPr>
                <w:rFonts w:ascii="宋体" w:hAnsi="宋体" w:cs="Arial" w:hint="eastAsia"/>
                <w:sz w:val="22"/>
              </w:rPr>
              <w:t>部署并启动数据</w:t>
            </w:r>
            <w:r w:rsidRPr="005F6197">
              <w:rPr>
                <w:rFonts w:ascii="宋体" w:hAnsi="宋体" w:cs="等线" w:hint="eastAsia"/>
                <w:sz w:val="22"/>
              </w:rPr>
              <w:t>库</w:t>
            </w:r>
            <w:r w:rsidRPr="005F6197">
              <w:rPr>
                <w:rFonts w:ascii="宋体" w:hAnsi="宋体" w:cs="Arial" w:hint="eastAsia"/>
                <w:sz w:val="22"/>
              </w:rPr>
              <w:t>中间件</w:t>
            </w:r>
          </w:p>
        </w:tc>
      </w:tr>
      <w:tr w:rsidR="005F6197" w:rsidRPr="005F6197" w14:paraId="31988B2E"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32B21B18"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5C62C80" w14:textId="77777777" w:rsidR="005F6197" w:rsidRPr="005F6197" w:rsidRDefault="005F6197" w:rsidP="005F6197">
            <w:pPr>
              <w:numPr>
                <w:ilvl w:val="0"/>
                <w:numId w:val="48"/>
              </w:numPr>
              <w:tabs>
                <w:tab w:val="left" w:pos="360"/>
              </w:tabs>
              <w:spacing w:line="240" w:lineRule="auto"/>
              <w:rPr>
                <w:rFonts w:ascii="宋体" w:hAnsi="宋体" w:cs="Arial"/>
                <w:sz w:val="22"/>
              </w:rPr>
            </w:pPr>
            <w:r w:rsidRPr="005F6197">
              <w:rPr>
                <w:rFonts w:ascii="宋体" w:hAnsi="宋体" w:cs="Arial"/>
                <w:sz w:val="22"/>
              </w:rPr>
              <w:t>运行测试程序</w:t>
            </w:r>
            <w:r w:rsidRPr="005F6197">
              <w:rPr>
                <w:rFonts w:ascii="宋体" w:hAnsi="宋体" w:cs="Arial" w:hint="eastAsia"/>
                <w:sz w:val="22"/>
              </w:rPr>
              <w:t>，</w:t>
            </w:r>
            <w:r w:rsidRPr="005F6197">
              <w:rPr>
                <w:rFonts w:ascii="宋体" w:hAnsi="宋体" w:cs="Arial"/>
                <w:sz w:val="22"/>
              </w:rPr>
              <w:t>对分布式数据库保持一定的访问量</w:t>
            </w:r>
          </w:p>
          <w:p w14:paraId="4EA620F6" w14:textId="77777777" w:rsidR="005F6197" w:rsidRPr="005F6197" w:rsidRDefault="005F6197" w:rsidP="005F6197">
            <w:pPr>
              <w:numPr>
                <w:ilvl w:val="0"/>
                <w:numId w:val="48"/>
              </w:numPr>
              <w:tabs>
                <w:tab w:val="left" w:pos="360"/>
              </w:tabs>
              <w:spacing w:line="240" w:lineRule="auto"/>
              <w:rPr>
                <w:rFonts w:ascii="宋体" w:hAnsi="宋体" w:cs="Arial"/>
                <w:sz w:val="22"/>
              </w:rPr>
            </w:pPr>
            <w:r w:rsidRPr="005F6197">
              <w:rPr>
                <w:rFonts w:ascii="宋体" w:hAnsi="宋体" w:cs="Arial"/>
                <w:sz w:val="22"/>
              </w:rPr>
              <w:t>进入统计分析功能页面</w:t>
            </w:r>
            <w:r w:rsidRPr="005F6197">
              <w:rPr>
                <w:rFonts w:ascii="宋体" w:hAnsi="宋体" w:cs="Arial" w:hint="eastAsia"/>
                <w:sz w:val="22"/>
              </w:rPr>
              <w:t>，能通过图表方式展示各种统计数据，包括：</w:t>
            </w:r>
          </w:p>
          <w:p w14:paraId="564B5DF3" w14:textId="51C9B53D" w:rsidR="005F6197" w:rsidRPr="00164EEB" w:rsidRDefault="005F6197" w:rsidP="00751CE6">
            <w:pPr>
              <w:numPr>
                <w:ilvl w:val="0"/>
                <w:numId w:val="105"/>
              </w:numPr>
              <w:tabs>
                <w:tab w:val="left" w:pos="360"/>
              </w:tabs>
              <w:spacing w:line="240" w:lineRule="auto"/>
              <w:contextualSpacing/>
              <w:rPr>
                <w:rFonts w:ascii="宋体" w:hAnsi="宋体" w:cs="Arial"/>
                <w:color w:val="00B0F0"/>
                <w:sz w:val="22"/>
              </w:rPr>
            </w:pPr>
            <w:r w:rsidRPr="005F6197">
              <w:rPr>
                <w:rFonts w:ascii="宋体" w:hAnsi="宋体" w:cs="Arial" w:hint="eastAsia"/>
                <w:sz w:val="22"/>
              </w:rPr>
              <w:t>SQL执行统计：可以按小时、按天选择时间段进行统计，展示的数据包括SQL执行总数、广播</w:t>
            </w:r>
            <w:r w:rsidR="00635A94" w:rsidRPr="00635A94">
              <w:rPr>
                <w:rFonts w:ascii="宋体" w:hAnsi="宋体" w:cs="Arial" w:hint="eastAsia"/>
                <w:color w:val="00B0F0"/>
                <w:sz w:val="22"/>
              </w:rPr>
              <w:t>SQL</w:t>
            </w:r>
            <w:r w:rsidRPr="005F6197">
              <w:rPr>
                <w:rFonts w:ascii="宋体" w:hAnsi="宋体" w:cs="Arial" w:hint="eastAsia"/>
                <w:sz w:val="22"/>
              </w:rPr>
              <w:t>数、错误SQL数、</w:t>
            </w:r>
            <w:r w:rsidR="00635A94" w:rsidRPr="00635A94">
              <w:rPr>
                <w:rFonts w:ascii="宋体" w:hAnsi="宋体" w:cs="Arial" w:hint="eastAsia"/>
                <w:color w:val="00B0F0"/>
                <w:sz w:val="22"/>
              </w:rPr>
              <w:t>以及各类型SQL的</w:t>
            </w:r>
            <w:r w:rsidRPr="005F6197">
              <w:rPr>
                <w:rFonts w:ascii="宋体" w:hAnsi="宋体" w:cs="Arial" w:hint="eastAsia"/>
                <w:sz w:val="22"/>
              </w:rPr>
              <w:t>最大/最小耗时</w:t>
            </w:r>
            <w:r w:rsidR="00635A94">
              <w:rPr>
                <w:rFonts w:ascii="宋体" w:hAnsi="宋体" w:cs="Arial" w:hint="eastAsia"/>
                <w:sz w:val="22"/>
              </w:rPr>
              <w:t>和</w:t>
            </w:r>
            <w:r w:rsidRPr="005F6197">
              <w:rPr>
                <w:rFonts w:ascii="宋体" w:hAnsi="宋体" w:cs="Arial" w:hint="eastAsia"/>
                <w:sz w:val="22"/>
              </w:rPr>
              <w:t>平均耗时</w:t>
            </w:r>
            <w:r w:rsidR="00635A94">
              <w:rPr>
                <w:rFonts w:ascii="宋体" w:hAnsi="宋体" w:cs="Arial" w:hint="eastAsia"/>
                <w:sz w:val="22"/>
              </w:rPr>
              <w:t>，</w:t>
            </w:r>
            <w:r w:rsidR="00635A94" w:rsidRPr="00164EEB">
              <w:rPr>
                <w:rFonts w:ascii="宋体" w:hAnsi="宋体" w:cs="Arial" w:hint="eastAsia"/>
                <w:color w:val="00B0F0"/>
                <w:sz w:val="22"/>
              </w:rPr>
              <w:t>还可展示慢SQL语句</w:t>
            </w:r>
          </w:p>
          <w:p w14:paraId="2460124A" w14:textId="089A6883" w:rsidR="005F6197" w:rsidRPr="005F6197" w:rsidRDefault="005F6197" w:rsidP="00751CE6">
            <w:pPr>
              <w:numPr>
                <w:ilvl w:val="0"/>
                <w:numId w:val="105"/>
              </w:numPr>
              <w:tabs>
                <w:tab w:val="left" w:pos="360"/>
              </w:tabs>
              <w:spacing w:line="240" w:lineRule="auto"/>
              <w:contextualSpacing/>
              <w:rPr>
                <w:rFonts w:ascii="宋体" w:hAnsi="宋体" w:cs="Arial"/>
                <w:sz w:val="22"/>
              </w:rPr>
            </w:pPr>
            <w:r w:rsidRPr="005F6197">
              <w:rPr>
                <w:rFonts w:ascii="宋体" w:hAnsi="宋体" w:cs="Arial" w:hint="eastAsia"/>
                <w:sz w:val="22"/>
              </w:rPr>
              <w:t>SQL访问统计：可以按小时、按天选择时间段进行统计，展示的数据包括最高TPS、最低TPS、最大耗时、最小耗时、平均耗时</w:t>
            </w:r>
          </w:p>
          <w:p w14:paraId="14AA60A6" w14:textId="77777777" w:rsidR="005F6197" w:rsidRPr="005F6197" w:rsidRDefault="005F6197" w:rsidP="00751CE6">
            <w:pPr>
              <w:numPr>
                <w:ilvl w:val="0"/>
                <w:numId w:val="105"/>
              </w:numPr>
              <w:tabs>
                <w:tab w:val="left" w:pos="360"/>
              </w:tabs>
              <w:spacing w:line="240" w:lineRule="auto"/>
              <w:contextualSpacing/>
              <w:rPr>
                <w:rFonts w:ascii="宋体" w:hAnsi="宋体" w:cs="Arial"/>
                <w:sz w:val="22"/>
              </w:rPr>
            </w:pPr>
            <w:r w:rsidRPr="005F6197">
              <w:rPr>
                <w:rFonts w:ascii="宋体" w:hAnsi="宋体" w:cs="Arial"/>
                <w:sz w:val="22"/>
              </w:rPr>
              <w:t>事务统计</w:t>
            </w:r>
            <w:r w:rsidRPr="005F6197">
              <w:rPr>
                <w:rFonts w:ascii="宋体" w:hAnsi="宋体" w:cs="Arial" w:hint="eastAsia"/>
                <w:sz w:val="22"/>
              </w:rPr>
              <w:t>：可以按小时、按天选择时间段进行统计，展示的数据包括事务总数、分布式事务总数</w:t>
            </w:r>
          </w:p>
          <w:p w14:paraId="674A89E2" w14:textId="072262D7" w:rsidR="005F6197" w:rsidRPr="005F6197" w:rsidRDefault="005F6197" w:rsidP="00751CE6">
            <w:pPr>
              <w:numPr>
                <w:ilvl w:val="0"/>
                <w:numId w:val="105"/>
              </w:numPr>
              <w:tabs>
                <w:tab w:val="left" w:pos="360"/>
              </w:tabs>
              <w:spacing w:line="240" w:lineRule="auto"/>
              <w:contextualSpacing/>
              <w:rPr>
                <w:rFonts w:ascii="宋体" w:hAnsi="宋体" w:cs="Arial"/>
                <w:sz w:val="22"/>
              </w:rPr>
            </w:pPr>
            <w:r w:rsidRPr="005F6197">
              <w:rPr>
                <w:rFonts w:ascii="宋体" w:hAnsi="宋体" w:cs="Arial" w:hint="eastAsia"/>
                <w:sz w:val="22"/>
              </w:rPr>
              <w:t>分片访问统计：可以按小时、按天选择时间段进行统计，展示的数据包括</w:t>
            </w:r>
            <w:r w:rsidR="002F1AAB" w:rsidRPr="002F1AAB">
              <w:rPr>
                <w:rFonts w:ascii="宋体" w:hAnsi="宋体" w:cs="Arial" w:hint="eastAsia"/>
                <w:color w:val="00B0F0"/>
                <w:sz w:val="22"/>
              </w:rPr>
              <w:t>每个schema上</w:t>
            </w:r>
            <w:r w:rsidR="002F1AAB">
              <w:rPr>
                <w:rFonts w:ascii="宋体" w:hAnsi="宋体" w:cs="Arial" w:hint="eastAsia"/>
                <w:color w:val="00B0F0"/>
                <w:sz w:val="22"/>
              </w:rPr>
              <w:t>的</w:t>
            </w:r>
            <w:r w:rsidRPr="005F6197">
              <w:rPr>
                <w:rFonts w:ascii="宋体" w:hAnsi="宋体" w:cs="Arial" w:hint="eastAsia"/>
                <w:sz w:val="22"/>
              </w:rPr>
              <w:t>每个分片的访问次数、执行</w:t>
            </w:r>
            <w:r w:rsidR="002F1AAB" w:rsidRPr="002F1AAB">
              <w:rPr>
                <w:rFonts w:ascii="宋体" w:hAnsi="宋体" w:cs="Arial" w:hint="eastAsia"/>
                <w:color w:val="00B0F0"/>
                <w:sz w:val="22"/>
              </w:rPr>
              <w:t>错误的次数</w:t>
            </w:r>
            <w:r w:rsidRPr="005F6197">
              <w:rPr>
                <w:rFonts w:ascii="宋体" w:hAnsi="宋体" w:cs="Arial" w:hint="eastAsia"/>
                <w:sz w:val="22"/>
              </w:rPr>
              <w:t>、最大耗时、最小耗时、平均耗时</w:t>
            </w:r>
          </w:p>
        </w:tc>
      </w:tr>
      <w:tr w:rsidR="005F6197" w:rsidRPr="005F6197" w14:paraId="41232391"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442022A7"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FDE2A53"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t>能够直观、正确的按图表方式展示各类统计数据</w:t>
            </w:r>
          </w:p>
          <w:p w14:paraId="290A7AD6"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S</w:t>
            </w:r>
            <w:r w:rsidRPr="005F6197">
              <w:rPr>
                <w:rFonts w:ascii="宋体" w:hAnsi="宋体" w:cs="Times New Roman"/>
                <w:sz w:val="22"/>
              </w:rPr>
              <w:t>QL执行统计能</w:t>
            </w:r>
            <w:r w:rsidRPr="005F6197">
              <w:rPr>
                <w:rFonts w:ascii="宋体" w:hAnsi="宋体" w:cs="Arial" w:hint="eastAsia"/>
                <w:sz w:val="22"/>
              </w:rPr>
              <w:t>直观、正确的按图表方式展示</w:t>
            </w:r>
          </w:p>
          <w:p w14:paraId="12171E90"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S</w:t>
            </w:r>
            <w:r w:rsidRPr="005F6197">
              <w:rPr>
                <w:rFonts w:ascii="宋体" w:hAnsi="宋体" w:cs="Times New Roman"/>
                <w:sz w:val="22"/>
              </w:rPr>
              <w:t>QL</w:t>
            </w:r>
            <w:r w:rsidRPr="005F6197">
              <w:rPr>
                <w:rFonts w:ascii="宋体" w:hAnsi="宋体" w:cs="Times New Roman" w:hint="eastAsia"/>
                <w:sz w:val="22"/>
              </w:rPr>
              <w:t>访问</w:t>
            </w:r>
            <w:r w:rsidRPr="005F6197">
              <w:rPr>
                <w:rFonts w:ascii="宋体" w:hAnsi="宋体" w:cs="Times New Roman"/>
                <w:sz w:val="22"/>
              </w:rPr>
              <w:t>统计能</w:t>
            </w:r>
            <w:r w:rsidRPr="005F6197">
              <w:rPr>
                <w:rFonts w:ascii="宋体" w:hAnsi="宋体" w:cs="Arial" w:hint="eastAsia"/>
                <w:sz w:val="22"/>
              </w:rPr>
              <w:t>直观、正确的按图表方式展示</w:t>
            </w:r>
          </w:p>
          <w:p w14:paraId="1BFC4458"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事务</w:t>
            </w:r>
            <w:r w:rsidRPr="005F6197">
              <w:rPr>
                <w:rFonts w:ascii="宋体" w:hAnsi="宋体" w:cs="Times New Roman"/>
                <w:sz w:val="22"/>
              </w:rPr>
              <w:t>统计能</w:t>
            </w:r>
            <w:r w:rsidRPr="005F6197">
              <w:rPr>
                <w:rFonts w:ascii="宋体" w:hAnsi="宋体" w:cs="Arial" w:hint="eastAsia"/>
                <w:sz w:val="22"/>
              </w:rPr>
              <w:t>直观、正确的按图表方式展示</w:t>
            </w:r>
          </w:p>
          <w:p w14:paraId="37D6A921" w14:textId="77777777" w:rsidR="005F6197" w:rsidRPr="005F6197" w:rsidRDefault="005F6197" w:rsidP="00751CE6">
            <w:pPr>
              <w:numPr>
                <w:ilvl w:val="0"/>
                <w:numId w:val="106"/>
              </w:numPr>
              <w:spacing w:line="240" w:lineRule="auto"/>
              <w:rPr>
                <w:rFonts w:ascii="宋体" w:hAnsi="宋体" w:cs="Times New Roman"/>
                <w:sz w:val="22"/>
              </w:rPr>
            </w:pPr>
            <w:r w:rsidRPr="005F6197">
              <w:rPr>
                <w:rFonts w:ascii="宋体" w:hAnsi="宋体" w:cs="Times New Roman" w:hint="eastAsia"/>
                <w:sz w:val="22"/>
              </w:rPr>
              <w:t>分片访问</w:t>
            </w:r>
            <w:r w:rsidRPr="005F6197">
              <w:rPr>
                <w:rFonts w:ascii="宋体" w:hAnsi="宋体" w:cs="Times New Roman"/>
                <w:sz w:val="22"/>
              </w:rPr>
              <w:t>统计能</w:t>
            </w:r>
            <w:r w:rsidRPr="005F6197">
              <w:rPr>
                <w:rFonts w:ascii="宋体" w:hAnsi="宋体" w:cs="Arial" w:hint="eastAsia"/>
                <w:sz w:val="22"/>
              </w:rPr>
              <w:t>直观、正确的按图表方式展示</w:t>
            </w:r>
          </w:p>
        </w:tc>
      </w:tr>
      <w:tr w:rsidR="005F6197" w:rsidRPr="005F6197" w14:paraId="00FB5BDB"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7C183D93" w14:textId="77777777" w:rsidR="005F6197" w:rsidRPr="005F6197" w:rsidRDefault="005F6197" w:rsidP="005F6197">
            <w:pPr>
              <w:spacing w:line="240" w:lineRule="auto"/>
              <w:ind w:firstLine="0"/>
              <w:rPr>
                <w:rFonts w:ascii="宋体" w:hAnsi="宋体" w:cs="Arial"/>
                <w:sz w:val="22"/>
              </w:rPr>
            </w:pPr>
            <w:r w:rsidRPr="005F6197">
              <w:rPr>
                <w:rFonts w:ascii="宋体" w:hAnsi="宋体" w:cs="Arial" w:hint="eastAsia"/>
                <w:sz w:val="22"/>
              </w:rPr>
              <w:lastRenderedPageBreak/>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3FEB724" w14:textId="77777777" w:rsidR="00FE72A0" w:rsidRPr="00A1086E" w:rsidRDefault="00FE72A0" w:rsidP="00FE72A0">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DC4C695" w14:textId="77777777" w:rsidR="00FE72A0" w:rsidRPr="00A1086E" w:rsidRDefault="00FE72A0" w:rsidP="00FE72A0">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8FF30AE" w14:textId="41030830" w:rsidR="005F6197" w:rsidRPr="005F6197" w:rsidRDefault="00FE72A0" w:rsidP="00FE72A0">
            <w:pPr>
              <w:spacing w:line="240" w:lineRule="auto"/>
              <w:ind w:firstLine="0"/>
              <w:rPr>
                <w:rFonts w:ascii="宋体" w:hAnsi="宋体" w:cs="Arial"/>
                <w:sz w:val="22"/>
              </w:rPr>
            </w:pPr>
            <w:r w:rsidRPr="00A1086E">
              <w:rPr>
                <w:rFonts w:ascii="宋体" w:hAnsi="宋体" w:cs="Arial"/>
                <w:i/>
                <w:color w:val="C00000"/>
                <w:sz w:val="22"/>
              </w:rPr>
              <w:t>A:较好完成，B:基本完成，C:需要改进，D:不可用</w:t>
            </w:r>
          </w:p>
        </w:tc>
      </w:tr>
      <w:tr w:rsidR="005F6197" w:rsidRPr="005F6197" w14:paraId="07C5D7B3"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tcPr>
          <w:p w14:paraId="45FF8F77" w14:textId="77777777" w:rsidR="005F6197" w:rsidRPr="005F6197" w:rsidRDefault="005F6197" w:rsidP="005F6197">
            <w:pPr>
              <w:spacing w:line="240" w:lineRule="auto"/>
              <w:ind w:left="113" w:right="113" w:firstLine="0"/>
              <w:jc w:val="center"/>
              <w:rPr>
                <w:rFonts w:ascii="宋体" w:hAnsi="宋体" w:cs="Arial"/>
                <w:sz w:val="22"/>
              </w:rPr>
            </w:pPr>
            <w:r w:rsidRPr="005F6197">
              <w:rPr>
                <w:rFonts w:ascii="宋体" w:hAnsi="宋体" w:cs="Arial" w:hint="eastAsia"/>
                <w:sz w:val="22"/>
              </w:rPr>
              <w:t>备</w:t>
            </w:r>
          </w:p>
          <w:p w14:paraId="782F96D4" w14:textId="77777777" w:rsidR="005F6197" w:rsidRPr="005F6197" w:rsidRDefault="005F6197" w:rsidP="005F6197">
            <w:pPr>
              <w:spacing w:line="240" w:lineRule="auto"/>
              <w:ind w:left="113" w:right="113" w:firstLine="0"/>
              <w:jc w:val="center"/>
              <w:rPr>
                <w:rFonts w:ascii="宋体" w:hAnsi="宋体" w:cs="Arial"/>
                <w:sz w:val="22"/>
              </w:rPr>
            </w:pPr>
            <w:r w:rsidRPr="005F6197">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4BA3D13" w14:textId="77777777" w:rsidR="005F6197" w:rsidRPr="005F6197" w:rsidRDefault="005F6197" w:rsidP="005F6197">
            <w:pPr>
              <w:spacing w:line="240" w:lineRule="auto"/>
              <w:ind w:firstLine="0"/>
              <w:rPr>
                <w:rFonts w:ascii="宋体" w:hAnsi="宋体" w:cs="Arial"/>
                <w:kern w:val="0"/>
                <w:sz w:val="22"/>
              </w:rPr>
            </w:pPr>
          </w:p>
        </w:tc>
      </w:tr>
      <w:tr w:rsidR="005F6197" w:rsidRPr="005F6197" w14:paraId="3079CEF5" w14:textId="77777777" w:rsidTr="002D64BE">
        <w:trPr>
          <w:cantSplit/>
        </w:trPr>
        <w:tc>
          <w:tcPr>
            <w:tcW w:w="1260" w:type="dxa"/>
            <w:tcBorders>
              <w:top w:val="single" w:sz="4" w:space="0" w:color="auto"/>
              <w:left w:val="single" w:sz="4" w:space="0" w:color="auto"/>
              <w:bottom w:val="single" w:sz="4" w:space="0" w:color="auto"/>
              <w:right w:val="single" w:sz="4" w:space="0" w:color="auto"/>
            </w:tcBorders>
          </w:tcPr>
          <w:p w14:paraId="4BF0A0AE" w14:textId="77777777" w:rsidR="005F6197" w:rsidRPr="005F6197" w:rsidRDefault="005F6197" w:rsidP="005F6197">
            <w:pPr>
              <w:spacing w:line="240" w:lineRule="auto"/>
              <w:ind w:left="113" w:right="113" w:firstLine="0"/>
              <w:jc w:val="center"/>
              <w:rPr>
                <w:rFonts w:ascii="宋体" w:hAnsi="宋体" w:cs="Arial"/>
                <w:sz w:val="22"/>
              </w:rPr>
            </w:pPr>
            <w:r w:rsidRPr="005F6197">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95104F5" w14:textId="77777777" w:rsidR="005F6197" w:rsidRPr="005F6197" w:rsidRDefault="005F6197" w:rsidP="005F6197">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64380B5C" w14:textId="77777777" w:rsidR="005F6197" w:rsidRPr="005F6197" w:rsidRDefault="005F6197" w:rsidP="005F6197">
            <w:pPr>
              <w:spacing w:line="240" w:lineRule="auto"/>
              <w:ind w:right="113" w:firstLine="0"/>
              <w:rPr>
                <w:rFonts w:ascii="宋体" w:hAnsi="宋体" w:cs="Arial"/>
                <w:sz w:val="22"/>
              </w:rPr>
            </w:pPr>
            <w:r w:rsidRPr="005F6197">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5518B8E3" w14:textId="77777777" w:rsidR="005F6197" w:rsidRPr="005F6197" w:rsidRDefault="005F6197" w:rsidP="005F6197">
            <w:pPr>
              <w:spacing w:beforeLines="50" w:before="156" w:line="240" w:lineRule="auto"/>
              <w:ind w:firstLine="0"/>
              <w:rPr>
                <w:rFonts w:ascii="宋体" w:hAnsi="宋体" w:cs="Arial"/>
                <w:sz w:val="22"/>
              </w:rPr>
            </w:pPr>
          </w:p>
        </w:tc>
      </w:tr>
    </w:tbl>
    <w:p w14:paraId="6DEEFBD1" w14:textId="67C24108" w:rsidR="009777BE" w:rsidRDefault="009777BE" w:rsidP="009777BE">
      <w:pPr>
        <w:pStyle w:val="30"/>
        <w:numPr>
          <w:ilvl w:val="2"/>
          <w:numId w:val="2"/>
        </w:numPr>
        <w:tabs>
          <w:tab w:val="left" w:pos="720"/>
        </w:tabs>
      </w:pPr>
      <w:bookmarkStart w:id="391" w:name="_Toc471846843"/>
      <w:r>
        <w:rPr>
          <w:rFonts w:hint="eastAsia"/>
        </w:rPr>
        <w:t xml:space="preserve"> </w:t>
      </w:r>
      <w:bookmarkStart w:id="392" w:name="_Toc475119158"/>
      <w:r w:rsidR="00D07796">
        <w:rPr>
          <w:rFonts w:hint="eastAsia"/>
        </w:rPr>
        <w:t>扩展</w:t>
      </w:r>
      <w:r w:rsidRPr="00206325">
        <w:t>DDL</w:t>
      </w:r>
      <w:r w:rsidR="00D07796">
        <w:t>语</w:t>
      </w:r>
      <w:r w:rsidR="00D07796">
        <w:rPr>
          <w:rFonts w:hint="eastAsia"/>
        </w:rPr>
        <w:t>法测试</w:t>
      </w:r>
      <w:bookmarkEnd w:id="392"/>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9777BE" w:rsidRPr="00AD1068" w14:paraId="30627421"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043F7512"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117AD5A2" w14:textId="144C102A" w:rsidR="009777BE" w:rsidRPr="00FF06C9" w:rsidRDefault="009777BE" w:rsidP="00D07796">
            <w:pPr>
              <w:spacing w:line="276" w:lineRule="auto"/>
              <w:ind w:firstLine="0"/>
              <w:rPr>
                <w:rFonts w:ascii="宋体" w:hAnsi="宋体" w:cs="Arial"/>
                <w:sz w:val="22"/>
              </w:rPr>
            </w:pPr>
            <w:r w:rsidRPr="00FF06C9">
              <w:rPr>
                <w:rFonts w:ascii="宋体" w:hAnsi="宋体" w:cs="Arial"/>
                <w:sz w:val="22"/>
              </w:rPr>
              <w:t>DDL</w:t>
            </w:r>
            <w:r w:rsidRPr="00FF06C9">
              <w:rPr>
                <w:rFonts w:ascii="宋体" w:hAnsi="宋体" w:cs="Arial" w:hint="eastAsia"/>
                <w:sz w:val="22"/>
              </w:rPr>
              <w:t>语句扩展</w:t>
            </w:r>
            <w:r w:rsidR="00D07796" w:rsidRPr="00FF06C9">
              <w:rPr>
                <w:rFonts w:ascii="宋体" w:hAnsi="宋体" w:cs="Arial" w:hint="eastAsia"/>
                <w:sz w:val="22"/>
              </w:rPr>
              <w:t>测试</w:t>
            </w:r>
          </w:p>
        </w:tc>
      </w:tr>
      <w:tr w:rsidR="009777BE" w:rsidRPr="00AD1068" w14:paraId="195A575C" w14:textId="77777777" w:rsidTr="00D07796">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C0DEC61"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D322FA3" w14:textId="165D0383" w:rsidR="009777BE" w:rsidRPr="00FF06C9" w:rsidRDefault="009777BE" w:rsidP="00D07796">
            <w:pPr>
              <w:spacing w:line="276" w:lineRule="auto"/>
              <w:ind w:firstLine="0"/>
              <w:rPr>
                <w:rFonts w:ascii="宋体" w:hAnsi="宋体" w:cs="Arial"/>
                <w:sz w:val="22"/>
              </w:rPr>
            </w:pPr>
            <w:del w:id="393" w:author="shi wei" w:date="2017-03-09T14:30:00Z">
              <w:r w:rsidRPr="00FF06C9" w:rsidDel="008E7DB6">
                <w:rPr>
                  <w:rFonts w:ascii="宋体" w:hAnsi="宋体" w:cs="Arial" w:hint="eastAsia"/>
                  <w:sz w:val="22"/>
                </w:rPr>
                <w:delText>基础</w:delText>
              </w:r>
            </w:del>
            <w:ins w:id="394" w:author="shi wei" w:date="2017-03-09T14:30:00Z">
              <w:r w:rsidR="008E7DB6">
                <w:rPr>
                  <w:rFonts w:ascii="宋体" w:hAnsi="宋体" w:cs="Arial" w:hint="eastAsia"/>
                  <w:sz w:val="22"/>
                </w:rPr>
                <w:t>扩展</w:t>
              </w:r>
            </w:ins>
          </w:p>
        </w:tc>
      </w:tr>
      <w:tr w:rsidR="009777BE" w:rsidRPr="00AD1068" w14:paraId="561AA693"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39D6216A"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66CCB3CD" w14:textId="77777777" w:rsidR="009777BE" w:rsidRPr="00FF06C9" w:rsidRDefault="009777BE" w:rsidP="00D07796">
            <w:pPr>
              <w:ind w:firstLine="0"/>
              <w:rPr>
                <w:rFonts w:ascii="宋体" w:hAnsi="宋体" w:cs="Arial"/>
                <w:sz w:val="22"/>
              </w:rPr>
            </w:pPr>
            <w:r w:rsidRPr="00FF06C9">
              <w:rPr>
                <w:rFonts w:ascii="宋体" w:hAnsi="宋体" w:cs="Arial" w:hint="eastAsia"/>
                <w:sz w:val="22"/>
              </w:rPr>
              <w:t>扩展 DDL 语法，能够支持通过脚本方式指定分片算法及</w:t>
            </w:r>
            <w:r w:rsidRPr="00FF06C9">
              <w:rPr>
                <w:rFonts w:ascii="宋体" w:hAnsi="宋体" w:cs="Arial"/>
                <w:sz w:val="22"/>
              </w:rPr>
              <w:t>建表、建序列、修改表结构</w:t>
            </w:r>
            <w:r w:rsidRPr="00FF06C9">
              <w:rPr>
                <w:rFonts w:ascii="宋体" w:hAnsi="宋体" w:cs="Arial" w:hint="eastAsia"/>
                <w:sz w:val="22"/>
              </w:rPr>
              <w:t>等</w:t>
            </w:r>
          </w:p>
        </w:tc>
      </w:tr>
      <w:tr w:rsidR="009777BE" w:rsidRPr="00AD1068" w14:paraId="06EF9154"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57752CD8"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45463355" w14:textId="3882A12B" w:rsidR="009777BE" w:rsidRPr="00FF06C9" w:rsidDel="007B5A37" w:rsidRDefault="009777BE" w:rsidP="007B5A37">
            <w:pPr>
              <w:snapToGrid w:val="0"/>
              <w:spacing w:line="276" w:lineRule="auto"/>
              <w:ind w:firstLine="0"/>
              <w:rPr>
                <w:del w:id="395" w:author="shi wei" w:date="2017-03-09T14:28:00Z"/>
                <w:rFonts w:ascii="宋体" w:hAnsi="宋体" w:cs="Arial"/>
                <w:sz w:val="22"/>
              </w:rPr>
            </w:pPr>
            <w:r w:rsidRPr="00FF06C9">
              <w:rPr>
                <w:rFonts w:ascii="宋体" w:hAnsi="宋体" w:cs="Arial"/>
                <w:sz w:val="22"/>
              </w:rPr>
              <w:t xml:space="preserve">1. </w:t>
            </w:r>
            <w:r w:rsidR="00873F96" w:rsidRPr="00CB5FCF">
              <w:rPr>
                <w:rFonts w:ascii="宋体" w:hAnsi="宋体" w:cs="Arial" w:hint="eastAsia"/>
                <w:color w:val="FF0000"/>
                <w:sz w:val="22"/>
              </w:rPr>
              <w:t>用例</w:t>
            </w:r>
            <w:r w:rsidR="00873F96" w:rsidRPr="00CB5FCF">
              <w:rPr>
                <w:rFonts w:ascii="宋体" w:hAnsi="宋体" w:cs="Arial"/>
                <w:color w:val="FF0000"/>
                <w:sz w:val="22"/>
              </w:rPr>
              <w:t>4.1.</w:t>
            </w:r>
            <w:r w:rsidR="00C51A54" w:rsidRPr="00C51A54">
              <w:rPr>
                <w:rFonts w:ascii="宋体" w:hAnsi="宋体" w:cs="Arial"/>
                <w:color w:val="00B0F0"/>
                <w:sz w:val="22"/>
              </w:rPr>
              <w:t>2</w:t>
            </w:r>
            <w:ins w:id="396" w:author="shi wei" w:date="2017-03-09T14:28:00Z">
              <w:r w:rsidR="007B5A37">
                <w:rPr>
                  <w:rFonts w:ascii="宋体" w:hAnsi="宋体" w:cs="Arial" w:hint="eastAsia"/>
                  <w:color w:val="00B0F0"/>
                  <w:sz w:val="22"/>
                </w:rPr>
                <w:t>中的库表已存在</w:t>
              </w:r>
              <w:r w:rsidR="007B5A37" w:rsidRPr="00CB5FCF" w:rsidDel="007B5A37">
                <w:rPr>
                  <w:rFonts w:ascii="宋体" w:hAnsi="宋体" w:cs="Arial" w:hint="eastAsia"/>
                  <w:color w:val="FF0000"/>
                  <w:sz w:val="22"/>
                </w:rPr>
                <w:t xml:space="preserve"> </w:t>
              </w:r>
            </w:ins>
            <w:del w:id="397" w:author="shi wei" w:date="2017-03-09T14:28:00Z">
              <w:r w:rsidR="00873F96" w:rsidRPr="00CB5FCF" w:rsidDel="007B5A37">
                <w:rPr>
                  <w:rFonts w:ascii="宋体" w:hAnsi="宋体" w:cs="Arial" w:hint="eastAsia"/>
                  <w:color w:val="FF0000"/>
                  <w:sz w:val="22"/>
                </w:rPr>
                <w:delText>已成功执行</w:delText>
              </w:r>
            </w:del>
          </w:p>
          <w:p w14:paraId="312C2E0E" w14:textId="293B8BA9" w:rsidR="009777BE" w:rsidRPr="00FF06C9" w:rsidRDefault="009777BE" w:rsidP="00A56CBF">
            <w:pPr>
              <w:snapToGrid w:val="0"/>
              <w:spacing w:line="276" w:lineRule="auto"/>
              <w:ind w:firstLine="0"/>
              <w:rPr>
                <w:rFonts w:ascii="宋体" w:hAnsi="宋体" w:cs="Arial"/>
                <w:sz w:val="22"/>
              </w:rPr>
            </w:pPr>
            <w:r w:rsidRPr="00FF06C9">
              <w:rPr>
                <w:rFonts w:ascii="宋体" w:hAnsi="宋体" w:cs="Arial"/>
                <w:sz w:val="22"/>
              </w:rPr>
              <w:t xml:space="preserve">2. </w:t>
            </w:r>
            <w:r w:rsidR="00873F96" w:rsidRPr="00CB5FCF">
              <w:rPr>
                <w:rFonts w:ascii="宋体" w:hAnsi="宋体" w:cs="Arial" w:hint="eastAsia"/>
                <w:color w:val="FF0000"/>
                <w:sz w:val="22"/>
              </w:rPr>
              <w:t>在管理平台上</w:t>
            </w:r>
            <w:r w:rsidRPr="00FF06C9">
              <w:rPr>
                <w:rFonts w:ascii="宋体" w:hAnsi="宋体" w:cs="Arial" w:hint="eastAsia"/>
                <w:sz w:val="22"/>
              </w:rPr>
              <w:t>删除 prod</w:t>
            </w:r>
            <w:r w:rsidRPr="00FF06C9">
              <w:rPr>
                <w:rFonts w:ascii="宋体" w:hAnsi="宋体" w:cs="Arial"/>
                <w:sz w:val="22"/>
              </w:rPr>
              <w:t xml:space="preserve">_inst </w:t>
            </w:r>
            <w:r w:rsidRPr="00FF06C9">
              <w:rPr>
                <w:rFonts w:ascii="宋体" w:hAnsi="宋体" w:cs="Arial" w:hint="eastAsia"/>
                <w:sz w:val="22"/>
              </w:rPr>
              <w:t>表</w:t>
            </w:r>
          </w:p>
        </w:tc>
      </w:tr>
      <w:tr w:rsidR="009777BE" w:rsidRPr="00AD1068" w14:paraId="318B10E3"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2FA6E682"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6F87A13A" w14:textId="2371A6A2" w:rsidR="004C6576" w:rsidRPr="00621BF3" w:rsidRDefault="009777BE" w:rsidP="00621BF3">
            <w:pPr>
              <w:pStyle w:val="ab"/>
              <w:numPr>
                <w:ilvl w:val="3"/>
                <w:numId w:val="106"/>
              </w:numPr>
              <w:spacing w:line="276" w:lineRule="auto"/>
              <w:ind w:left="359" w:firstLineChars="0"/>
              <w:rPr>
                <w:rFonts w:ascii="宋体" w:hAnsi="宋体" w:cs="Arial"/>
                <w:sz w:val="22"/>
              </w:rPr>
            </w:pPr>
            <w:r w:rsidRPr="00CB5FCF">
              <w:rPr>
                <w:rFonts w:ascii="宋体" w:hAnsi="宋体" w:cs="Arial" w:hint="eastAsia"/>
                <w:sz w:val="22"/>
              </w:rPr>
              <w:t>编写建表脚本，能够在建表脚本里面，通过</w:t>
            </w:r>
            <w:r w:rsidRPr="00CB5FCF">
              <w:rPr>
                <w:rFonts w:ascii="宋体" w:hAnsi="宋体" w:cs="Arial"/>
                <w:sz w:val="22"/>
              </w:rPr>
              <w:t>DDL SQL</w:t>
            </w:r>
            <w:r w:rsidRPr="00CB5FCF">
              <w:rPr>
                <w:rFonts w:ascii="宋体" w:hAnsi="宋体" w:cs="Arial" w:hint="eastAsia"/>
                <w:sz w:val="22"/>
              </w:rPr>
              <w:t>指定</w:t>
            </w:r>
            <w:r w:rsidRPr="00CB5FCF">
              <w:rPr>
                <w:rFonts w:ascii="宋体" w:hAnsi="宋体" w:cs="Arial"/>
                <w:sz w:val="22"/>
              </w:rPr>
              <w:t xml:space="preserve"> prod_inst </w:t>
            </w:r>
            <w:r w:rsidRPr="00CB5FCF">
              <w:rPr>
                <w:rFonts w:ascii="宋体" w:hAnsi="宋体" w:cs="Arial" w:hint="eastAsia"/>
                <w:sz w:val="22"/>
              </w:rPr>
              <w:t>表分片数量为</w:t>
            </w:r>
            <w:r w:rsidRPr="00CB5FCF">
              <w:rPr>
                <w:rFonts w:ascii="宋体" w:hAnsi="宋体" w:cs="Arial"/>
                <w:sz w:val="22"/>
              </w:rPr>
              <w:t>20</w:t>
            </w:r>
            <w:r w:rsidRPr="00CB5FCF">
              <w:rPr>
                <w:rFonts w:ascii="宋体" w:hAnsi="宋体" w:cs="Arial" w:hint="eastAsia"/>
                <w:sz w:val="22"/>
              </w:rPr>
              <w:t>，并且采用</w:t>
            </w:r>
            <w:r w:rsidR="00EF05B5" w:rsidRPr="00CB5FCF">
              <w:rPr>
                <w:rFonts w:ascii="宋体" w:hAnsi="宋体" w:cs="Arial"/>
                <w:color w:val="FF0000"/>
                <w:sz w:val="22"/>
              </w:rPr>
              <w:t>Mod20</w:t>
            </w:r>
            <w:r w:rsidRPr="00CB5FCF">
              <w:rPr>
                <w:rFonts w:ascii="宋体" w:hAnsi="宋体" w:cs="Arial" w:hint="eastAsia"/>
                <w:sz w:val="22"/>
              </w:rPr>
              <w:t>分片算法。</w:t>
            </w:r>
          </w:p>
          <w:p w14:paraId="360EDE96" w14:textId="4ABA1B5A" w:rsidR="005430ED" w:rsidRDefault="004C6576" w:rsidP="00CB5FCF">
            <w:pPr>
              <w:pStyle w:val="ab"/>
              <w:numPr>
                <w:ilvl w:val="3"/>
                <w:numId w:val="106"/>
              </w:numPr>
              <w:spacing w:line="276" w:lineRule="auto"/>
              <w:ind w:left="359" w:firstLineChars="0"/>
              <w:rPr>
                <w:rFonts w:ascii="宋体" w:hAnsi="宋体" w:cs="Arial"/>
                <w:sz w:val="22"/>
              </w:rPr>
            </w:pPr>
            <w:r w:rsidRPr="00FF06C9">
              <w:rPr>
                <w:rFonts w:ascii="宋体" w:hAnsi="宋体" w:cs="Arial" w:hint="eastAsia"/>
                <w:sz w:val="22"/>
              </w:rPr>
              <w:t>编写修改prod</w:t>
            </w:r>
            <w:r w:rsidRPr="00FF06C9">
              <w:rPr>
                <w:rFonts w:ascii="宋体" w:hAnsi="宋体" w:cs="Arial"/>
                <w:sz w:val="22"/>
              </w:rPr>
              <w:t>_inst</w:t>
            </w:r>
            <w:r w:rsidRPr="00FF06C9">
              <w:rPr>
                <w:rFonts w:ascii="宋体" w:hAnsi="宋体" w:cs="Arial" w:hint="eastAsia"/>
                <w:sz w:val="22"/>
              </w:rPr>
              <w:t xml:space="preserve">表结构脚本，增加字段 </w:t>
            </w:r>
            <w:r w:rsidRPr="00FF06C9">
              <w:rPr>
                <w:rFonts w:ascii="宋体" w:hAnsi="宋体" w:cs="Arial"/>
                <w:sz w:val="22"/>
              </w:rPr>
              <w:t>mod_table_date,</w:t>
            </w:r>
            <w:r w:rsidRPr="00FF06C9">
              <w:rPr>
                <w:rFonts w:ascii="宋体" w:hAnsi="宋体" w:cs="Arial" w:hint="eastAsia"/>
                <w:sz w:val="22"/>
              </w:rPr>
              <w:t>类型为datetime</w:t>
            </w:r>
            <w:r w:rsidRPr="00FF06C9">
              <w:rPr>
                <w:rFonts w:ascii="宋体" w:hAnsi="宋体" w:cs="Arial"/>
                <w:sz w:val="22"/>
              </w:rPr>
              <w:t>()</w:t>
            </w:r>
          </w:p>
          <w:p w14:paraId="60B81AAB" w14:textId="0E854A0D" w:rsidR="004C6576" w:rsidRPr="00CB5FCF" w:rsidRDefault="004C6576" w:rsidP="00CB5FCF">
            <w:pPr>
              <w:pStyle w:val="ab"/>
              <w:spacing w:line="276" w:lineRule="auto"/>
              <w:ind w:left="359" w:firstLineChars="0" w:firstLine="0"/>
              <w:rPr>
                <w:rFonts w:ascii="宋体" w:hAnsi="宋体" w:cs="Arial"/>
                <w:color w:val="FF0000"/>
                <w:sz w:val="22"/>
              </w:rPr>
            </w:pPr>
            <w:r w:rsidRPr="00CB5FCF">
              <w:rPr>
                <w:rFonts w:ascii="宋体" w:hAnsi="宋体" w:cs="Arial"/>
                <w:color w:val="FF0000"/>
                <w:sz w:val="22"/>
              </w:rPr>
              <w:t>ALTER TABLE prod_inst ADD mod_table_data DATETIME DEFAULT NULL;</w:t>
            </w:r>
          </w:p>
          <w:p w14:paraId="5B2B91F3" w14:textId="217378C0" w:rsidR="009777BE" w:rsidRPr="00FF06C9" w:rsidRDefault="004C6576" w:rsidP="00E26329">
            <w:pPr>
              <w:pStyle w:val="ab"/>
              <w:numPr>
                <w:ilvl w:val="3"/>
                <w:numId w:val="106"/>
              </w:numPr>
              <w:spacing w:line="276" w:lineRule="auto"/>
              <w:ind w:left="359" w:firstLineChars="0"/>
            </w:pPr>
            <w:r w:rsidRPr="00FF06C9">
              <w:rPr>
                <w:rFonts w:ascii="宋体" w:hAnsi="宋体" w:cs="Arial" w:hint="eastAsia"/>
                <w:sz w:val="22"/>
              </w:rPr>
              <w:t>编写建序列脚本，指定创建序列seq</w:t>
            </w:r>
            <w:r w:rsidRPr="00FF06C9">
              <w:rPr>
                <w:rFonts w:ascii="宋体" w:hAnsi="宋体" w:cs="Arial"/>
                <w:sz w:val="22"/>
              </w:rPr>
              <w:t>_prod_inst_id</w:t>
            </w:r>
            <w:r>
              <w:rPr>
                <w:rFonts w:ascii="宋体" w:hAnsi="宋体" w:cs="Arial" w:hint="eastAsia"/>
                <w:sz w:val="22"/>
              </w:rPr>
              <w:t>，非循环序列，并且</w:t>
            </w:r>
            <w:r w:rsidRPr="00CB5FCF">
              <w:rPr>
                <w:rFonts w:ascii="宋体" w:hAnsi="宋体" w:cs="Arial" w:hint="eastAsia"/>
                <w:color w:val="FF0000"/>
                <w:sz w:val="22"/>
              </w:rPr>
              <w:t>步长为</w:t>
            </w:r>
            <w:r w:rsidRPr="00CB5FCF">
              <w:rPr>
                <w:rFonts w:ascii="宋体" w:hAnsi="宋体" w:cs="Arial"/>
                <w:color w:val="FF0000"/>
                <w:sz w:val="22"/>
              </w:rPr>
              <w:t>1000，最小值为1</w:t>
            </w:r>
            <w:r w:rsidR="00E26329">
              <w:rPr>
                <w:rFonts w:ascii="宋体" w:hAnsi="宋体" w:cs="Arial" w:hint="eastAsia"/>
                <w:color w:val="FF0000"/>
                <w:sz w:val="22"/>
              </w:rPr>
              <w:t>。</w:t>
            </w:r>
          </w:p>
        </w:tc>
      </w:tr>
      <w:tr w:rsidR="009777BE" w:rsidRPr="00AD1068" w14:paraId="2DD2062F"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3F13A6BD" w14:textId="77777777" w:rsidR="009777BE" w:rsidRPr="00FF06C9" w:rsidRDefault="009777BE" w:rsidP="00B7390D">
            <w:pPr>
              <w:spacing w:line="276" w:lineRule="auto"/>
              <w:ind w:firstLine="66"/>
              <w:rPr>
                <w:rFonts w:ascii="宋体" w:hAnsi="宋体" w:cs="Arial"/>
                <w:sz w:val="22"/>
              </w:rPr>
            </w:pPr>
            <w:r w:rsidRPr="00FF06C9">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6FF06511" w14:textId="77777777" w:rsidR="009777BE" w:rsidRPr="00FF06C9" w:rsidRDefault="009777BE" w:rsidP="00D07796">
            <w:pPr>
              <w:ind w:firstLine="0"/>
              <w:rPr>
                <w:rFonts w:ascii="宋体" w:hAnsi="宋体" w:cs="Arial"/>
                <w:sz w:val="22"/>
              </w:rPr>
            </w:pPr>
            <w:r w:rsidRPr="00FF06C9">
              <w:rPr>
                <w:rFonts w:ascii="宋体" w:hAnsi="宋体" w:cs="Arial" w:hint="eastAsia"/>
                <w:sz w:val="22"/>
              </w:rPr>
              <w:t>1. 执行步骤1脚本后，查看数据库节点，能够看到prod</w:t>
            </w:r>
            <w:r w:rsidRPr="00FF06C9">
              <w:rPr>
                <w:rFonts w:ascii="宋体" w:hAnsi="宋体" w:cs="Arial"/>
                <w:sz w:val="22"/>
              </w:rPr>
              <w:t>_inst</w:t>
            </w:r>
            <w:r w:rsidRPr="00FF06C9">
              <w:rPr>
                <w:rFonts w:ascii="宋体" w:hAnsi="宋体" w:cs="Arial" w:hint="eastAsia"/>
                <w:sz w:val="22"/>
              </w:rPr>
              <w:t>在 20 个分片上均创建了表</w:t>
            </w:r>
          </w:p>
          <w:p w14:paraId="74623728" w14:textId="77777777" w:rsidR="009777BE" w:rsidRPr="00FF06C9" w:rsidRDefault="009777BE" w:rsidP="00D07796">
            <w:pPr>
              <w:ind w:firstLine="0"/>
              <w:rPr>
                <w:rFonts w:ascii="宋体" w:hAnsi="宋体" w:cs="Arial"/>
                <w:sz w:val="22"/>
              </w:rPr>
            </w:pPr>
            <w:r w:rsidRPr="00FF06C9">
              <w:rPr>
                <w:rFonts w:ascii="宋体" w:hAnsi="宋体" w:cs="Arial" w:hint="eastAsia"/>
                <w:sz w:val="22"/>
              </w:rPr>
              <w:t>2</w:t>
            </w:r>
            <w:r w:rsidRPr="00FF06C9">
              <w:rPr>
                <w:rFonts w:ascii="宋体" w:hAnsi="宋体" w:cs="Arial"/>
                <w:sz w:val="22"/>
              </w:rPr>
              <w:t xml:space="preserve">. </w:t>
            </w:r>
            <w:r w:rsidRPr="00FF06C9">
              <w:rPr>
                <w:rFonts w:ascii="宋体" w:hAnsi="宋体" w:cs="Arial" w:hint="eastAsia"/>
                <w:sz w:val="22"/>
              </w:rPr>
              <w:t>执行步骤2脚本后，查看prod</w:t>
            </w:r>
            <w:r w:rsidRPr="00FF06C9">
              <w:rPr>
                <w:rFonts w:ascii="宋体" w:hAnsi="宋体" w:cs="Arial"/>
                <w:sz w:val="22"/>
              </w:rPr>
              <w:t>_inst</w:t>
            </w:r>
            <w:r w:rsidRPr="00FF06C9">
              <w:rPr>
                <w:rFonts w:ascii="宋体" w:hAnsi="宋体" w:cs="Arial" w:hint="eastAsia"/>
                <w:sz w:val="22"/>
              </w:rPr>
              <w:t>表结构修改成功</w:t>
            </w:r>
          </w:p>
          <w:p w14:paraId="76EAEEA4" w14:textId="77777777" w:rsidR="009777BE" w:rsidRPr="00FF06C9" w:rsidRDefault="009777BE" w:rsidP="00D07796">
            <w:pPr>
              <w:ind w:firstLine="0"/>
              <w:rPr>
                <w:rFonts w:ascii="宋体" w:hAnsi="宋体" w:cs="Arial"/>
                <w:sz w:val="22"/>
              </w:rPr>
            </w:pPr>
            <w:r w:rsidRPr="00FF06C9">
              <w:rPr>
                <w:rFonts w:ascii="宋体" w:hAnsi="宋体" w:cs="Arial" w:hint="eastAsia"/>
                <w:sz w:val="22"/>
              </w:rPr>
              <w:t>3. 执行步骤3脚本后，通过查询序列语句，能获取到seq</w:t>
            </w:r>
            <w:r w:rsidRPr="00FF06C9">
              <w:rPr>
                <w:rFonts w:ascii="宋体" w:hAnsi="宋体" w:cs="Arial"/>
                <w:sz w:val="22"/>
              </w:rPr>
              <w:t>_prod_inst_id</w:t>
            </w:r>
            <w:r w:rsidRPr="00FF06C9">
              <w:rPr>
                <w:rFonts w:ascii="宋体" w:hAnsi="宋体" w:cs="Arial" w:hint="eastAsia"/>
                <w:sz w:val="22"/>
              </w:rPr>
              <w:t>序列值</w:t>
            </w:r>
          </w:p>
        </w:tc>
      </w:tr>
      <w:tr w:rsidR="009777BE" w:rsidRPr="00AD1068" w14:paraId="12BB0CD1"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6D44159C" w14:textId="77777777" w:rsidR="009777BE" w:rsidRPr="00AD1068" w:rsidRDefault="009777BE" w:rsidP="00B7390D">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0F8E7539" w14:textId="77777777" w:rsidR="00FF06C9" w:rsidRPr="00A1086E" w:rsidRDefault="00FF06C9" w:rsidP="00FF06C9">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733B644" w14:textId="77777777" w:rsidR="00FF06C9" w:rsidRPr="00A1086E" w:rsidRDefault="00FF06C9" w:rsidP="00FF06C9">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67FDE806" w14:textId="45E42F23" w:rsidR="009777BE" w:rsidRPr="00AD1068" w:rsidRDefault="00FF06C9" w:rsidP="00FF06C9">
            <w:pPr>
              <w:spacing w:line="276" w:lineRule="auto"/>
              <w:ind w:firstLine="66"/>
              <w:rPr>
                <w:rFonts w:ascii="宋体" w:hAnsi="宋体" w:cs="Arial"/>
                <w:szCs w:val="21"/>
              </w:rPr>
            </w:pPr>
            <w:r w:rsidRPr="00A1086E">
              <w:rPr>
                <w:rFonts w:ascii="宋体" w:hAnsi="宋体" w:cs="Arial"/>
                <w:i/>
                <w:color w:val="C00000"/>
                <w:sz w:val="22"/>
              </w:rPr>
              <w:t>A:较好完成，B:基本完成，C:需要改进，D:不可用</w:t>
            </w:r>
          </w:p>
        </w:tc>
      </w:tr>
      <w:tr w:rsidR="009777BE" w:rsidRPr="00AD1068" w14:paraId="4E95B565" w14:textId="77777777" w:rsidTr="00D07796">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2CE77136" w14:textId="77777777" w:rsidR="009777BE" w:rsidRPr="00AD1068" w:rsidRDefault="009777BE" w:rsidP="00B7390D">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45EF02CD" w14:textId="77777777" w:rsidR="009777BE" w:rsidRPr="00AD1068" w:rsidRDefault="009777BE" w:rsidP="00B7390D">
            <w:pPr>
              <w:spacing w:line="276" w:lineRule="auto"/>
              <w:ind w:firstLine="66"/>
              <w:rPr>
                <w:rFonts w:ascii="宋体" w:hAnsi="宋体" w:cs="Arial"/>
                <w:kern w:val="0"/>
                <w:szCs w:val="21"/>
              </w:rPr>
            </w:pPr>
          </w:p>
          <w:p w14:paraId="7D4B58AC" w14:textId="77777777" w:rsidR="009777BE" w:rsidRPr="00AD1068" w:rsidRDefault="009777BE" w:rsidP="00B7390D">
            <w:pPr>
              <w:spacing w:line="276" w:lineRule="auto"/>
              <w:ind w:firstLine="66"/>
              <w:rPr>
                <w:rFonts w:ascii="宋体" w:hAnsi="宋体" w:cs="Arial"/>
                <w:kern w:val="0"/>
                <w:szCs w:val="21"/>
              </w:rPr>
            </w:pPr>
          </w:p>
        </w:tc>
      </w:tr>
      <w:tr w:rsidR="009777BE" w:rsidRPr="00AD1068" w14:paraId="56BF2CE9" w14:textId="77777777" w:rsidTr="00D07796">
        <w:trPr>
          <w:cantSplit/>
        </w:trPr>
        <w:tc>
          <w:tcPr>
            <w:tcW w:w="1260" w:type="dxa"/>
            <w:tcBorders>
              <w:top w:val="single" w:sz="4" w:space="0" w:color="auto"/>
              <w:left w:val="single" w:sz="4" w:space="0" w:color="auto"/>
              <w:bottom w:val="single" w:sz="4" w:space="0" w:color="auto"/>
              <w:right w:val="single" w:sz="4" w:space="0" w:color="auto"/>
            </w:tcBorders>
            <w:hideMark/>
          </w:tcPr>
          <w:p w14:paraId="605CC7B8" w14:textId="77777777" w:rsidR="009777BE" w:rsidRPr="00AD1068" w:rsidRDefault="009777BE" w:rsidP="00B7390D">
            <w:pPr>
              <w:spacing w:line="276" w:lineRule="auto"/>
              <w:ind w:right="113" w:firstLine="66"/>
              <w:rPr>
                <w:rFonts w:ascii="宋体" w:hAnsi="宋体" w:cs="Arial"/>
                <w:szCs w:val="21"/>
              </w:rPr>
            </w:pPr>
            <w:r w:rsidRPr="00AD1068">
              <w:rPr>
                <w:rFonts w:ascii="宋体" w:hAnsi="宋体" w:cs="Arial" w:hint="eastAsia"/>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266CA7D" w14:textId="77777777" w:rsidR="009777BE" w:rsidRPr="00AD1068" w:rsidRDefault="009777BE" w:rsidP="00B7390D">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1C7305CA" w14:textId="77777777" w:rsidR="009777BE" w:rsidRPr="00AD1068" w:rsidRDefault="009777BE" w:rsidP="00B7390D">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714" w:type="dxa"/>
            <w:tcBorders>
              <w:top w:val="single" w:sz="4" w:space="0" w:color="auto"/>
              <w:left w:val="single" w:sz="4" w:space="0" w:color="auto"/>
              <w:bottom w:val="single" w:sz="4" w:space="0" w:color="auto"/>
              <w:right w:val="single" w:sz="4" w:space="0" w:color="auto"/>
            </w:tcBorders>
          </w:tcPr>
          <w:p w14:paraId="03B1CAD6" w14:textId="77777777" w:rsidR="009777BE" w:rsidRPr="00AD1068" w:rsidRDefault="009777BE" w:rsidP="00B7390D">
            <w:pPr>
              <w:spacing w:beforeLines="50" w:before="156" w:line="276" w:lineRule="auto"/>
              <w:ind w:firstLine="66"/>
              <w:rPr>
                <w:rFonts w:ascii="宋体" w:hAnsi="宋体" w:cs="Arial"/>
                <w:szCs w:val="21"/>
              </w:rPr>
            </w:pPr>
          </w:p>
        </w:tc>
      </w:tr>
    </w:tbl>
    <w:p w14:paraId="4306CA7D" w14:textId="450A7171" w:rsidR="00125A65" w:rsidRDefault="00125A65" w:rsidP="00493B2D">
      <w:pPr>
        <w:pStyle w:val="30"/>
        <w:numPr>
          <w:ilvl w:val="2"/>
          <w:numId w:val="2"/>
        </w:numPr>
        <w:tabs>
          <w:tab w:val="left" w:pos="720"/>
        </w:tabs>
      </w:pPr>
      <w:bookmarkStart w:id="398" w:name="_Toc475119159"/>
      <w:r>
        <w:rPr>
          <w:rFonts w:hint="eastAsia"/>
        </w:rPr>
        <w:lastRenderedPageBreak/>
        <w:t>一键故障检测</w:t>
      </w:r>
      <w:bookmarkEnd w:id="398"/>
    </w:p>
    <w:tbl>
      <w:tblPr>
        <w:tblW w:w="8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714"/>
      </w:tblGrid>
      <w:tr w:rsidR="00125A65" w:rsidRPr="00AD1068" w14:paraId="1F0079F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7692E9C2"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用例名称</w:t>
            </w:r>
          </w:p>
        </w:tc>
        <w:tc>
          <w:tcPr>
            <w:tcW w:w="6841" w:type="dxa"/>
            <w:gridSpan w:val="3"/>
            <w:tcBorders>
              <w:top w:val="single" w:sz="4" w:space="0" w:color="auto"/>
              <w:left w:val="single" w:sz="4" w:space="0" w:color="auto"/>
              <w:bottom w:val="single" w:sz="4" w:space="0" w:color="auto"/>
              <w:right w:val="single" w:sz="4" w:space="0" w:color="auto"/>
            </w:tcBorders>
          </w:tcPr>
          <w:p w14:paraId="7D1EBB32"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一键检测分布式数据库故障或异常点</w:t>
            </w:r>
          </w:p>
        </w:tc>
      </w:tr>
      <w:tr w:rsidR="00125A65" w:rsidRPr="00AD1068" w14:paraId="6B75DA8A" w14:textId="77777777" w:rsidTr="00125A6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0536B2A"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权值</w:t>
            </w:r>
          </w:p>
        </w:tc>
        <w:tc>
          <w:tcPr>
            <w:tcW w:w="6841" w:type="dxa"/>
            <w:gridSpan w:val="3"/>
            <w:tcBorders>
              <w:top w:val="single" w:sz="4" w:space="0" w:color="auto"/>
              <w:left w:val="single" w:sz="4" w:space="0" w:color="auto"/>
              <w:bottom w:val="single" w:sz="4" w:space="0" w:color="auto"/>
              <w:right w:val="single" w:sz="4" w:space="0" w:color="auto"/>
            </w:tcBorders>
          </w:tcPr>
          <w:p w14:paraId="4B432F2E"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扩展</w:t>
            </w:r>
          </w:p>
        </w:tc>
      </w:tr>
      <w:tr w:rsidR="00125A65" w:rsidRPr="00AD1068" w14:paraId="6AE5E60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234DD061"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测试目的与范围</w:t>
            </w:r>
          </w:p>
        </w:tc>
        <w:tc>
          <w:tcPr>
            <w:tcW w:w="6841" w:type="dxa"/>
            <w:gridSpan w:val="3"/>
            <w:tcBorders>
              <w:top w:val="single" w:sz="4" w:space="0" w:color="auto"/>
              <w:left w:val="single" w:sz="4" w:space="0" w:color="auto"/>
              <w:bottom w:val="single" w:sz="4" w:space="0" w:color="auto"/>
              <w:right w:val="single" w:sz="4" w:space="0" w:color="auto"/>
            </w:tcBorders>
          </w:tcPr>
          <w:p w14:paraId="7B3FD09B" w14:textId="77777777" w:rsidR="00125A65" w:rsidRPr="007A0556" w:rsidRDefault="00125A65" w:rsidP="00125A65">
            <w:pPr>
              <w:spacing w:line="276" w:lineRule="auto"/>
              <w:ind w:firstLine="0"/>
              <w:rPr>
                <w:rFonts w:ascii="宋体" w:hAnsi="宋体" w:cs="Arial"/>
                <w:sz w:val="22"/>
              </w:rPr>
            </w:pPr>
            <w:r w:rsidRPr="007A0556">
              <w:rPr>
                <w:rFonts w:ascii="宋体" w:hAnsi="宋体" w:cs="Arial" w:hint="eastAsia"/>
                <w:sz w:val="22"/>
              </w:rPr>
              <w:t>提供一键检测功能，快速检测当前服务中各组件或模块的异常点，方便运维人员快速发现问题</w:t>
            </w:r>
          </w:p>
          <w:p w14:paraId="5A32D36D" w14:textId="77777777" w:rsidR="00125A65" w:rsidRPr="007A0556" w:rsidRDefault="00125A65" w:rsidP="00125A65">
            <w:pPr>
              <w:spacing w:line="276" w:lineRule="auto"/>
              <w:ind w:firstLine="0"/>
              <w:rPr>
                <w:rFonts w:ascii="宋体" w:hAnsi="宋体" w:cs="Arial"/>
                <w:sz w:val="22"/>
              </w:rPr>
            </w:pPr>
            <w:r w:rsidRPr="007A0556">
              <w:rPr>
                <w:rFonts w:ascii="宋体" w:hAnsi="宋体" w:cs="Arial" w:hint="eastAsia"/>
                <w:sz w:val="22"/>
              </w:rPr>
              <w:t>检测范围包括：数据库节点运行状态、数据库中间件运行状态、统一配置服务、分片索引接口状态、全局序列接口状态、服务响应时延等</w:t>
            </w:r>
          </w:p>
        </w:tc>
      </w:tr>
      <w:tr w:rsidR="00125A65" w:rsidRPr="00AD1068" w14:paraId="2888D5B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0B63D76"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预置条件</w:t>
            </w:r>
          </w:p>
        </w:tc>
        <w:tc>
          <w:tcPr>
            <w:tcW w:w="6841" w:type="dxa"/>
            <w:gridSpan w:val="3"/>
            <w:tcBorders>
              <w:top w:val="single" w:sz="4" w:space="0" w:color="auto"/>
              <w:left w:val="single" w:sz="4" w:space="0" w:color="auto"/>
              <w:bottom w:val="single" w:sz="4" w:space="0" w:color="auto"/>
              <w:right w:val="single" w:sz="4" w:space="0" w:color="auto"/>
            </w:tcBorders>
          </w:tcPr>
          <w:p w14:paraId="3A60A438" w14:textId="77777777" w:rsidR="00125A65" w:rsidRPr="007A0556" w:rsidRDefault="00125A65" w:rsidP="00125A65">
            <w:pPr>
              <w:snapToGrid w:val="0"/>
              <w:spacing w:line="276" w:lineRule="auto"/>
              <w:ind w:firstLine="0"/>
              <w:rPr>
                <w:rFonts w:ascii="宋体" w:hAnsi="宋体" w:cs="Arial"/>
                <w:sz w:val="22"/>
              </w:rPr>
            </w:pPr>
            <w:r w:rsidRPr="007A0556">
              <w:rPr>
                <w:rFonts w:ascii="宋体" w:hAnsi="宋体" w:cs="Arial"/>
                <w:sz w:val="22"/>
              </w:rPr>
              <w:t>启动组件服务</w:t>
            </w:r>
          </w:p>
        </w:tc>
      </w:tr>
      <w:tr w:rsidR="00125A65" w:rsidRPr="00AD1068" w14:paraId="4C66ABA6"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247B40AB"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测试过程</w:t>
            </w:r>
          </w:p>
        </w:tc>
        <w:tc>
          <w:tcPr>
            <w:tcW w:w="6841" w:type="dxa"/>
            <w:gridSpan w:val="3"/>
            <w:tcBorders>
              <w:top w:val="single" w:sz="4" w:space="0" w:color="auto"/>
              <w:left w:val="single" w:sz="4" w:space="0" w:color="auto"/>
              <w:bottom w:val="single" w:sz="4" w:space="0" w:color="auto"/>
              <w:right w:val="single" w:sz="4" w:space="0" w:color="auto"/>
            </w:tcBorders>
          </w:tcPr>
          <w:p w14:paraId="276CB7A4"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1. 先启动服务，并确保能正常运行；</w:t>
            </w:r>
          </w:p>
          <w:p w14:paraId="10CDC80D"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2. 手工停止部分数据库节点；</w:t>
            </w:r>
          </w:p>
          <w:p w14:paraId="41805A69"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3. 运行一键检测功能，发现故障节点；</w:t>
            </w:r>
          </w:p>
          <w:p w14:paraId="7419571E"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4</w:t>
            </w:r>
            <w:r w:rsidRPr="007A0556">
              <w:rPr>
                <w:rFonts w:ascii="宋体" w:hAnsi="宋体" w:cs="Arial"/>
                <w:sz w:val="22"/>
              </w:rPr>
              <w:t xml:space="preserve">. </w:t>
            </w:r>
            <w:r w:rsidRPr="007A0556">
              <w:rPr>
                <w:rFonts w:ascii="宋体" w:hAnsi="宋体" w:cs="Arial" w:hint="eastAsia"/>
                <w:sz w:val="22"/>
              </w:rPr>
              <w:t>重新启动上面停止的数据库节点；</w:t>
            </w:r>
          </w:p>
          <w:p w14:paraId="0B300619" w14:textId="77777777" w:rsidR="00125A65" w:rsidRPr="007A0556" w:rsidRDefault="00125A65" w:rsidP="00125A65">
            <w:pPr>
              <w:spacing w:line="276" w:lineRule="auto"/>
              <w:rPr>
                <w:rFonts w:ascii="宋体" w:hAnsi="宋体" w:cs="Arial"/>
                <w:sz w:val="22"/>
              </w:rPr>
            </w:pPr>
            <w:r w:rsidRPr="007A0556">
              <w:rPr>
                <w:rFonts w:ascii="宋体" w:hAnsi="宋体" w:cs="Arial" w:hint="eastAsia"/>
                <w:sz w:val="22"/>
              </w:rPr>
              <w:t>3. 运行一键检测功能，发现服务正常；</w:t>
            </w:r>
          </w:p>
        </w:tc>
      </w:tr>
      <w:tr w:rsidR="00125A65" w:rsidRPr="00AD1068" w14:paraId="61136F0E"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9D3CC7C" w14:textId="77777777" w:rsidR="00125A65" w:rsidRPr="007A0556" w:rsidRDefault="00125A65" w:rsidP="00125A65">
            <w:pPr>
              <w:spacing w:line="276" w:lineRule="auto"/>
              <w:ind w:firstLine="66"/>
              <w:rPr>
                <w:rFonts w:ascii="宋体" w:hAnsi="宋体" w:cs="Arial"/>
                <w:sz w:val="22"/>
              </w:rPr>
            </w:pPr>
            <w:r w:rsidRPr="007A0556">
              <w:rPr>
                <w:rFonts w:ascii="宋体" w:hAnsi="宋体" w:cs="Arial" w:hint="eastAsia"/>
                <w:sz w:val="22"/>
              </w:rPr>
              <w:t>预期结果</w:t>
            </w:r>
          </w:p>
        </w:tc>
        <w:tc>
          <w:tcPr>
            <w:tcW w:w="6841" w:type="dxa"/>
            <w:gridSpan w:val="3"/>
            <w:tcBorders>
              <w:top w:val="single" w:sz="4" w:space="0" w:color="auto"/>
              <w:left w:val="single" w:sz="4" w:space="0" w:color="auto"/>
              <w:bottom w:val="single" w:sz="4" w:space="0" w:color="auto"/>
              <w:right w:val="single" w:sz="4" w:space="0" w:color="auto"/>
            </w:tcBorders>
          </w:tcPr>
          <w:p w14:paraId="6D5867F8" w14:textId="77777777" w:rsidR="00125A65" w:rsidRPr="007A0556" w:rsidRDefault="00125A65" w:rsidP="00125A65">
            <w:pPr>
              <w:rPr>
                <w:rFonts w:ascii="宋体" w:hAnsi="宋体" w:cs="Arial"/>
                <w:sz w:val="22"/>
              </w:rPr>
            </w:pPr>
            <w:r w:rsidRPr="007A0556">
              <w:rPr>
                <w:rFonts w:ascii="宋体" w:hAnsi="宋体" w:cs="Arial" w:hint="eastAsia"/>
                <w:sz w:val="22"/>
              </w:rPr>
              <w:t>1. 停止部分数据库节点后，通过一键检测功能能发现故障的节点，并反馈故障现象；</w:t>
            </w:r>
          </w:p>
          <w:p w14:paraId="73997466" w14:textId="77777777" w:rsidR="00125A65" w:rsidRPr="007A0556" w:rsidRDefault="00125A65" w:rsidP="00125A65">
            <w:pPr>
              <w:rPr>
                <w:rFonts w:ascii="宋体" w:hAnsi="宋体" w:cs="Arial"/>
                <w:sz w:val="22"/>
              </w:rPr>
            </w:pPr>
            <w:r w:rsidRPr="007A0556">
              <w:rPr>
                <w:rFonts w:ascii="宋体" w:hAnsi="宋体" w:cs="Arial" w:hint="eastAsia"/>
                <w:sz w:val="22"/>
              </w:rPr>
              <w:t>2</w:t>
            </w:r>
            <w:r w:rsidRPr="007A0556">
              <w:rPr>
                <w:rFonts w:ascii="宋体" w:hAnsi="宋体" w:cs="Arial"/>
                <w:sz w:val="22"/>
              </w:rPr>
              <w:t xml:space="preserve">. </w:t>
            </w:r>
            <w:r w:rsidRPr="007A0556">
              <w:rPr>
                <w:rFonts w:ascii="宋体" w:hAnsi="宋体" w:cs="Arial" w:hint="eastAsia"/>
                <w:sz w:val="22"/>
              </w:rPr>
              <w:t>重启数据库节点后，通过一键检测功能发现服务已全部正常运行；</w:t>
            </w:r>
          </w:p>
        </w:tc>
      </w:tr>
      <w:tr w:rsidR="00125A65" w:rsidRPr="00AD1068" w14:paraId="4BBDDCA5"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41984B9F" w14:textId="77777777" w:rsidR="00125A65" w:rsidRPr="00AD1068" w:rsidRDefault="00125A65" w:rsidP="00125A65">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6841" w:type="dxa"/>
            <w:gridSpan w:val="3"/>
            <w:tcBorders>
              <w:top w:val="single" w:sz="4" w:space="0" w:color="auto"/>
              <w:left w:val="single" w:sz="4" w:space="0" w:color="auto"/>
              <w:bottom w:val="single" w:sz="4" w:space="0" w:color="auto"/>
              <w:right w:val="single" w:sz="4" w:space="0" w:color="auto"/>
            </w:tcBorders>
          </w:tcPr>
          <w:p w14:paraId="481DB4FB"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6B4E0CB"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A99DCF2" w14:textId="5420A85B" w:rsidR="00125A65" w:rsidRPr="00AD1068" w:rsidRDefault="007A0556" w:rsidP="007A0556">
            <w:pPr>
              <w:spacing w:line="276" w:lineRule="auto"/>
              <w:ind w:firstLine="66"/>
              <w:rPr>
                <w:rFonts w:ascii="宋体" w:hAnsi="宋体" w:cs="Arial"/>
                <w:szCs w:val="21"/>
              </w:rPr>
            </w:pPr>
            <w:r w:rsidRPr="00A1086E">
              <w:rPr>
                <w:rFonts w:ascii="宋体" w:hAnsi="宋体" w:cs="Arial"/>
                <w:i/>
                <w:color w:val="C00000"/>
                <w:sz w:val="22"/>
              </w:rPr>
              <w:t>A:较好完成，B:基本完成，C:需要改进，D:不可用</w:t>
            </w:r>
          </w:p>
        </w:tc>
      </w:tr>
      <w:tr w:rsidR="00125A65" w:rsidRPr="00AD1068" w14:paraId="06CC7822" w14:textId="77777777" w:rsidTr="00125A6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DC690A4" w14:textId="77777777" w:rsidR="00125A65" w:rsidRPr="00AD1068" w:rsidRDefault="00125A65" w:rsidP="00125A65">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6841" w:type="dxa"/>
            <w:gridSpan w:val="3"/>
            <w:tcBorders>
              <w:top w:val="single" w:sz="4" w:space="0" w:color="auto"/>
              <w:left w:val="single" w:sz="4" w:space="0" w:color="auto"/>
              <w:bottom w:val="single" w:sz="4" w:space="0" w:color="auto"/>
              <w:right w:val="single" w:sz="4" w:space="0" w:color="auto"/>
            </w:tcBorders>
            <w:vAlign w:val="center"/>
          </w:tcPr>
          <w:p w14:paraId="55A7B03B" w14:textId="77777777" w:rsidR="00125A65" w:rsidRPr="00AD1068" w:rsidRDefault="00125A65" w:rsidP="00125A65">
            <w:pPr>
              <w:spacing w:line="276" w:lineRule="auto"/>
              <w:ind w:firstLine="66"/>
              <w:rPr>
                <w:rFonts w:ascii="宋体" w:hAnsi="宋体" w:cs="Arial"/>
                <w:kern w:val="0"/>
                <w:szCs w:val="21"/>
              </w:rPr>
            </w:pPr>
          </w:p>
          <w:p w14:paraId="1D209A4F" w14:textId="77777777" w:rsidR="00125A65" w:rsidRPr="00AD1068" w:rsidRDefault="00125A65" w:rsidP="00125A65">
            <w:pPr>
              <w:spacing w:line="276" w:lineRule="auto"/>
              <w:ind w:firstLine="66"/>
              <w:rPr>
                <w:rFonts w:ascii="宋体" w:hAnsi="宋体" w:cs="Arial"/>
                <w:kern w:val="0"/>
                <w:szCs w:val="21"/>
              </w:rPr>
            </w:pPr>
          </w:p>
        </w:tc>
      </w:tr>
      <w:tr w:rsidR="00125A65" w:rsidRPr="00AD1068" w14:paraId="502643C2"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6D296300" w14:textId="77777777" w:rsidR="00125A65" w:rsidRPr="00AD1068" w:rsidRDefault="00125A65" w:rsidP="00125A65">
            <w:pPr>
              <w:spacing w:line="276" w:lineRule="auto"/>
              <w:ind w:right="113" w:firstLine="66"/>
              <w:rPr>
                <w:rFonts w:ascii="宋体" w:hAnsi="宋体" w:cs="Arial"/>
                <w:szCs w:val="21"/>
              </w:rPr>
            </w:pPr>
            <w:r w:rsidRPr="00AD1068">
              <w:rPr>
                <w:rFonts w:ascii="宋体" w:hAnsi="宋体" w:cs="Arial" w:hint="eastAsia"/>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7C7EF1C" w14:textId="77777777" w:rsidR="00125A65" w:rsidRPr="00AD1068" w:rsidRDefault="00125A65" w:rsidP="00125A65">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7C2CE59A" w14:textId="77777777" w:rsidR="00125A65" w:rsidRPr="00AD1068" w:rsidRDefault="00125A65" w:rsidP="00125A65">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714" w:type="dxa"/>
            <w:tcBorders>
              <w:top w:val="single" w:sz="4" w:space="0" w:color="auto"/>
              <w:left w:val="single" w:sz="4" w:space="0" w:color="auto"/>
              <w:bottom w:val="single" w:sz="4" w:space="0" w:color="auto"/>
              <w:right w:val="single" w:sz="4" w:space="0" w:color="auto"/>
            </w:tcBorders>
          </w:tcPr>
          <w:p w14:paraId="61713C61" w14:textId="77777777" w:rsidR="00125A65" w:rsidRPr="00AD1068" w:rsidRDefault="00125A65" w:rsidP="00125A65">
            <w:pPr>
              <w:spacing w:beforeLines="50" w:before="156" w:line="276" w:lineRule="auto"/>
              <w:ind w:firstLine="66"/>
              <w:rPr>
                <w:rFonts w:ascii="宋体" w:hAnsi="宋体" w:cs="Arial"/>
                <w:szCs w:val="21"/>
              </w:rPr>
            </w:pPr>
          </w:p>
        </w:tc>
      </w:tr>
    </w:tbl>
    <w:p w14:paraId="0B3D1E54" w14:textId="7BBD30ED" w:rsidR="00D83688" w:rsidRPr="00493B2D" w:rsidRDefault="00D83688" w:rsidP="00493B2D">
      <w:pPr>
        <w:pStyle w:val="30"/>
        <w:numPr>
          <w:ilvl w:val="2"/>
          <w:numId w:val="2"/>
        </w:numPr>
        <w:tabs>
          <w:tab w:val="left" w:pos="720"/>
        </w:tabs>
      </w:pPr>
      <w:bookmarkStart w:id="399" w:name="_Toc475119160"/>
      <w:r w:rsidRPr="00493B2D">
        <w:rPr>
          <w:rFonts w:hint="eastAsia"/>
        </w:rPr>
        <w:t>数据备份</w:t>
      </w:r>
      <w:r w:rsidRPr="00493B2D">
        <w:rPr>
          <w:rFonts w:hint="eastAsia"/>
        </w:rPr>
        <w:t>/</w:t>
      </w:r>
      <w:r w:rsidRPr="00493B2D">
        <w:rPr>
          <w:rFonts w:hint="eastAsia"/>
        </w:rPr>
        <w:t>恢复</w:t>
      </w:r>
      <w:bookmarkEnd w:id="391"/>
      <w:bookmarkEnd w:id="399"/>
    </w:p>
    <w:p w14:paraId="42C12AF9" w14:textId="10498CFB" w:rsidR="00D83688" w:rsidRPr="00A1086E" w:rsidRDefault="008E4A58" w:rsidP="009777BE">
      <w:pPr>
        <w:keepNext/>
        <w:keepLines/>
        <w:numPr>
          <w:ilvl w:val="3"/>
          <w:numId w:val="2"/>
        </w:numPr>
        <w:spacing w:before="280" w:after="290" w:line="376" w:lineRule="auto"/>
        <w:ind w:left="567" w:hanging="560"/>
        <w:outlineLvl w:val="3"/>
        <w:rPr>
          <w:rFonts w:ascii="宋体" w:hAnsi="宋体" w:cs="等线 Light"/>
          <w:b/>
          <w:bCs/>
          <w:sz w:val="28"/>
          <w:szCs w:val="28"/>
        </w:rPr>
      </w:pPr>
      <w:ins w:id="400" w:author="shi wei" w:date="2017-03-09T15:27:00Z">
        <w:r>
          <w:rPr>
            <w:rFonts w:ascii="宋体" w:hAnsi="宋体" w:cs="等线 Light" w:hint="eastAsia"/>
            <w:b/>
            <w:bCs/>
            <w:sz w:val="28"/>
            <w:szCs w:val="28"/>
          </w:rPr>
          <w:t>单节点</w:t>
        </w:r>
      </w:ins>
      <w:r w:rsidR="00D83688" w:rsidRPr="00A1086E">
        <w:rPr>
          <w:rFonts w:ascii="宋体" w:hAnsi="宋体" w:cs="等线 Light" w:hint="eastAsia"/>
          <w:b/>
          <w:bCs/>
          <w:sz w:val="28"/>
          <w:szCs w:val="28"/>
        </w:rPr>
        <w:t>数据</w:t>
      </w:r>
      <w:ins w:id="401" w:author="shi wei" w:date="2017-03-09T15:27:00Z">
        <w:r w:rsidR="0058728F">
          <w:rPr>
            <w:rFonts w:ascii="宋体" w:hAnsi="宋体" w:cs="等线 Light" w:hint="eastAsia"/>
            <w:b/>
            <w:bCs/>
            <w:sz w:val="28"/>
            <w:szCs w:val="28"/>
          </w:rPr>
          <w:t>库</w:t>
        </w:r>
      </w:ins>
      <w:r w:rsidR="00D83688" w:rsidRPr="00A1086E">
        <w:rPr>
          <w:rFonts w:ascii="宋体" w:hAnsi="宋体" w:cs="等线 Light" w:hint="eastAsia"/>
          <w:b/>
          <w:bCs/>
          <w:sz w:val="28"/>
          <w:szCs w:val="28"/>
        </w:rPr>
        <w:t>全量备份/恢复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2AD29DF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79A5D9D" w14:textId="77777777" w:rsidR="00D83688" w:rsidRPr="00A1086E" w:rsidRDefault="00D83688" w:rsidP="00D83688">
            <w:pPr>
              <w:spacing w:line="240" w:lineRule="auto"/>
              <w:ind w:firstLine="0"/>
              <w:rPr>
                <w:rFonts w:ascii="宋体" w:hAnsi="宋体" w:cs="Arial"/>
                <w:sz w:val="22"/>
              </w:rPr>
            </w:pPr>
            <w:bookmarkStart w:id="402" w:name="OLE_LINK5"/>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8060AA1" w14:textId="4EC1D5D7" w:rsidR="00D83688" w:rsidRPr="00A1086E" w:rsidRDefault="00BB0131" w:rsidP="00D83688">
            <w:pPr>
              <w:spacing w:line="240" w:lineRule="auto"/>
              <w:ind w:firstLine="0"/>
              <w:rPr>
                <w:rFonts w:ascii="宋体" w:hAnsi="宋体" w:cs="Arial"/>
                <w:sz w:val="22"/>
              </w:rPr>
            </w:pPr>
            <w:ins w:id="403" w:author="shi wei" w:date="2017-03-09T15:28:00Z">
              <w:r>
                <w:rPr>
                  <w:rFonts w:ascii="宋体" w:hAnsi="宋体" w:cs="Arial" w:hint="eastAsia"/>
                  <w:sz w:val="22"/>
                </w:rPr>
                <w:t>单节点</w:t>
              </w:r>
            </w:ins>
            <w:r w:rsidR="00D83688" w:rsidRPr="00A1086E">
              <w:rPr>
                <w:rFonts w:ascii="宋体" w:hAnsi="宋体" w:cs="Arial" w:hint="eastAsia"/>
                <w:sz w:val="22"/>
              </w:rPr>
              <w:t>数据</w:t>
            </w:r>
            <w:ins w:id="404" w:author="shi wei" w:date="2017-03-09T15:27:00Z">
              <w:r w:rsidR="002B030D">
                <w:rPr>
                  <w:rFonts w:ascii="宋体" w:hAnsi="宋体" w:cs="Arial" w:hint="eastAsia"/>
                  <w:sz w:val="22"/>
                </w:rPr>
                <w:t>库</w:t>
              </w:r>
            </w:ins>
            <w:r w:rsidR="00D83688" w:rsidRPr="00A1086E">
              <w:rPr>
                <w:rFonts w:ascii="宋体" w:hAnsi="宋体" w:cs="Arial" w:hint="eastAsia"/>
                <w:sz w:val="22"/>
              </w:rPr>
              <w:t>的全量备份</w:t>
            </w:r>
          </w:p>
        </w:tc>
      </w:tr>
      <w:tr w:rsidR="00D83688" w:rsidRPr="00A1086E" w14:paraId="4836CDC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D03515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354686C"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3821602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9811D43"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694C889A" w14:textId="6DEBB78E"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验证分布式数据库的</w:t>
            </w:r>
            <w:ins w:id="405" w:author="shi wei" w:date="2017-03-09T15:28:00Z">
              <w:r w:rsidR="0074484A">
                <w:rPr>
                  <w:rFonts w:ascii="宋体" w:hAnsi="宋体" w:cs="Arial" w:hint="eastAsia"/>
                  <w:sz w:val="22"/>
                </w:rPr>
                <w:t>单节点</w:t>
              </w:r>
            </w:ins>
            <w:r w:rsidRPr="00A1086E">
              <w:rPr>
                <w:rFonts w:ascii="宋体" w:hAnsi="宋体" w:cs="Arial" w:hint="eastAsia"/>
                <w:sz w:val="22"/>
              </w:rPr>
              <w:t>数据</w:t>
            </w:r>
            <w:ins w:id="406" w:author="shi wei" w:date="2017-03-09T15:28:00Z">
              <w:r w:rsidR="0074484A">
                <w:rPr>
                  <w:rFonts w:ascii="宋体" w:hAnsi="宋体" w:cs="Arial" w:hint="eastAsia"/>
                  <w:sz w:val="22"/>
                </w:rPr>
                <w:t>库</w:t>
              </w:r>
            </w:ins>
            <w:r w:rsidRPr="00A1086E">
              <w:rPr>
                <w:rFonts w:ascii="宋体" w:hAnsi="宋体" w:cs="Arial" w:hint="eastAsia"/>
                <w:sz w:val="22"/>
              </w:rPr>
              <w:t>全量备份功能</w:t>
            </w:r>
          </w:p>
        </w:tc>
      </w:tr>
      <w:tr w:rsidR="00D83688" w:rsidRPr="00A1086E" w14:paraId="65662F9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3717FD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6442619A" w14:textId="77777777" w:rsidR="00D83688" w:rsidRPr="00A1086E" w:rsidRDefault="00D83688" w:rsidP="00D83688">
            <w:pPr>
              <w:numPr>
                <w:ilvl w:val="0"/>
                <w:numId w:val="49"/>
              </w:numPr>
              <w:tabs>
                <w:tab w:val="left" w:pos="360"/>
              </w:tabs>
              <w:snapToGrid w:val="0"/>
              <w:spacing w:line="160" w:lineRule="atLeast"/>
              <w:rPr>
                <w:rFonts w:ascii="宋体" w:hAnsi="宋体" w:cs="Arial"/>
                <w:sz w:val="22"/>
              </w:rPr>
            </w:pPr>
            <w:r w:rsidRPr="00A1086E">
              <w:rPr>
                <w:rFonts w:ascii="宋体" w:hAnsi="宋体" w:cs="Arial" w:hint="eastAsia"/>
                <w:sz w:val="22"/>
              </w:rPr>
              <w:t>分布式数据库正常运行</w:t>
            </w:r>
            <w:r w:rsidRPr="00A1086E">
              <w:rPr>
                <w:rFonts w:ascii="宋体" w:hAnsi="宋体" w:cs="Arial"/>
                <w:sz w:val="22"/>
              </w:rPr>
              <w:t>；</w:t>
            </w:r>
          </w:p>
          <w:p w14:paraId="61A72C95" w14:textId="77777777" w:rsidR="00D83688" w:rsidRPr="00A1086E" w:rsidRDefault="00D83688" w:rsidP="00D83688">
            <w:pPr>
              <w:numPr>
                <w:ilvl w:val="0"/>
                <w:numId w:val="49"/>
              </w:numPr>
              <w:tabs>
                <w:tab w:val="left" w:pos="360"/>
              </w:tabs>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p>
        </w:tc>
      </w:tr>
      <w:tr w:rsidR="00D83688" w:rsidRPr="00A1086E" w14:paraId="63DFAFE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C3C771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56B09E64" w14:textId="61192183" w:rsidR="00D83688" w:rsidRPr="00A1086E" w:rsidRDefault="00D83688" w:rsidP="00751CE6">
            <w:pPr>
              <w:numPr>
                <w:ilvl w:val="0"/>
                <w:numId w:val="81"/>
              </w:numPr>
              <w:spacing w:line="240" w:lineRule="auto"/>
              <w:rPr>
                <w:rFonts w:ascii="宋体" w:hAnsi="宋体" w:cs="Arial"/>
                <w:sz w:val="22"/>
              </w:rPr>
            </w:pPr>
            <w:del w:id="407" w:author="shi wei" w:date="2017-03-09T15:29:00Z">
              <w:r w:rsidRPr="00A1086E" w:rsidDel="00334F87">
                <w:rPr>
                  <w:rFonts w:ascii="宋体" w:hAnsi="宋体" w:cs="Arial" w:hint="eastAsia"/>
                  <w:sz w:val="22"/>
                </w:rPr>
                <w:delText>进入web前端页面，</w:delText>
              </w:r>
            </w:del>
            <w:r w:rsidRPr="00A1086E">
              <w:rPr>
                <w:rFonts w:ascii="宋体" w:hAnsi="宋体" w:cs="Arial" w:hint="eastAsia"/>
                <w:sz w:val="22"/>
              </w:rPr>
              <w:t>选定备份的目标数据库；</w:t>
            </w:r>
          </w:p>
          <w:p w14:paraId="50B94CA7"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配置备份参数：配置备份数据库实例的用户，数据库实例密码;备份存储主机;备份存储目录;备份存储主机用户名;备份存储主机密码；指定全量备份开始的时间；指定全量备份的周期</w:t>
            </w:r>
          </w:p>
          <w:p w14:paraId="6FBE72D7"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保存备份配置，并执行；</w:t>
            </w:r>
          </w:p>
          <w:p w14:paraId="78488994"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指定目标恢复主机，执行恢复操作</w:t>
            </w:r>
          </w:p>
          <w:p w14:paraId="11D2ED20" w14:textId="77777777" w:rsidR="00D83688" w:rsidRPr="00A1086E" w:rsidRDefault="00D83688" w:rsidP="00751CE6">
            <w:pPr>
              <w:numPr>
                <w:ilvl w:val="0"/>
                <w:numId w:val="81"/>
              </w:numPr>
              <w:spacing w:line="240" w:lineRule="auto"/>
              <w:rPr>
                <w:rFonts w:ascii="宋体" w:hAnsi="宋体" w:cs="Arial"/>
                <w:sz w:val="22"/>
              </w:rPr>
            </w:pPr>
            <w:r w:rsidRPr="00A1086E">
              <w:rPr>
                <w:rFonts w:ascii="宋体" w:hAnsi="宋体" w:cs="Arial" w:hint="eastAsia"/>
                <w:sz w:val="22"/>
              </w:rPr>
              <w:t>查看数据恢复的结果</w:t>
            </w:r>
          </w:p>
        </w:tc>
      </w:tr>
      <w:tr w:rsidR="00D83688" w:rsidRPr="00A1086E" w14:paraId="5C1D7943" w14:textId="77777777" w:rsidTr="006848BC">
        <w:trPr>
          <w:cantSplit/>
          <w:trHeight w:val="968"/>
        </w:trPr>
        <w:tc>
          <w:tcPr>
            <w:tcW w:w="1260" w:type="dxa"/>
            <w:tcBorders>
              <w:top w:val="single" w:sz="4" w:space="0" w:color="auto"/>
              <w:left w:val="single" w:sz="4" w:space="0" w:color="auto"/>
              <w:bottom w:val="single" w:sz="4" w:space="0" w:color="auto"/>
              <w:right w:val="single" w:sz="4" w:space="0" w:color="auto"/>
            </w:tcBorders>
          </w:tcPr>
          <w:p w14:paraId="176D05F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4C8BB485" w14:textId="214E5D12" w:rsidR="00D83688" w:rsidRPr="00A1086E" w:rsidRDefault="00D83688" w:rsidP="007A0556">
            <w:pPr>
              <w:spacing w:line="240" w:lineRule="auto"/>
              <w:ind w:firstLine="0"/>
              <w:rPr>
                <w:rFonts w:ascii="宋体" w:hAnsi="宋体" w:cs="Arial"/>
                <w:sz w:val="22"/>
              </w:rPr>
            </w:pPr>
            <w:r w:rsidRPr="00A1086E">
              <w:rPr>
                <w:rFonts w:ascii="宋体" w:hAnsi="宋体" w:cs="Arial" w:hint="eastAsia"/>
                <w:sz w:val="22"/>
              </w:rPr>
              <w:t>分布式数据库</w:t>
            </w:r>
            <w:ins w:id="408" w:author="shi wei" w:date="2017-03-09T15:29:00Z">
              <w:r w:rsidR="00F31397">
                <w:rPr>
                  <w:rFonts w:ascii="宋体" w:hAnsi="宋体" w:cs="Arial" w:hint="eastAsia"/>
                  <w:sz w:val="22"/>
                </w:rPr>
                <w:t>单节点</w:t>
              </w:r>
            </w:ins>
            <w:r w:rsidRPr="00A1086E">
              <w:rPr>
                <w:rFonts w:ascii="宋体" w:hAnsi="宋体" w:cs="Arial" w:hint="eastAsia"/>
                <w:sz w:val="22"/>
              </w:rPr>
              <w:t>数据</w:t>
            </w:r>
            <w:ins w:id="409" w:author="shi wei" w:date="2017-03-09T15:29:00Z">
              <w:r w:rsidR="00F31397">
                <w:rPr>
                  <w:rFonts w:ascii="宋体" w:hAnsi="宋体" w:cs="Arial" w:hint="eastAsia"/>
                  <w:sz w:val="22"/>
                </w:rPr>
                <w:t>库</w:t>
              </w:r>
            </w:ins>
            <w:r w:rsidRPr="00A1086E">
              <w:rPr>
                <w:rFonts w:ascii="宋体" w:hAnsi="宋体" w:cs="Arial" w:hint="eastAsia"/>
                <w:sz w:val="22"/>
              </w:rPr>
              <w:t>全量备份和恢复成功，可在看到指定备份的机器的全备目录新生成的备份文件。</w:t>
            </w:r>
          </w:p>
          <w:p w14:paraId="26992497" w14:textId="77777777" w:rsidR="00D83688" w:rsidRPr="00A1086E" w:rsidRDefault="00D83688" w:rsidP="00D83688">
            <w:pPr>
              <w:spacing w:line="240" w:lineRule="auto"/>
              <w:ind w:left="360" w:firstLine="0"/>
              <w:rPr>
                <w:rFonts w:ascii="宋体" w:hAnsi="宋体" w:cs="Arial"/>
                <w:sz w:val="22"/>
              </w:rPr>
            </w:pPr>
          </w:p>
        </w:tc>
      </w:tr>
      <w:tr w:rsidR="00D83688" w:rsidRPr="00A1086E" w14:paraId="3071B05B"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1C1F952"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66CD9B9A"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78D73F07" w14:textId="77777777" w:rsidR="007A0556" w:rsidRPr="00A1086E" w:rsidRDefault="007A0556" w:rsidP="007A0556">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7FB07B28" w14:textId="1354844C" w:rsidR="00D83688" w:rsidRPr="00A1086E" w:rsidRDefault="007A0556" w:rsidP="007A0556">
            <w:pPr>
              <w:spacing w:line="240" w:lineRule="auto"/>
              <w:ind w:firstLine="0"/>
              <w:rPr>
                <w:rFonts w:ascii="宋体" w:hAnsi="宋体" w:cs="Arial"/>
                <w:b/>
                <w:sz w:val="22"/>
              </w:rPr>
            </w:pPr>
            <w:r w:rsidRPr="00A1086E">
              <w:rPr>
                <w:rFonts w:ascii="宋体" w:hAnsi="宋体" w:cs="Arial"/>
                <w:i/>
                <w:color w:val="C00000"/>
                <w:sz w:val="22"/>
              </w:rPr>
              <w:t>A:较好完成，</w:t>
            </w:r>
            <w:ins w:id="410" w:author="shi wei" w:date="2017-03-09T15:31:00Z">
              <w:r w:rsidR="00544D7D" w:rsidRPr="00A1086E" w:rsidDel="00544D7D">
                <w:rPr>
                  <w:rFonts w:ascii="宋体" w:hAnsi="宋体" w:cs="Arial"/>
                  <w:i/>
                  <w:color w:val="C00000"/>
                  <w:sz w:val="22"/>
                </w:rPr>
                <w:t xml:space="preserve"> </w:t>
              </w:r>
            </w:ins>
            <w:del w:id="411" w:author="shi wei" w:date="2017-03-09T15:31:00Z">
              <w:r w:rsidRPr="00A1086E" w:rsidDel="00544D7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0E1FDB82"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1487729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2B43FB66"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6A104B26" w14:textId="77777777" w:rsidR="00D83688" w:rsidRPr="00A1086E" w:rsidRDefault="00D83688" w:rsidP="00D83688">
            <w:pPr>
              <w:spacing w:line="240" w:lineRule="auto"/>
              <w:ind w:firstLine="0"/>
              <w:rPr>
                <w:rFonts w:ascii="宋体" w:hAnsi="宋体" w:cs="Arial"/>
                <w:sz w:val="22"/>
              </w:rPr>
            </w:pPr>
          </w:p>
        </w:tc>
      </w:tr>
      <w:tr w:rsidR="00D83688" w:rsidRPr="00A1086E" w14:paraId="692F5D7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734B083"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B648AD3"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B2E9699"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5542C2B" w14:textId="77777777" w:rsidR="00D83688" w:rsidRPr="00A1086E" w:rsidRDefault="00D83688" w:rsidP="00D83688">
            <w:pPr>
              <w:spacing w:beforeLines="50" w:before="156" w:line="240" w:lineRule="auto"/>
              <w:ind w:firstLine="0"/>
              <w:rPr>
                <w:rFonts w:ascii="宋体" w:hAnsi="宋体" w:cs="Arial"/>
                <w:sz w:val="22"/>
              </w:rPr>
            </w:pPr>
          </w:p>
        </w:tc>
      </w:tr>
    </w:tbl>
    <w:bookmarkEnd w:id="402"/>
    <w:p w14:paraId="179D6261" w14:textId="78C65F78" w:rsidR="00D83688" w:rsidRPr="00A1086E" w:rsidRDefault="0049155E" w:rsidP="009777BE">
      <w:pPr>
        <w:keepNext/>
        <w:keepLines/>
        <w:numPr>
          <w:ilvl w:val="3"/>
          <w:numId w:val="2"/>
        </w:numPr>
        <w:spacing w:before="280" w:after="290" w:line="376" w:lineRule="auto"/>
        <w:ind w:left="567" w:hanging="560"/>
        <w:outlineLvl w:val="3"/>
        <w:rPr>
          <w:rFonts w:ascii="宋体" w:hAnsi="宋体" w:cs="等线 Light"/>
          <w:b/>
          <w:bCs/>
          <w:sz w:val="28"/>
          <w:szCs w:val="28"/>
        </w:rPr>
      </w:pPr>
      <w:ins w:id="412" w:author="shi wei" w:date="2017-03-09T15:30:00Z">
        <w:r>
          <w:rPr>
            <w:rFonts w:ascii="宋体" w:hAnsi="宋体" w:cs="等线 Light" w:hint="eastAsia"/>
            <w:b/>
            <w:bCs/>
            <w:sz w:val="28"/>
            <w:szCs w:val="28"/>
          </w:rPr>
          <w:t>单节点</w:t>
        </w:r>
      </w:ins>
      <w:r w:rsidR="00D83688" w:rsidRPr="00A1086E">
        <w:rPr>
          <w:rFonts w:ascii="宋体" w:hAnsi="宋体" w:cs="等线 Light" w:hint="eastAsia"/>
          <w:b/>
          <w:bCs/>
          <w:sz w:val="28"/>
          <w:szCs w:val="28"/>
        </w:rPr>
        <w:t>数据</w:t>
      </w:r>
      <w:ins w:id="413" w:author="shi wei" w:date="2017-03-09T15:30:00Z">
        <w:r>
          <w:rPr>
            <w:rFonts w:ascii="宋体" w:hAnsi="宋体" w:cs="等线 Light" w:hint="eastAsia"/>
            <w:b/>
            <w:bCs/>
            <w:sz w:val="28"/>
            <w:szCs w:val="28"/>
          </w:rPr>
          <w:t>库</w:t>
        </w:r>
      </w:ins>
      <w:r w:rsidR="00D83688" w:rsidRPr="00A1086E">
        <w:rPr>
          <w:rFonts w:ascii="宋体" w:hAnsi="宋体" w:cs="等线 Light" w:hint="eastAsia"/>
          <w:b/>
          <w:bCs/>
          <w:sz w:val="28"/>
          <w:szCs w:val="28"/>
        </w:rPr>
        <w:t>增量备份/恢复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24409BB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BD3EC8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5C257684" w14:textId="728296AC" w:rsidR="00D83688" w:rsidRPr="00A1086E" w:rsidRDefault="006E65E3" w:rsidP="00D83688">
            <w:pPr>
              <w:spacing w:line="240" w:lineRule="auto"/>
              <w:ind w:firstLine="0"/>
              <w:rPr>
                <w:rFonts w:ascii="宋体" w:hAnsi="宋体" w:cs="Arial"/>
                <w:sz w:val="22"/>
              </w:rPr>
            </w:pPr>
            <w:ins w:id="414" w:author="shi wei" w:date="2017-03-09T15:30:00Z">
              <w:r>
                <w:rPr>
                  <w:rFonts w:ascii="宋体" w:hAnsi="宋体" w:cs="Arial" w:hint="eastAsia"/>
                  <w:sz w:val="22"/>
                </w:rPr>
                <w:t>单节点</w:t>
              </w:r>
            </w:ins>
            <w:r w:rsidR="00D83688" w:rsidRPr="00A1086E">
              <w:rPr>
                <w:rFonts w:ascii="宋体" w:hAnsi="宋体" w:cs="Arial" w:hint="eastAsia"/>
                <w:sz w:val="22"/>
              </w:rPr>
              <w:t>数据</w:t>
            </w:r>
            <w:ins w:id="415" w:author="shi wei" w:date="2017-03-09T15:30:00Z">
              <w:r>
                <w:rPr>
                  <w:rFonts w:ascii="宋体" w:hAnsi="宋体" w:cs="Arial" w:hint="eastAsia"/>
                  <w:sz w:val="22"/>
                </w:rPr>
                <w:t>库</w:t>
              </w:r>
            </w:ins>
            <w:r w:rsidR="00D83688" w:rsidRPr="00A1086E">
              <w:rPr>
                <w:rFonts w:ascii="宋体" w:hAnsi="宋体" w:cs="Arial" w:hint="eastAsia"/>
                <w:sz w:val="22"/>
              </w:rPr>
              <w:t>的增量备份</w:t>
            </w:r>
          </w:p>
        </w:tc>
      </w:tr>
      <w:tr w:rsidR="00D83688" w:rsidRPr="00A1086E" w14:paraId="15C82E33"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DA3902E"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6DF0B7A"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1BA76CAF"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BA11D1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EE4D40B" w14:textId="256B734E"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分布式数据库的</w:t>
            </w:r>
            <w:ins w:id="416" w:author="shi wei" w:date="2017-03-09T15:30:00Z">
              <w:r w:rsidR="00182F94">
                <w:rPr>
                  <w:rFonts w:ascii="宋体" w:hAnsi="宋体" w:cs="等线" w:hint="eastAsia"/>
                  <w:sz w:val="22"/>
                </w:rPr>
                <w:t>单节点</w:t>
              </w:r>
            </w:ins>
            <w:r w:rsidRPr="00A1086E">
              <w:rPr>
                <w:rFonts w:ascii="宋体" w:hAnsi="宋体" w:cs="Arial" w:hint="eastAsia"/>
                <w:sz w:val="22"/>
              </w:rPr>
              <w:t>数据</w:t>
            </w:r>
            <w:ins w:id="417" w:author="shi wei" w:date="2017-03-09T15:30:00Z">
              <w:r w:rsidR="00182F94">
                <w:rPr>
                  <w:rFonts w:ascii="宋体" w:hAnsi="宋体" w:cs="Arial" w:hint="eastAsia"/>
                  <w:sz w:val="22"/>
                </w:rPr>
                <w:t>库</w:t>
              </w:r>
            </w:ins>
            <w:r w:rsidRPr="00A1086E">
              <w:rPr>
                <w:rFonts w:ascii="宋体" w:hAnsi="宋体" w:cs="Arial" w:hint="eastAsia"/>
                <w:sz w:val="22"/>
              </w:rPr>
              <w:t>增量备份</w:t>
            </w:r>
          </w:p>
        </w:tc>
      </w:tr>
      <w:tr w:rsidR="00D83688" w:rsidRPr="00A1086E" w14:paraId="0FBE20E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101426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285C3DAF" w14:textId="77777777" w:rsidR="00D83688" w:rsidRPr="00A1086E" w:rsidRDefault="00D83688" w:rsidP="00751CE6">
            <w:pPr>
              <w:numPr>
                <w:ilvl w:val="0"/>
                <w:numId w:val="83"/>
              </w:numPr>
              <w:snapToGrid w:val="0"/>
              <w:spacing w:line="160" w:lineRule="atLeast"/>
              <w:rPr>
                <w:rFonts w:ascii="宋体" w:hAnsi="宋体" w:cs="Arial"/>
                <w:sz w:val="22"/>
              </w:rPr>
            </w:pPr>
            <w:r w:rsidRPr="00A1086E">
              <w:rPr>
                <w:rFonts w:ascii="宋体" w:hAnsi="宋体" w:cs="Arial" w:hint="eastAsia"/>
                <w:sz w:val="22"/>
              </w:rPr>
              <w:t>分布式数据库正常运行</w:t>
            </w:r>
          </w:p>
          <w:p w14:paraId="75B73020" w14:textId="77777777" w:rsidR="00D83688" w:rsidRPr="00A1086E" w:rsidRDefault="00D83688" w:rsidP="00751CE6">
            <w:pPr>
              <w:numPr>
                <w:ilvl w:val="0"/>
                <w:numId w:val="83"/>
              </w:numPr>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r w:rsidRPr="00A1086E">
              <w:rPr>
                <w:rFonts w:ascii="宋体" w:hAnsi="宋体" w:cs="Arial" w:hint="eastAsia"/>
                <w:sz w:val="22"/>
              </w:rPr>
              <w:t>。</w:t>
            </w:r>
          </w:p>
        </w:tc>
      </w:tr>
      <w:tr w:rsidR="00D83688" w:rsidRPr="00A1086E" w14:paraId="4C088C0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C00A439"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0FA8C692" w14:textId="3460D554" w:rsidR="00D83688" w:rsidRPr="00A1086E" w:rsidRDefault="00D83688" w:rsidP="00751CE6">
            <w:pPr>
              <w:numPr>
                <w:ilvl w:val="0"/>
                <w:numId w:val="84"/>
              </w:numPr>
              <w:spacing w:line="240" w:lineRule="auto"/>
              <w:rPr>
                <w:rFonts w:ascii="宋体" w:hAnsi="宋体" w:cs="Arial"/>
                <w:sz w:val="22"/>
              </w:rPr>
            </w:pPr>
            <w:del w:id="418" w:author="shi wei" w:date="2017-03-09T15:30:00Z">
              <w:r w:rsidRPr="00A1086E" w:rsidDel="005E5985">
                <w:rPr>
                  <w:rFonts w:ascii="宋体" w:hAnsi="宋体" w:cs="Arial"/>
                  <w:sz w:val="22"/>
                </w:rPr>
                <w:delText>进入web前端页面，</w:delText>
              </w:r>
            </w:del>
            <w:r w:rsidRPr="00A1086E">
              <w:rPr>
                <w:rFonts w:ascii="宋体" w:hAnsi="宋体" w:cs="Arial" w:hint="eastAsia"/>
                <w:sz w:val="22"/>
              </w:rPr>
              <w:t>选定备份的目标数据库</w:t>
            </w:r>
            <w:r w:rsidRPr="00A1086E">
              <w:rPr>
                <w:rFonts w:ascii="宋体" w:hAnsi="宋体" w:cs="Arial"/>
                <w:sz w:val="22"/>
              </w:rPr>
              <w:t>；</w:t>
            </w:r>
          </w:p>
          <w:p w14:paraId="58D69ACA"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sz w:val="22"/>
              </w:rPr>
              <w:t>配置备份参数：配置备份数据库实例的用户，数据库实例密码;备份存储主机;备份存储目录;备份存储主机用户名;备份存储主机密码</w:t>
            </w:r>
            <w:r w:rsidRPr="00A1086E">
              <w:rPr>
                <w:rFonts w:ascii="宋体" w:hAnsi="宋体" w:cs="Arial" w:hint="eastAsia"/>
                <w:sz w:val="22"/>
              </w:rPr>
              <w:t>等等</w:t>
            </w:r>
          </w:p>
          <w:p w14:paraId="3BFD29B9"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hint="eastAsia"/>
                <w:sz w:val="22"/>
              </w:rPr>
              <w:t>保存备份配置，并执行；</w:t>
            </w:r>
          </w:p>
          <w:p w14:paraId="7A367F16"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hint="eastAsia"/>
                <w:sz w:val="22"/>
              </w:rPr>
              <w:t>指定目标恢复主机，执行恢复操作</w:t>
            </w:r>
          </w:p>
          <w:p w14:paraId="17B669E1" w14:textId="77777777" w:rsidR="00D83688" w:rsidRPr="00A1086E" w:rsidRDefault="00D83688" w:rsidP="00751CE6">
            <w:pPr>
              <w:numPr>
                <w:ilvl w:val="0"/>
                <w:numId w:val="84"/>
              </w:numPr>
              <w:spacing w:line="240" w:lineRule="auto"/>
              <w:rPr>
                <w:rFonts w:ascii="宋体" w:hAnsi="宋体" w:cs="Arial"/>
                <w:sz w:val="22"/>
              </w:rPr>
            </w:pPr>
            <w:r w:rsidRPr="00A1086E">
              <w:rPr>
                <w:rFonts w:ascii="宋体" w:hAnsi="宋体" w:cs="Arial" w:hint="eastAsia"/>
                <w:sz w:val="22"/>
              </w:rPr>
              <w:t>查看数据恢复的结果</w:t>
            </w:r>
          </w:p>
        </w:tc>
      </w:tr>
      <w:tr w:rsidR="00D83688" w:rsidRPr="00A1086E" w14:paraId="7C8BEFC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EF066E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67A8392E" w14:textId="215F78BF" w:rsidR="00D83688" w:rsidRPr="00A1086E" w:rsidRDefault="00D83688" w:rsidP="004F21F3">
            <w:pPr>
              <w:spacing w:line="240" w:lineRule="auto"/>
              <w:ind w:firstLine="0"/>
              <w:rPr>
                <w:rFonts w:ascii="宋体" w:hAnsi="宋体" w:cs="Arial"/>
                <w:sz w:val="22"/>
              </w:rPr>
            </w:pPr>
            <w:r w:rsidRPr="00A1086E">
              <w:rPr>
                <w:rFonts w:ascii="宋体" w:hAnsi="宋体" w:cs="Arial" w:hint="eastAsia"/>
                <w:sz w:val="22"/>
              </w:rPr>
              <w:t>分布式数据库</w:t>
            </w:r>
            <w:ins w:id="419" w:author="shi wei" w:date="2017-03-09T15:30:00Z">
              <w:r w:rsidR="006C0525">
                <w:rPr>
                  <w:rFonts w:ascii="宋体" w:hAnsi="宋体" w:cs="Arial" w:hint="eastAsia"/>
                  <w:sz w:val="22"/>
                </w:rPr>
                <w:t>单节点</w:t>
              </w:r>
            </w:ins>
            <w:r w:rsidRPr="00A1086E">
              <w:rPr>
                <w:rFonts w:ascii="宋体" w:hAnsi="宋体" w:cs="Arial" w:hint="eastAsia"/>
                <w:sz w:val="22"/>
              </w:rPr>
              <w:t>数据</w:t>
            </w:r>
            <w:ins w:id="420" w:author="shi wei" w:date="2017-03-09T15:30:00Z">
              <w:r w:rsidR="006C0525">
                <w:rPr>
                  <w:rFonts w:ascii="宋体" w:hAnsi="宋体" w:cs="Arial" w:hint="eastAsia"/>
                  <w:sz w:val="22"/>
                </w:rPr>
                <w:t>库</w:t>
              </w:r>
            </w:ins>
            <w:r w:rsidRPr="00A1086E">
              <w:rPr>
                <w:rFonts w:ascii="宋体" w:hAnsi="宋体" w:cs="Arial" w:hint="eastAsia"/>
                <w:sz w:val="22"/>
              </w:rPr>
              <w:t>增量备份和恢复成功，可在看到指定备份的机器的增备目录新生成的备份文件。</w:t>
            </w:r>
          </w:p>
          <w:p w14:paraId="3BA67965" w14:textId="77777777" w:rsidR="00D83688" w:rsidRPr="00A1086E" w:rsidRDefault="00D83688" w:rsidP="00D83688">
            <w:pPr>
              <w:spacing w:line="240" w:lineRule="auto"/>
              <w:ind w:left="360" w:firstLine="0"/>
              <w:rPr>
                <w:rFonts w:ascii="宋体" w:hAnsi="宋体" w:cs="Arial"/>
                <w:sz w:val="22"/>
              </w:rPr>
            </w:pPr>
          </w:p>
        </w:tc>
      </w:tr>
      <w:tr w:rsidR="00D83688" w:rsidRPr="00A1086E" w14:paraId="2795472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F7BA30E"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1168497" w14:textId="77777777" w:rsidR="004F21F3" w:rsidRPr="00A1086E" w:rsidRDefault="004F21F3" w:rsidP="004F21F3">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7E99A28" w14:textId="77777777" w:rsidR="004F21F3" w:rsidRPr="00A1086E" w:rsidRDefault="004F21F3" w:rsidP="004F21F3">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40DADE77" w14:textId="0AA43DB2" w:rsidR="00D83688" w:rsidRPr="00A1086E" w:rsidRDefault="004F21F3" w:rsidP="004F21F3">
            <w:pPr>
              <w:spacing w:line="240" w:lineRule="auto"/>
              <w:ind w:firstLine="0"/>
              <w:rPr>
                <w:rFonts w:ascii="宋体" w:hAnsi="宋体" w:cs="Arial"/>
                <w:b/>
                <w:sz w:val="22"/>
              </w:rPr>
            </w:pPr>
            <w:r w:rsidRPr="00A1086E">
              <w:rPr>
                <w:rFonts w:ascii="宋体" w:hAnsi="宋体" w:cs="Arial"/>
                <w:i/>
                <w:color w:val="C00000"/>
                <w:sz w:val="22"/>
              </w:rPr>
              <w:t>A:较好完成，</w:t>
            </w:r>
            <w:ins w:id="421" w:author="shi wei" w:date="2017-03-09T15:31:00Z">
              <w:r w:rsidR="00544D7D" w:rsidRPr="00A1086E" w:rsidDel="00544D7D">
                <w:rPr>
                  <w:rFonts w:ascii="宋体" w:hAnsi="宋体" w:cs="Arial"/>
                  <w:i/>
                  <w:color w:val="C00000"/>
                  <w:sz w:val="22"/>
                </w:rPr>
                <w:t xml:space="preserve"> </w:t>
              </w:r>
            </w:ins>
            <w:del w:id="422" w:author="shi wei" w:date="2017-03-09T15:31:00Z">
              <w:r w:rsidRPr="00A1086E" w:rsidDel="00544D7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10DC85C3"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24D6BD44"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5D27B258"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6F1AF3C" w14:textId="77777777" w:rsidR="00D83688" w:rsidRPr="00A1086E" w:rsidRDefault="00D83688" w:rsidP="00D83688">
            <w:pPr>
              <w:spacing w:line="240" w:lineRule="auto"/>
              <w:ind w:firstLine="0"/>
              <w:rPr>
                <w:rFonts w:ascii="宋体" w:hAnsi="宋体" w:cs="Arial"/>
                <w:sz w:val="22"/>
              </w:rPr>
            </w:pPr>
          </w:p>
        </w:tc>
      </w:tr>
      <w:tr w:rsidR="00D83688" w:rsidRPr="00A1086E" w14:paraId="046847CE"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704521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7BCD5A45"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100D1243"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60825E4B" w14:textId="77777777" w:rsidR="00D83688" w:rsidRPr="00A1086E" w:rsidRDefault="00D83688" w:rsidP="00D83688">
            <w:pPr>
              <w:spacing w:beforeLines="50" w:before="156" w:line="240" w:lineRule="auto"/>
              <w:ind w:firstLine="0"/>
              <w:rPr>
                <w:rFonts w:ascii="宋体" w:hAnsi="宋体" w:cs="Arial"/>
                <w:sz w:val="22"/>
              </w:rPr>
            </w:pPr>
          </w:p>
        </w:tc>
      </w:tr>
    </w:tbl>
    <w:p w14:paraId="5B84E783" w14:textId="77777777" w:rsidR="00D83688" w:rsidRPr="00A1086E" w:rsidRDefault="00D83688" w:rsidP="009777BE">
      <w:pPr>
        <w:keepNext/>
        <w:keepLines/>
        <w:numPr>
          <w:ilvl w:val="3"/>
          <w:numId w:val="2"/>
        </w:numPr>
        <w:spacing w:before="280" w:after="290" w:line="376" w:lineRule="auto"/>
        <w:ind w:left="567" w:hanging="560"/>
        <w:outlineLvl w:val="3"/>
        <w:rPr>
          <w:rFonts w:ascii="宋体" w:hAnsi="宋体" w:cs="等线 Light"/>
          <w:b/>
          <w:bCs/>
          <w:sz w:val="28"/>
          <w:szCs w:val="28"/>
        </w:rPr>
      </w:pPr>
      <w:r w:rsidRPr="00A1086E">
        <w:rPr>
          <w:rFonts w:ascii="宋体" w:hAnsi="宋体" w:cs="等线 Light"/>
          <w:b/>
          <w:bCs/>
          <w:sz w:val="28"/>
          <w:szCs w:val="28"/>
        </w:rPr>
        <w:t>指定时间点的指定数据库实例恢复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0ACC09FF"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4B26A07"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1B9A556D"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sz w:val="22"/>
              </w:rPr>
              <w:t>指定时间点的指定数据库实例恢复</w:t>
            </w:r>
          </w:p>
        </w:tc>
      </w:tr>
      <w:tr w:rsidR="00D83688" w:rsidRPr="00A1086E" w14:paraId="29AE1C5A"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0A8357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0189236"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785315E6"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782706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021EF2BE" w14:textId="77777777"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w:t>
            </w:r>
            <w:r w:rsidRPr="00A1086E">
              <w:rPr>
                <w:rFonts w:ascii="宋体" w:hAnsi="宋体" w:cs="Arial"/>
                <w:sz w:val="22"/>
              </w:rPr>
              <w:t>指定时间点的指定数据库实例恢复</w:t>
            </w:r>
          </w:p>
        </w:tc>
      </w:tr>
      <w:tr w:rsidR="00D83688" w:rsidRPr="00A1086E" w14:paraId="51E7D892"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67BFF3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DFA7F53" w14:textId="77777777" w:rsidR="00D83688" w:rsidRPr="00A1086E" w:rsidRDefault="00D83688" w:rsidP="00751CE6">
            <w:pPr>
              <w:numPr>
                <w:ilvl w:val="0"/>
                <w:numId w:val="86"/>
              </w:numPr>
              <w:snapToGrid w:val="0"/>
              <w:spacing w:line="160" w:lineRule="atLeast"/>
              <w:rPr>
                <w:rFonts w:ascii="宋体" w:hAnsi="宋体" w:cs="Arial"/>
                <w:sz w:val="22"/>
              </w:rPr>
            </w:pPr>
            <w:r w:rsidRPr="00A1086E">
              <w:rPr>
                <w:rFonts w:ascii="宋体" w:hAnsi="宋体" w:cs="Arial" w:hint="eastAsia"/>
                <w:sz w:val="22"/>
              </w:rPr>
              <w:t>分布式数据库正常运行</w:t>
            </w:r>
          </w:p>
          <w:p w14:paraId="0DF382A6" w14:textId="77777777" w:rsidR="00D83688" w:rsidRPr="00A1086E" w:rsidRDefault="00D83688" w:rsidP="00751CE6">
            <w:pPr>
              <w:numPr>
                <w:ilvl w:val="0"/>
                <w:numId w:val="86"/>
              </w:numPr>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r w:rsidRPr="00A1086E">
              <w:rPr>
                <w:rFonts w:ascii="宋体" w:hAnsi="宋体" w:cs="Arial" w:hint="eastAsia"/>
                <w:sz w:val="22"/>
              </w:rPr>
              <w:t>。</w:t>
            </w:r>
          </w:p>
        </w:tc>
      </w:tr>
      <w:tr w:rsidR="00D83688" w:rsidRPr="00A1086E" w14:paraId="4B89F9B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66C30B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3F955729" w14:textId="420D54AC" w:rsidR="00D83688" w:rsidRPr="00A1086E" w:rsidRDefault="00D83688" w:rsidP="00751CE6">
            <w:pPr>
              <w:numPr>
                <w:ilvl w:val="0"/>
                <w:numId w:val="87"/>
              </w:numPr>
              <w:spacing w:line="240" w:lineRule="auto"/>
              <w:rPr>
                <w:rFonts w:ascii="宋体" w:hAnsi="宋体" w:cs="Arial"/>
                <w:sz w:val="22"/>
              </w:rPr>
            </w:pPr>
            <w:del w:id="423" w:author="shi wei" w:date="2017-03-09T15:31:00Z">
              <w:r w:rsidRPr="00A1086E" w:rsidDel="00E07FF7">
                <w:rPr>
                  <w:rFonts w:ascii="宋体" w:hAnsi="宋体" w:cs="Arial"/>
                  <w:sz w:val="22"/>
                </w:rPr>
                <w:delText>进入web前端页面，</w:delText>
              </w:r>
            </w:del>
            <w:r w:rsidRPr="00A1086E">
              <w:rPr>
                <w:rFonts w:ascii="宋体" w:hAnsi="宋体" w:cs="Arial"/>
                <w:sz w:val="22"/>
              </w:rPr>
              <w:t>选定恢复</w:t>
            </w:r>
            <w:r w:rsidRPr="00A1086E">
              <w:rPr>
                <w:rFonts w:ascii="宋体" w:hAnsi="宋体" w:cs="Arial" w:hint="eastAsia"/>
                <w:sz w:val="22"/>
              </w:rPr>
              <w:t>目标数据库</w:t>
            </w:r>
            <w:r w:rsidRPr="00A1086E">
              <w:rPr>
                <w:rFonts w:ascii="宋体" w:hAnsi="宋体" w:cs="Arial"/>
                <w:sz w:val="22"/>
              </w:rPr>
              <w:t>；</w:t>
            </w:r>
          </w:p>
          <w:p w14:paraId="5F3D9DB4" w14:textId="77777777" w:rsidR="00D83688" w:rsidRPr="00A1086E" w:rsidRDefault="00D83688" w:rsidP="00751CE6">
            <w:pPr>
              <w:numPr>
                <w:ilvl w:val="0"/>
                <w:numId w:val="87"/>
              </w:numPr>
              <w:spacing w:line="240" w:lineRule="auto"/>
              <w:rPr>
                <w:rFonts w:ascii="宋体" w:hAnsi="宋体" w:cs="Arial"/>
                <w:sz w:val="22"/>
              </w:rPr>
            </w:pPr>
            <w:r w:rsidRPr="00A1086E">
              <w:rPr>
                <w:rFonts w:ascii="宋体" w:hAnsi="宋体" w:cs="Arial"/>
                <w:sz w:val="22"/>
              </w:rPr>
              <w:t>配置恢复参数：类型为数据库实例恢复；目标数据库ip；目标数据库port；目标数据库配置文件</w:t>
            </w:r>
            <w:r w:rsidRPr="00A1086E">
              <w:rPr>
                <w:rFonts w:ascii="宋体" w:hAnsi="宋体" w:cs="Arial" w:hint="eastAsia"/>
                <w:sz w:val="22"/>
              </w:rPr>
              <w:t>绝对路径；</w:t>
            </w:r>
            <w:r w:rsidRPr="00A1086E">
              <w:rPr>
                <w:rFonts w:ascii="宋体" w:hAnsi="宋体" w:cs="Arial"/>
                <w:sz w:val="22"/>
              </w:rPr>
              <w:t>目标数据库用户名为；目标数据库密码；策略选择基于时间；操作结束点为选取合理的指定恢复的时间点；</w:t>
            </w:r>
            <w:r w:rsidRPr="00A1086E">
              <w:rPr>
                <w:rFonts w:ascii="宋体" w:hAnsi="宋体" w:cs="Arial" w:hint="eastAsia"/>
                <w:sz w:val="22"/>
              </w:rPr>
              <w:t>指定</w:t>
            </w:r>
            <w:r w:rsidRPr="00A1086E">
              <w:rPr>
                <w:rFonts w:ascii="宋体" w:hAnsi="宋体" w:cs="Arial"/>
                <w:sz w:val="22"/>
              </w:rPr>
              <w:t>临时目录；</w:t>
            </w:r>
          </w:p>
          <w:p w14:paraId="59D7EC1D" w14:textId="77777777" w:rsidR="00D83688" w:rsidRPr="00A1086E" w:rsidRDefault="00D83688" w:rsidP="00751CE6">
            <w:pPr>
              <w:numPr>
                <w:ilvl w:val="0"/>
                <w:numId w:val="87"/>
              </w:numPr>
              <w:spacing w:line="240" w:lineRule="auto"/>
              <w:rPr>
                <w:rFonts w:ascii="宋体" w:hAnsi="宋体" w:cs="Arial"/>
                <w:sz w:val="22"/>
              </w:rPr>
            </w:pPr>
            <w:r w:rsidRPr="00A1086E">
              <w:rPr>
                <w:rFonts w:ascii="宋体" w:hAnsi="宋体" w:cs="Arial"/>
                <w:sz w:val="22"/>
              </w:rPr>
              <w:t>保存该配置，并执行指定时间点的指定数据库实例恢复任务；</w:t>
            </w:r>
          </w:p>
        </w:tc>
      </w:tr>
      <w:tr w:rsidR="00D83688" w:rsidRPr="00A1086E" w14:paraId="7D3D3217"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073CB706"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3F460BBD" w14:textId="77777777" w:rsidR="00D83688" w:rsidRPr="00A1086E" w:rsidRDefault="00D83688" w:rsidP="008256B4">
            <w:pPr>
              <w:spacing w:line="240" w:lineRule="auto"/>
              <w:ind w:firstLine="0"/>
              <w:rPr>
                <w:rFonts w:ascii="宋体" w:hAnsi="宋体" w:cs="Arial"/>
                <w:sz w:val="22"/>
              </w:rPr>
            </w:pPr>
            <w:r w:rsidRPr="00A1086E">
              <w:rPr>
                <w:rFonts w:ascii="宋体" w:hAnsi="宋体" w:cs="Arial" w:hint="eastAsia"/>
                <w:sz w:val="22"/>
              </w:rPr>
              <w:t>可以在指定恢复的机器上看到指定端口号的数据库实例恢复到指定的时间点。</w:t>
            </w:r>
          </w:p>
        </w:tc>
      </w:tr>
      <w:tr w:rsidR="00D83688" w:rsidRPr="00A1086E" w14:paraId="0F1C66B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2FB793CB"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32BE0041" w14:textId="77777777" w:rsidR="008256B4" w:rsidRPr="00A1086E" w:rsidRDefault="008256B4" w:rsidP="008256B4">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E1C8638" w14:textId="77777777" w:rsidR="008256B4" w:rsidRPr="00A1086E" w:rsidRDefault="008256B4" w:rsidP="008256B4">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0AD9AE7" w14:textId="6755EC8E" w:rsidR="00D83688" w:rsidRPr="00A1086E" w:rsidRDefault="008256B4" w:rsidP="008256B4">
            <w:pPr>
              <w:spacing w:line="240" w:lineRule="auto"/>
              <w:ind w:firstLine="0"/>
              <w:rPr>
                <w:rFonts w:ascii="宋体" w:hAnsi="宋体" w:cs="Arial"/>
                <w:b/>
                <w:sz w:val="22"/>
              </w:rPr>
            </w:pPr>
            <w:r w:rsidRPr="00A1086E">
              <w:rPr>
                <w:rFonts w:ascii="宋体" w:hAnsi="宋体" w:cs="Arial"/>
                <w:i/>
                <w:color w:val="C00000"/>
                <w:sz w:val="22"/>
              </w:rPr>
              <w:t>A:较好完成，B:基本完成，C:需要改进，D:不可用</w:t>
            </w:r>
          </w:p>
        </w:tc>
      </w:tr>
      <w:tr w:rsidR="00D83688" w:rsidRPr="00A1086E" w14:paraId="1E9135F4"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4F9C2E73"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35AEDAAE"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10080414" w14:textId="77777777" w:rsidR="00D83688" w:rsidRPr="00A1086E" w:rsidRDefault="00D83688" w:rsidP="00D83688">
            <w:pPr>
              <w:spacing w:line="240" w:lineRule="auto"/>
              <w:ind w:firstLine="0"/>
              <w:rPr>
                <w:rFonts w:ascii="宋体" w:hAnsi="宋体" w:cs="Arial"/>
                <w:sz w:val="22"/>
              </w:rPr>
            </w:pPr>
          </w:p>
        </w:tc>
      </w:tr>
      <w:tr w:rsidR="00D83688" w:rsidRPr="00A1086E" w14:paraId="3E6B68E9"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43CF9E7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0EFE35DD"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49650679"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43B629B9" w14:textId="77777777" w:rsidR="00D83688" w:rsidRPr="00A1086E" w:rsidRDefault="00D83688" w:rsidP="00D83688">
            <w:pPr>
              <w:spacing w:beforeLines="50" w:before="156" w:line="240" w:lineRule="auto"/>
              <w:ind w:firstLine="0"/>
              <w:rPr>
                <w:rFonts w:ascii="宋体" w:hAnsi="宋体" w:cs="Arial"/>
                <w:sz w:val="22"/>
              </w:rPr>
            </w:pPr>
          </w:p>
        </w:tc>
      </w:tr>
    </w:tbl>
    <w:p w14:paraId="39A49028" w14:textId="77777777" w:rsidR="00D83688" w:rsidRPr="00A1086E" w:rsidRDefault="00D83688" w:rsidP="009777BE">
      <w:pPr>
        <w:keepNext/>
        <w:keepLines/>
        <w:numPr>
          <w:ilvl w:val="3"/>
          <w:numId w:val="2"/>
        </w:numPr>
        <w:spacing w:before="280" w:after="290" w:line="376" w:lineRule="auto"/>
        <w:ind w:left="567" w:hanging="560"/>
        <w:outlineLvl w:val="3"/>
        <w:rPr>
          <w:rFonts w:ascii="宋体" w:hAnsi="宋体" w:cs="等线 Light"/>
          <w:b/>
          <w:bCs/>
          <w:sz w:val="28"/>
          <w:szCs w:val="28"/>
        </w:rPr>
      </w:pPr>
      <w:r w:rsidRPr="00A1086E">
        <w:rPr>
          <w:rFonts w:ascii="宋体" w:hAnsi="宋体" w:cs="等线 Light"/>
          <w:b/>
          <w:bCs/>
          <w:sz w:val="28"/>
          <w:szCs w:val="28"/>
        </w:rPr>
        <w:t>指定时间点的指定</w:t>
      </w:r>
      <w:r w:rsidRPr="00A1086E">
        <w:rPr>
          <w:rFonts w:ascii="宋体" w:hAnsi="宋体" w:cs="等线 Light" w:hint="eastAsia"/>
          <w:b/>
          <w:bCs/>
          <w:sz w:val="28"/>
          <w:szCs w:val="28"/>
        </w:rPr>
        <w:t>单表恢复</w:t>
      </w:r>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D83688" w:rsidRPr="00A1086E" w14:paraId="3FF4341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93B1C61"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6BBCAAE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sz w:val="22"/>
              </w:rPr>
              <w:t>指定时间点的指定</w:t>
            </w:r>
            <w:r w:rsidRPr="00A1086E">
              <w:rPr>
                <w:rFonts w:ascii="宋体" w:hAnsi="宋体" w:cs="Arial" w:hint="eastAsia"/>
                <w:sz w:val="22"/>
              </w:rPr>
              <w:t>单表</w:t>
            </w:r>
            <w:r w:rsidRPr="00A1086E">
              <w:rPr>
                <w:rFonts w:ascii="宋体" w:hAnsi="宋体" w:cs="Arial"/>
                <w:sz w:val="22"/>
              </w:rPr>
              <w:t>恢复</w:t>
            </w:r>
          </w:p>
        </w:tc>
      </w:tr>
      <w:tr w:rsidR="00D83688" w:rsidRPr="00A1086E" w14:paraId="4F4D5238"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167FDCD5"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24795DF" w14:textId="77777777" w:rsidR="00D83688" w:rsidRPr="00A1086E" w:rsidRDefault="00D83688" w:rsidP="00D83688">
            <w:pPr>
              <w:spacing w:line="240" w:lineRule="auto"/>
              <w:ind w:firstLine="0"/>
              <w:rPr>
                <w:rFonts w:ascii="宋体" w:hAnsi="宋体" w:cs="Arial"/>
                <w:sz w:val="22"/>
              </w:rPr>
            </w:pPr>
            <w:r w:rsidRPr="00A1086E">
              <w:rPr>
                <w:rFonts w:ascii="宋体" w:hAnsi="宋体" w:cs="等线" w:hint="eastAsia"/>
                <w:sz w:val="22"/>
              </w:rPr>
              <w:t>核心</w:t>
            </w:r>
          </w:p>
        </w:tc>
      </w:tr>
      <w:tr w:rsidR="00D83688" w:rsidRPr="00A1086E" w14:paraId="24D673BC"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4580FC0"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216117B0" w14:textId="419CFC75" w:rsidR="00D83688" w:rsidRPr="00A1086E" w:rsidRDefault="00D83688" w:rsidP="00D83688">
            <w:pPr>
              <w:spacing w:line="240" w:lineRule="auto"/>
              <w:ind w:firstLine="0"/>
              <w:rPr>
                <w:rFonts w:ascii="宋体" w:hAnsi="宋体" w:cs="等线"/>
                <w:sz w:val="22"/>
              </w:rPr>
            </w:pPr>
            <w:r w:rsidRPr="00A1086E">
              <w:rPr>
                <w:rFonts w:ascii="宋体" w:hAnsi="宋体" w:cs="等线" w:hint="eastAsia"/>
                <w:sz w:val="22"/>
              </w:rPr>
              <w:t>分布式数据库的</w:t>
            </w:r>
            <w:r w:rsidRPr="00A1086E">
              <w:rPr>
                <w:rFonts w:ascii="宋体" w:hAnsi="宋体" w:cs="Arial"/>
                <w:sz w:val="22"/>
              </w:rPr>
              <w:t>指定时间点的指定</w:t>
            </w:r>
            <w:ins w:id="424" w:author="shi wei" w:date="2017-03-09T15:32:00Z">
              <w:r w:rsidR="00DF699D">
                <w:rPr>
                  <w:rFonts w:ascii="宋体" w:hAnsi="宋体" w:cs="Arial" w:hint="eastAsia"/>
                  <w:sz w:val="22"/>
                </w:rPr>
                <w:t>数据库实例</w:t>
              </w:r>
            </w:ins>
            <w:r w:rsidRPr="00A1086E">
              <w:rPr>
                <w:rFonts w:ascii="宋体" w:hAnsi="宋体" w:cs="Arial" w:hint="eastAsia"/>
                <w:sz w:val="22"/>
              </w:rPr>
              <w:t>单表</w:t>
            </w:r>
            <w:r w:rsidRPr="00A1086E">
              <w:rPr>
                <w:rFonts w:ascii="宋体" w:hAnsi="宋体" w:cs="Arial"/>
                <w:sz w:val="22"/>
              </w:rPr>
              <w:t>恢复</w:t>
            </w:r>
          </w:p>
        </w:tc>
      </w:tr>
      <w:tr w:rsidR="00D83688" w:rsidRPr="00A1086E" w14:paraId="42ACD470"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5222C0FF"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A52DE57" w14:textId="77777777" w:rsidR="00D83688" w:rsidRPr="00A1086E" w:rsidRDefault="00D83688" w:rsidP="00751CE6">
            <w:pPr>
              <w:numPr>
                <w:ilvl w:val="0"/>
                <w:numId w:val="88"/>
              </w:numPr>
              <w:snapToGrid w:val="0"/>
              <w:spacing w:line="160" w:lineRule="atLeast"/>
              <w:rPr>
                <w:rFonts w:ascii="宋体" w:hAnsi="宋体" w:cs="Arial"/>
                <w:sz w:val="22"/>
              </w:rPr>
            </w:pPr>
            <w:r w:rsidRPr="00A1086E">
              <w:rPr>
                <w:rFonts w:ascii="宋体" w:hAnsi="宋体" w:cs="Arial" w:hint="eastAsia"/>
                <w:sz w:val="22"/>
              </w:rPr>
              <w:t>分布式数据库正常运行</w:t>
            </w:r>
          </w:p>
          <w:p w14:paraId="78287210" w14:textId="77777777" w:rsidR="00D83688" w:rsidRPr="00A1086E" w:rsidRDefault="00D83688" w:rsidP="00751CE6">
            <w:pPr>
              <w:numPr>
                <w:ilvl w:val="0"/>
                <w:numId w:val="88"/>
              </w:numPr>
              <w:snapToGrid w:val="0"/>
              <w:spacing w:line="160" w:lineRule="atLeast"/>
              <w:rPr>
                <w:rFonts w:ascii="宋体" w:hAnsi="宋体" w:cs="Arial"/>
                <w:sz w:val="22"/>
              </w:rPr>
            </w:pPr>
            <w:r w:rsidRPr="00A1086E">
              <w:rPr>
                <w:rFonts w:ascii="宋体" w:hAnsi="宋体" w:cs="Arial" w:hint="eastAsia"/>
                <w:sz w:val="22"/>
              </w:rPr>
              <w:t>指定好</w:t>
            </w:r>
            <w:r w:rsidRPr="00A1086E">
              <w:rPr>
                <w:rFonts w:ascii="宋体" w:hAnsi="宋体" w:cs="Arial"/>
                <w:sz w:val="22"/>
              </w:rPr>
              <w:t>目标备份存储主机及目标恢复主机</w:t>
            </w:r>
            <w:r w:rsidRPr="00A1086E">
              <w:rPr>
                <w:rFonts w:ascii="宋体" w:hAnsi="宋体" w:cs="Arial" w:hint="eastAsia"/>
                <w:sz w:val="22"/>
              </w:rPr>
              <w:t>。</w:t>
            </w:r>
          </w:p>
        </w:tc>
      </w:tr>
      <w:tr w:rsidR="00D83688" w:rsidRPr="00A1086E" w14:paraId="00364695"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7B5E93A4"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652FB4D" w14:textId="64521864" w:rsidR="00D83688" w:rsidRPr="00A1086E" w:rsidRDefault="00D83688" w:rsidP="00751CE6">
            <w:pPr>
              <w:numPr>
                <w:ilvl w:val="0"/>
                <w:numId w:val="89"/>
              </w:numPr>
              <w:spacing w:line="240" w:lineRule="auto"/>
              <w:rPr>
                <w:rFonts w:ascii="宋体" w:hAnsi="宋体" w:cs="Arial"/>
                <w:sz w:val="22"/>
              </w:rPr>
            </w:pPr>
            <w:del w:id="425" w:author="shi wei" w:date="2017-03-09T15:32:00Z">
              <w:r w:rsidRPr="00A1086E" w:rsidDel="004B4C74">
                <w:rPr>
                  <w:rFonts w:ascii="宋体" w:hAnsi="宋体" w:cs="Arial"/>
                  <w:sz w:val="22"/>
                </w:rPr>
                <w:delText>进入web前端页面，</w:delText>
              </w:r>
            </w:del>
            <w:r w:rsidRPr="00A1086E">
              <w:rPr>
                <w:rFonts w:ascii="宋体" w:hAnsi="宋体" w:cs="Arial"/>
                <w:sz w:val="22"/>
              </w:rPr>
              <w:t>选定恢复用的</w:t>
            </w:r>
            <w:r w:rsidRPr="00A1086E">
              <w:rPr>
                <w:rFonts w:ascii="宋体" w:hAnsi="宋体" w:cs="Arial" w:hint="eastAsia"/>
                <w:sz w:val="22"/>
              </w:rPr>
              <w:t>目标数据库</w:t>
            </w:r>
            <w:r w:rsidRPr="00A1086E">
              <w:rPr>
                <w:rFonts w:ascii="宋体" w:hAnsi="宋体" w:cs="Arial"/>
                <w:sz w:val="22"/>
              </w:rPr>
              <w:t>；</w:t>
            </w:r>
          </w:p>
          <w:p w14:paraId="687FBB92" w14:textId="77777777" w:rsidR="00D83688" w:rsidRPr="00A1086E" w:rsidRDefault="00D83688" w:rsidP="00751CE6">
            <w:pPr>
              <w:numPr>
                <w:ilvl w:val="0"/>
                <w:numId w:val="89"/>
              </w:numPr>
              <w:spacing w:line="240" w:lineRule="auto"/>
              <w:rPr>
                <w:rFonts w:ascii="宋体" w:hAnsi="宋体" w:cs="Arial"/>
                <w:sz w:val="22"/>
              </w:rPr>
            </w:pPr>
            <w:r w:rsidRPr="00A1086E">
              <w:rPr>
                <w:rFonts w:ascii="宋体" w:hAnsi="宋体" w:cs="Arial"/>
                <w:sz w:val="22"/>
              </w:rPr>
              <w:t>配置恢复参数</w:t>
            </w:r>
            <w:r w:rsidRPr="00A1086E">
              <w:rPr>
                <w:rFonts w:ascii="宋体" w:hAnsi="宋体" w:cs="Arial" w:hint="eastAsia"/>
                <w:sz w:val="22"/>
              </w:rPr>
              <w:t>：</w:t>
            </w:r>
            <w:r w:rsidRPr="00A1086E">
              <w:rPr>
                <w:rFonts w:ascii="宋体" w:hAnsi="宋体" w:cs="Arial"/>
                <w:sz w:val="22"/>
              </w:rPr>
              <w:t>类型为单表恢复</w:t>
            </w:r>
            <w:r w:rsidRPr="00A1086E">
              <w:rPr>
                <w:rFonts w:ascii="宋体" w:hAnsi="宋体" w:cs="Arial" w:hint="eastAsia"/>
                <w:sz w:val="22"/>
              </w:rPr>
              <w:t>；</w:t>
            </w:r>
            <w:r w:rsidRPr="00A1086E">
              <w:rPr>
                <w:rFonts w:ascii="宋体" w:hAnsi="宋体" w:cs="Arial"/>
                <w:sz w:val="22"/>
              </w:rPr>
              <w:t>待恢复数据库ip；待恢复数据库的port;登录数据库用户</w:t>
            </w:r>
            <w:r w:rsidRPr="00A1086E">
              <w:rPr>
                <w:rFonts w:ascii="宋体" w:hAnsi="宋体" w:cs="Arial" w:hint="eastAsia"/>
                <w:sz w:val="22"/>
              </w:rPr>
              <w:t>；</w:t>
            </w:r>
            <w:r w:rsidRPr="00A1086E">
              <w:rPr>
                <w:rFonts w:ascii="宋体" w:hAnsi="宋体" w:cs="Arial"/>
                <w:sz w:val="22"/>
              </w:rPr>
              <w:t>登录密码；待回复的数据库</w:t>
            </w:r>
            <w:r w:rsidRPr="00A1086E">
              <w:rPr>
                <w:rFonts w:ascii="宋体" w:hAnsi="宋体" w:cs="Arial" w:hint="eastAsia"/>
                <w:sz w:val="22"/>
              </w:rPr>
              <w:t>；</w:t>
            </w:r>
            <w:r w:rsidRPr="00A1086E">
              <w:rPr>
                <w:rFonts w:ascii="宋体" w:hAnsi="宋体" w:cs="Arial"/>
                <w:sz w:val="22"/>
              </w:rPr>
              <w:t>待恢复table</w:t>
            </w:r>
            <w:r w:rsidRPr="00A1086E">
              <w:rPr>
                <w:rFonts w:ascii="宋体" w:hAnsi="宋体" w:cs="Arial" w:hint="eastAsia"/>
                <w:sz w:val="22"/>
              </w:rPr>
              <w:t>；</w:t>
            </w:r>
            <w:r w:rsidRPr="00A1086E">
              <w:rPr>
                <w:rFonts w:ascii="宋体" w:hAnsi="宋体" w:cs="Arial"/>
                <w:sz w:val="22"/>
              </w:rPr>
              <w:t>待恢复的新table名</w:t>
            </w:r>
            <w:r w:rsidRPr="00A1086E">
              <w:rPr>
                <w:rFonts w:ascii="宋体" w:hAnsi="宋体" w:cs="Arial" w:hint="eastAsia"/>
                <w:sz w:val="22"/>
              </w:rPr>
              <w:t>；</w:t>
            </w:r>
            <w:r w:rsidRPr="00A1086E">
              <w:rPr>
                <w:rFonts w:ascii="宋体" w:hAnsi="宋体" w:cs="Arial"/>
                <w:sz w:val="22"/>
              </w:rPr>
              <w:t>目标数据库配置文件</w:t>
            </w:r>
            <w:r w:rsidRPr="00A1086E">
              <w:rPr>
                <w:rFonts w:ascii="宋体" w:hAnsi="宋体" w:cs="Arial" w:hint="eastAsia"/>
                <w:sz w:val="22"/>
              </w:rPr>
              <w:t>绝对路径；</w:t>
            </w:r>
            <w:r w:rsidRPr="00A1086E">
              <w:rPr>
                <w:rFonts w:ascii="宋体" w:hAnsi="宋体" w:cs="Arial"/>
                <w:sz w:val="22"/>
              </w:rPr>
              <w:t>策略选择基于时间；</w:t>
            </w:r>
            <w:r w:rsidRPr="00A1086E">
              <w:rPr>
                <w:rFonts w:ascii="宋体" w:hAnsi="宋体" w:cs="Arial" w:hint="eastAsia"/>
                <w:sz w:val="22"/>
              </w:rPr>
              <w:t>指定</w:t>
            </w:r>
            <w:r w:rsidRPr="00A1086E">
              <w:rPr>
                <w:rFonts w:ascii="宋体" w:hAnsi="宋体" w:cs="Arial"/>
                <w:sz w:val="22"/>
              </w:rPr>
              <w:t>临时目录；</w:t>
            </w:r>
          </w:p>
          <w:p w14:paraId="074BC0F6" w14:textId="77777777" w:rsidR="00D83688" w:rsidRPr="00A1086E" w:rsidRDefault="00D83688" w:rsidP="00751CE6">
            <w:pPr>
              <w:numPr>
                <w:ilvl w:val="0"/>
                <w:numId w:val="89"/>
              </w:numPr>
              <w:spacing w:line="240" w:lineRule="auto"/>
              <w:rPr>
                <w:rFonts w:ascii="宋体" w:hAnsi="宋体" w:cs="Arial"/>
                <w:sz w:val="22"/>
              </w:rPr>
            </w:pPr>
            <w:r w:rsidRPr="00A1086E">
              <w:rPr>
                <w:rFonts w:ascii="宋体" w:hAnsi="宋体" w:cs="Arial"/>
                <w:sz w:val="22"/>
              </w:rPr>
              <w:t>保存该配置，并执行指定时间点的指定表恢复任务；</w:t>
            </w:r>
          </w:p>
        </w:tc>
      </w:tr>
      <w:tr w:rsidR="00D83688" w:rsidRPr="00A1086E" w14:paraId="4496B26D"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3D3E71DC"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lastRenderedPageBreak/>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FA2D373" w14:textId="77777777" w:rsidR="00D83688" w:rsidRPr="00A1086E" w:rsidRDefault="00D83688" w:rsidP="00D83688">
            <w:pPr>
              <w:spacing w:line="240" w:lineRule="auto"/>
              <w:ind w:left="360" w:firstLine="0"/>
              <w:rPr>
                <w:rFonts w:ascii="宋体" w:hAnsi="宋体" w:cs="Arial"/>
                <w:sz w:val="22"/>
              </w:rPr>
            </w:pPr>
            <w:r w:rsidRPr="00A1086E">
              <w:rPr>
                <w:rFonts w:ascii="宋体" w:hAnsi="宋体" w:cs="Arial" w:hint="eastAsia"/>
                <w:sz w:val="22"/>
              </w:rPr>
              <w:t>可以在指定恢复的机器上看到指定端口号的数据库实例中的指定数据库中的指定表被恢复到指定的时间点，恢复为指定的新表名。</w:t>
            </w:r>
          </w:p>
        </w:tc>
      </w:tr>
      <w:tr w:rsidR="00D83688" w:rsidRPr="00A1086E" w14:paraId="72957381"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447DCA8" w14:textId="77777777" w:rsidR="00D83688" w:rsidRPr="00A1086E" w:rsidRDefault="00D83688" w:rsidP="00D83688">
            <w:pPr>
              <w:spacing w:line="240" w:lineRule="auto"/>
              <w:ind w:firstLine="0"/>
              <w:rPr>
                <w:rFonts w:ascii="宋体" w:hAnsi="宋体" w:cs="Arial"/>
                <w:sz w:val="22"/>
              </w:rPr>
            </w:pPr>
            <w:r w:rsidRPr="00A1086E">
              <w:rPr>
                <w:rFonts w:ascii="宋体" w:hAnsi="宋体" w:cs="Arial" w:hint="eastAsia"/>
                <w:sz w:val="22"/>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F8EB8D8" w14:textId="77777777" w:rsidR="00B45B9D" w:rsidRPr="00A1086E" w:rsidRDefault="00B45B9D" w:rsidP="00B45B9D">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1562D29" w14:textId="77777777" w:rsidR="00B45B9D" w:rsidRPr="00A1086E" w:rsidRDefault="00B45B9D" w:rsidP="00B45B9D">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E29BF1D" w14:textId="3CEDC8A1" w:rsidR="00D83688" w:rsidRPr="00A1086E" w:rsidRDefault="00B45B9D" w:rsidP="00B45B9D">
            <w:pPr>
              <w:spacing w:line="240" w:lineRule="auto"/>
              <w:ind w:firstLine="0"/>
              <w:rPr>
                <w:rFonts w:ascii="宋体" w:hAnsi="宋体" w:cs="Arial"/>
                <w:b/>
                <w:sz w:val="22"/>
              </w:rPr>
            </w:pPr>
            <w:r w:rsidRPr="00A1086E">
              <w:rPr>
                <w:rFonts w:ascii="宋体" w:hAnsi="宋体" w:cs="Arial"/>
                <w:i/>
                <w:color w:val="C00000"/>
                <w:sz w:val="22"/>
              </w:rPr>
              <w:t>A:较好完成</w:t>
            </w:r>
            <w:del w:id="426" w:author="shi wei" w:date="2017-03-09T15:32:00Z">
              <w:r w:rsidRPr="00A1086E" w:rsidDel="008B07F3">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D83688" w:rsidRPr="00A1086E" w14:paraId="601D7311" w14:textId="77777777" w:rsidTr="006848BC">
        <w:trPr>
          <w:cantSplit/>
          <w:trHeight w:val="465"/>
        </w:trPr>
        <w:tc>
          <w:tcPr>
            <w:tcW w:w="1260" w:type="dxa"/>
            <w:tcBorders>
              <w:top w:val="single" w:sz="4" w:space="0" w:color="auto"/>
              <w:left w:val="single" w:sz="4" w:space="0" w:color="auto"/>
              <w:bottom w:val="single" w:sz="4" w:space="0" w:color="auto"/>
              <w:right w:val="single" w:sz="4" w:space="0" w:color="auto"/>
            </w:tcBorders>
          </w:tcPr>
          <w:p w14:paraId="6A7D1000"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备</w:t>
            </w:r>
          </w:p>
          <w:p w14:paraId="5ADBBED1"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B344A91" w14:textId="77777777" w:rsidR="00D83688" w:rsidRPr="00A1086E" w:rsidRDefault="00D83688" w:rsidP="00D83688">
            <w:pPr>
              <w:spacing w:line="240" w:lineRule="auto"/>
              <w:ind w:firstLine="0"/>
              <w:rPr>
                <w:rFonts w:ascii="宋体" w:hAnsi="宋体" w:cs="Arial"/>
                <w:sz w:val="22"/>
              </w:rPr>
            </w:pPr>
          </w:p>
        </w:tc>
      </w:tr>
      <w:tr w:rsidR="00D83688" w:rsidRPr="00A1086E" w14:paraId="0B039784" w14:textId="77777777" w:rsidTr="006848BC">
        <w:trPr>
          <w:cantSplit/>
        </w:trPr>
        <w:tc>
          <w:tcPr>
            <w:tcW w:w="1260" w:type="dxa"/>
            <w:tcBorders>
              <w:top w:val="single" w:sz="4" w:space="0" w:color="auto"/>
              <w:left w:val="single" w:sz="4" w:space="0" w:color="auto"/>
              <w:bottom w:val="single" w:sz="4" w:space="0" w:color="auto"/>
              <w:right w:val="single" w:sz="4" w:space="0" w:color="auto"/>
            </w:tcBorders>
          </w:tcPr>
          <w:p w14:paraId="64D43D92" w14:textId="77777777" w:rsidR="00D83688" w:rsidRPr="00A1086E" w:rsidRDefault="00D83688" w:rsidP="00D83688">
            <w:pPr>
              <w:spacing w:line="240" w:lineRule="auto"/>
              <w:ind w:left="113" w:right="113" w:firstLine="0"/>
              <w:jc w:val="center"/>
              <w:rPr>
                <w:rFonts w:ascii="宋体" w:hAnsi="宋体" w:cs="Arial"/>
                <w:sz w:val="22"/>
              </w:rPr>
            </w:pPr>
            <w:r w:rsidRPr="00A1086E">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3D4B078B" w14:textId="77777777" w:rsidR="00D83688" w:rsidRPr="00A1086E" w:rsidRDefault="00D83688" w:rsidP="00D83688">
            <w:pPr>
              <w:spacing w:line="240" w:lineRule="auto"/>
              <w:ind w:firstLine="0"/>
              <w:rPr>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026D42DB" w14:textId="77777777" w:rsidR="00D83688" w:rsidRPr="00A1086E" w:rsidRDefault="00D83688" w:rsidP="00D83688">
            <w:pPr>
              <w:spacing w:line="240" w:lineRule="auto"/>
              <w:ind w:right="113" w:firstLine="0"/>
              <w:rPr>
                <w:rFonts w:ascii="宋体" w:hAnsi="宋体" w:cs="Arial"/>
                <w:sz w:val="22"/>
              </w:rPr>
            </w:pPr>
            <w:r w:rsidRPr="00A1086E">
              <w:rPr>
                <w:rFonts w:ascii="宋体" w:hAnsi="宋体" w:cs="Arial" w:hint="eastAsia"/>
                <w:sz w:val="22"/>
              </w:rPr>
              <w:t>测试日期</w:t>
            </w:r>
          </w:p>
        </w:tc>
        <w:tc>
          <w:tcPr>
            <w:tcW w:w="2855" w:type="dxa"/>
            <w:tcBorders>
              <w:top w:val="single" w:sz="4" w:space="0" w:color="auto"/>
              <w:left w:val="single" w:sz="4" w:space="0" w:color="auto"/>
              <w:bottom w:val="single" w:sz="4" w:space="0" w:color="auto"/>
              <w:right w:val="single" w:sz="4" w:space="0" w:color="auto"/>
            </w:tcBorders>
          </w:tcPr>
          <w:p w14:paraId="34AA797E" w14:textId="77777777" w:rsidR="00D83688" w:rsidRPr="00A1086E" w:rsidRDefault="00D83688" w:rsidP="00D83688">
            <w:pPr>
              <w:spacing w:beforeLines="50" w:before="156" w:line="240" w:lineRule="auto"/>
              <w:ind w:firstLine="0"/>
              <w:rPr>
                <w:rFonts w:ascii="宋体" w:hAnsi="宋体" w:cs="Arial"/>
                <w:sz w:val="22"/>
              </w:rPr>
            </w:pPr>
          </w:p>
        </w:tc>
      </w:tr>
    </w:tbl>
    <w:p w14:paraId="07148AA3" w14:textId="65C91E4D" w:rsidR="00414415" w:rsidRPr="00A1086E" w:rsidRDefault="00414415" w:rsidP="00414415">
      <w:pPr>
        <w:keepNext/>
        <w:keepLines/>
        <w:numPr>
          <w:ilvl w:val="3"/>
          <w:numId w:val="2"/>
        </w:numPr>
        <w:spacing w:before="280" w:after="290" w:line="376" w:lineRule="auto"/>
        <w:ind w:left="567" w:hanging="560"/>
        <w:outlineLvl w:val="3"/>
        <w:rPr>
          <w:ins w:id="427" w:author="shi wei" w:date="2017-03-09T17:06:00Z"/>
          <w:rFonts w:ascii="宋体" w:hAnsi="宋体" w:cs="等线 Light"/>
          <w:b/>
          <w:bCs/>
          <w:sz w:val="28"/>
          <w:szCs w:val="28"/>
        </w:rPr>
      </w:pPr>
      <w:bookmarkStart w:id="428" w:name="_Toc471846844"/>
      <w:bookmarkStart w:id="429" w:name="_Toc475119161"/>
      <w:ins w:id="430" w:author="shi wei" w:date="2017-03-09T17:06:00Z">
        <w:r>
          <w:rPr>
            <w:rFonts w:ascii="宋体" w:hAnsi="宋体" w:cs="等线 Light" w:hint="eastAsia"/>
            <w:b/>
            <w:bCs/>
            <w:sz w:val="28"/>
            <w:szCs w:val="28"/>
          </w:rPr>
          <w:t>数据库中间件</w:t>
        </w:r>
      </w:ins>
      <w:ins w:id="431" w:author="shi wei" w:date="2017-03-09T17:07:00Z">
        <w:r>
          <w:rPr>
            <w:rFonts w:ascii="宋体" w:hAnsi="宋体" w:cs="等线 Light" w:hint="eastAsia"/>
            <w:b/>
            <w:bCs/>
            <w:sz w:val="28"/>
            <w:szCs w:val="28"/>
          </w:rPr>
          <w:t>配置的备份与恢复</w:t>
        </w:r>
      </w:ins>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088"/>
        <w:gridCol w:w="2855"/>
      </w:tblGrid>
      <w:tr w:rsidR="00414415" w:rsidRPr="00A1086E" w14:paraId="7CA48B31" w14:textId="77777777" w:rsidTr="00414415">
        <w:trPr>
          <w:cantSplit/>
          <w:ins w:id="432"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3A1747F0" w14:textId="77777777" w:rsidR="00414415" w:rsidRPr="00A1086E" w:rsidRDefault="00414415" w:rsidP="00414415">
            <w:pPr>
              <w:spacing w:line="240" w:lineRule="auto"/>
              <w:ind w:firstLine="0"/>
              <w:rPr>
                <w:ins w:id="433" w:author="shi wei" w:date="2017-03-09T17:06:00Z"/>
                <w:rFonts w:ascii="宋体" w:hAnsi="宋体" w:cs="Arial"/>
                <w:sz w:val="22"/>
              </w:rPr>
            </w:pPr>
            <w:ins w:id="434" w:author="shi wei" w:date="2017-03-09T17:06:00Z">
              <w:r w:rsidRPr="00A1086E">
                <w:rPr>
                  <w:rFonts w:ascii="宋体" w:hAnsi="宋体" w:cs="Arial" w:hint="eastAsia"/>
                  <w:sz w:val="22"/>
                </w:rPr>
                <w:t>用例名称</w:t>
              </w:r>
            </w:ins>
          </w:p>
        </w:tc>
        <w:tc>
          <w:tcPr>
            <w:tcW w:w="6825" w:type="dxa"/>
            <w:gridSpan w:val="3"/>
            <w:tcBorders>
              <w:top w:val="single" w:sz="4" w:space="0" w:color="auto"/>
              <w:left w:val="single" w:sz="4" w:space="0" w:color="auto"/>
              <w:bottom w:val="single" w:sz="4" w:space="0" w:color="auto"/>
              <w:right w:val="single" w:sz="4" w:space="0" w:color="auto"/>
            </w:tcBorders>
          </w:tcPr>
          <w:p w14:paraId="2A2F88EC" w14:textId="7CBD754D" w:rsidR="00414415" w:rsidRPr="00A1086E" w:rsidRDefault="00414415" w:rsidP="00414415">
            <w:pPr>
              <w:spacing w:line="240" w:lineRule="auto"/>
              <w:ind w:firstLine="0"/>
              <w:rPr>
                <w:ins w:id="435" w:author="shi wei" w:date="2017-03-09T17:06:00Z"/>
                <w:rFonts w:ascii="宋体" w:hAnsi="宋体" w:cs="Arial"/>
                <w:sz w:val="22"/>
              </w:rPr>
            </w:pPr>
            <w:ins w:id="436" w:author="shi wei" w:date="2017-03-09T17:08:00Z">
              <w:r w:rsidRPr="00414415">
                <w:rPr>
                  <w:rFonts w:ascii="宋体" w:hAnsi="宋体" w:cs="Arial"/>
                  <w:sz w:val="22"/>
                </w:rPr>
                <w:t>数据库中间件和数据库配置的备份与恢复</w:t>
              </w:r>
            </w:ins>
          </w:p>
        </w:tc>
      </w:tr>
      <w:tr w:rsidR="00414415" w:rsidRPr="00A1086E" w14:paraId="4B28BA0F" w14:textId="77777777" w:rsidTr="00414415">
        <w:trPr>
          <w:cantSplit/>
          <w:ins w:id="437"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4F7CBF40" w14:textId="77777777" w:rsidR="00414415" w:rsidRPr="00A1086E" w:rsidRDefault="00414415" w:rsidP="00414415">
            <w:pPr>
              <w:spacing w:line="240" w:lineRule="auto"/>
              <w:ind w:firstLine="0"/>
              <w:rPr>
                <w:ins w:id="438" w:author="shi wei" w:date="2017-03-09T17:06:00Z"/>
                <w:rFonts w:ascii="宋体" w:hAnsi="宋体" w:cs="Arial"/>
                <w:sz w:val="22"/>
              </w:rPr>
            </w:pPr>
            <w:ins w:id="439" w:author="shi wei" w:date="2017-03-09T17:06:00Z">
              <w:r w:rsidRPr="00A1086E">
                <w:rPr>
                  <w:rFonts w:ascii="宋体" w:hAnsi="宋体" w:cs="Arial" w:hint="eastAsia"/>
                  <w:sz w:val="22"/>
                </w:rPr>
                <w:t>权值</w:t>
              </w:r>
            </w:ins>
          </w:p>
        </w:tc>
        <w:tc>
          <w:tcPr>
            <w:tcW w:w="6825" w:type="dxa"/>
            <w:gridSpan w:val="3"/>
            <w:tcBorders>
              <w:top w:val="single" w:sz="4" w:space="0" w:color="auto"/>
              <w:left w:val="single" w:sz="4" w:space="0" w:color="auto"/>
              <w:bottom w:val="single" w:sz="4" w:space="0" w:color="auto"/>
              <w:right w:val="single" w:sz="4" w:space="0" w:color="auto"/>
            </w:tcBorders>
          </w:tcPr>
          <w:p w14:paraId="7FC1DC2D" w14:textId="2E7BDE71" w:rsidR="00414415" w:rsidRPr="00A1086E" w:rsidRDefault="00414415" w:rsidP="00414415">
            <w:pPr>
              <w:spacing w:line="240" w:lineRule="auto"/>
              <w:ind w:firstLine="0"/>
              <w:rPr>
                <w:ins w:id="440" w:author="shi wei" w:date="2017-03-09T17:06:00Z"/>
                <w:rFonts w:ascii="宋体" w:hAnsi="宋体" w:cs="Arial"/>
                <w:sz w:val="22"/>
              </w:rPr>
            </w:pPr>
            <w:ins w:id="441" w:author="shi wei" w:date="2017-03-09T17:08:00Z">
              <w:r>
                <w:rPr>
                  <w:rFonts w:ascii="宋体" w:hAnsi="宋体" w:cs="等线" w:hint="eastAsia"/>
                  <w:sz w:val="22"/>
                </w:rPr>
                <w:t>扩展</w:t>
              </w:r>
            </w:ins>
          </w:p>
        </w:tc>
      </w:tr>
      <w:tr w:rsidR="00414415" w:rsidRPr="00A1086E" w14:paraId="48AF6642" w14:textId="77777777" w:rsidTr="00414415">
        <w:trPr>
          <w:cantSplit/>
          <w:ins w:id="442"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7476BA45" w14:textId="77777777" w:rsidR="00414415" w:rsidRPr="00A1086E" w:rsidRDefault="00414415" w:rsidP="00414415">
            <w:pPr>
              <w:spacing w:line="240" w:lineRule="auto"/>
              <w:ind w:firstLine="0"/>
              <w:rPr>
                <w:ins w:id="443" w:author="shi wei" w:date="2017-03-09T17:06:00Z"/>
                <w:rFonts w:ascii="宋体" w:hAnsi="宋体" w:cs="Arial"/>
                <w:sz w:val="22"/>
              </w:rPr>
            </w:pPr>
            <w:ins w:id="444" w:author="shi wei" w:date="2017-03-09T17:06:00Z">
              <w:r w:rsidRPr="00A1086E">
                <w:rPr>
                  <w:rFonts w:ascii="宋体" w:hAnsi="宋体" w:cs="Arial" w:hint="eastAsia"/>
                  <w:sz w:val="22"/>
                </w:rPr>
                <w:t>测试目的与范围</w:t>
              </w:r>
            </w:ins>
          </w:p>
        </w:tc>
        <w:tc>
          <w:tcPr>
            <w:tcW w:w="6825" w:type="dxa"/>
            <w:gridSpan w:val="3"/>
            <w:tcBorders>
              <w:top w:val="single" w:sz="4" w:space="0" w:color="auto"/>
              <w:left w:val="single" w:sz="4" w:space="0" w:color="auto"/>
              <w:bottom w:val="single" w:sz="4" w:space="0" w:color="auto"/>
              <w:right w:val="single" w:sz="4" w:space="0" w:color="auto"/>
            </w:tcBorders>
          </w:tcPr>
          <w:p w14:paraId="09D4EDB1" w14:textId="0C1CCB95" w:rsidR="00414415" w:rsidRPr="00A1086E" w:rsidRDefault="00414415" w:rsidP="00414415">
            <w:pPr>
              <w:spacing w:line="240" w:lineRule="auto"/>
              <w:ind w:firstLine="0"/>
              <w:rPr>
                <w:ins w:id="445" w:author="shi wei" w:date="2017-03-09T17:06:00Z"/>
                <w:rFonts w:ascii="宋体" w:hAnsi="宋体" w:cs="等线"/>
                <w:sz w:val="22"/>
              </w:rPr>
            </w:pPr>
            <w:ins w:id="446" w:author="shi wei" w:date="2017-03-09T17:09:00Z">
              <w:r>
                <w:rPr>
                  <w:rFonts w:ascii="宋体" w:hAnsi="宋体" w:cs="等线" w:hint="eastAsia"/>
                  <w:sz w:val="22"/>
                </w:rPr>
                <w:t>数据库中间件</w:t>
              </w:r>
            </w:ins>
            <w:ins w:id="447" w:author="shi wei" w:date="2017-03-09T17:08:00Z">
              <w:r>
                <w:rPr>
                  <w:rFonts w:ascii="宋体" w:hAnsi="宋体" w:cs="等线" w:hint="eastAsia"/>
                  <w:sz w:val="22"/>
                </w:rPr>
                <w:t>配置的</w:t>
              </w:r>
            </w:ins>
            <w:ins w:id="448" w:author="shi wei" w:date="2017-03-09T17:09:00Z">
              <w:r>
                <w:rPr>
                  <w:rFonts w:ascii="宋体" w:hAnsi="宋体" w:cs="等线" w:hint="eastAsia"/>
                  <w:sz w:val="22"/>
                </w:rPr>
                <w:t>定时备份和恢复</w:t>
              </w:r>
            </w:ins>
          </w:p>
        </w:tc>
      </w:tr>
      <w:tr w:rsidR="00414415" w:rsidRPr="00A1086E" w14:paraId="217FB01B" w14:textId="77777777" w:rsidTr="00414415">
        <w:trPr>
          <w:cantSplit/>
          <w:ins w:id="449"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0BF2CC58" w14:textId="77777777" w:rsidR="00414415" w:rsidRPr="00A1086E" w:rsidRDefault="00414415" w:rsidP="00414415">
            <w:pPr>
              <w:spacing w:line="240" w:lineRule="auto"/>
              <w:ind w:firstLine="0"/>
              <w:rPr>
                <w:ins w:id="450" w:author="shi wei" w:date="2017-03-09T17:06:00Z"/>
                <w:rFonts w:ascii="宋体" w:hAnsi="宋体" w:cs="Arial"/>
                <w:sz w:val="22"/>
              </w:rPr>
            </w:pPr>
            <w:ins w:id="451" w:author="shi wei" w:date="2017-03-09T17:06:00Z">
              <w:r w:rsidRPr="00A1086E">
                <w:rPr>
                  <w:rFonts w:ascii="宋体" w:hAnsi="宋体" w:cs="Arial" w:hint="eastAsia"/>
                  <w:sz w:val="22"/>
                </w:rPr>
                <w:t>预置条件</w:t>
              </w:r>
            </w:ins>
          </w:p>
        </w:tc>
        <w:tc>
          <w:tcPr>
            <w:tcW w:w="6825" w:type="dxa"/>
            <w:gridSpan w:val="3"/>
            <w:tcBorders>
              <w:top w:val="single" w:sz="4" w:space="0" w:color="auto"/>
              <w:left w:val="single" w:sz="4" w:space="0" w:color="auto"/>
              <w:bottom w:val="single" w:sz="4" w:space="0" w:color="auto"/>
              <w:right w:val="single" w:sz="4" w:space="0" w:color="auto"/>
            </w:tcBorders>
          </w:tcPr>
          <w:p w14:paraId="7C9601B0" w14:textId="77777777" w:rsidR="00414415" w:rsidRPr="00A1086E" w:rsidRDefault="00414415">
            <w:pPr>
              <w:numPr>
                <w:ilvl w:val="0"/>
                <w:numId w:val="142"/>
              </w:numPr>
              <w:snapToGrid w:val="0"/>
              <w:spacing w:line="160" w:lineRule="atLeast"/>
              <w:rPr>
                <w:ins w:id="452" w:author="shi wei" w:date="2017-03-09T17:06:00Z"/>
                <w:rFonts w:ascii="宋体" w:hAnsi="宋体" w:cs="Arial"/>
                <w:sz w:val="22"/>
              </w:rPr>
              <w:pPrChange w:id="453" w:author="shi wei" w:date="2017-03-09T17:09:00Z">
                <w:pPr>
                  <w:numPr>
                    <w:numId w:val="88"/>
                  </w:numPr>
                  <w:snapToGrid w:val="0"/>
                  <w:spacing w:line="160" w:lineRule="atLeast"/>
                  <w:ind w:left="420" w:hanging="420"/>
                </w:pPr>
              </w:pPrChange>
            </w:pPr>
            <w:ins w:id="454" w:author="shi wei" w:date="2017-03-09T17:06:00Z">
              <w:r w:rsidRPr="00A1086E">
                <w:rPr>
                  <w:rFonts w:ascii="宋体" w:hAnsi="宋体" w:cs="Arial" w:hint="eastAsia"/>
                  <w:sz w:val="22"/>
                </w:rPr>
                <w:t>分布式数据库正常运行</w:t>
              </w:r>
            </w:ins>
          </w:p>
          <w:p w14:paraId="21CBC635" w14:textId="75F07977" w:rsidR="00414415" w:rsidRPr="00A1086E" w:rsidRDefault="00414415">
            <w:pPr>
              <w:numPr>
                <w:ilvl w:val="0"/>
                <w:numId w:val="142"/>
              </w:numPr>
              <w:snapToGrid w:val="0"/>
              <w:spacing w:line="160" w:lineRule="atLeast"/>
              <w:rPr>
                <w:ins w:id="455" w:author="shi wei" w:date="2017-03-09T17:06:00Z"/>
                <w:rFonts w:ascii="宋体" w:hAnsi="宋体" w:cs="Arial"/>
                <w:sz w:val="22"/>
              </w:rPr>
              <w:pPrChange w:id="456" w:author="shi wei" w:date="2017-03-09T17:09:00Z">
                <w:pPr>
                  <w:numPr>
                    <w:numId w:val="88"/>
                  </w:numPr>
                  <w:snapToGrid w:val="0"/>
                  <w:spacing w:line="160" w:lineRule="atLeast"/>
                  <w:ind w:left="420" w:hanging="420"/>
                </w:pPr>
              </w:pPrChange>
            </w:pPr>
            <w:ins w:id="457" w:author="shi wei" w:date="2017-03-09T17:06:00Z">
              <w:r w:rsidRPr="00A1086E">
                <w:rPr>
                  <w:rFonts w:ascii="宋体" w:hAnsi="宋体" w:cs="Arial" w:hint="eastAsia"/>
                  <w:sz w:val="22"/>
                </w:rPr>
                <w:t>指定好</w:t>
              </w:r>
            </w:ins>
            <w:ins w:id="458" w:author="shi wei" w:date="2017-03-09T17:10:00Z">
              <w:r>
                <w:rPr>
                  <w:rFonts w:ascii="宋体" w:hAnsi="宋体" w:cs="Arial" w:hint="eastAsia"/>
                  <w:sz w:val="22"/>
                </w:rPr>
                <w:t>需要备份</w:t>
              </w:r>
            </w:ins>
            <w:ins w:id="459" w:author="shi wei" w:date="2017-03-09T17:12:00Z">
              <w:r>
                <w:rPr>
                  <w:rFonts w:ascii="宋体" w:hAnsi="宋体" w:cs="Arial" w:hint="eastAsia"/>
                  <w:sz w:val="22"/>
                </w:rPr>
                <w:t>的</w:t>
              </w:r>
            </w:ins>
            <w:ins w:id="460" w:author="shi wei" w:date="2017-03-09T17:11:00Z">
              <w:r w:rsidR="007E02E4">
                <w:rPr>
                  <w:rFonts w:ascii="宋体" w:hAnsi="宋体" w:cs="Arial" w:hint="eastAsia"/>
                  <w:sz w:val="22"/>
                </w:rPr>
                <w:t>配置</w:t>
              </w:r>
            </w:ins>
            <w:ins w:id="461" w:author="shi wei" w:date="2017-03-09T17:14:00Z">
              <w:r w:rsidR="007E02E4">
                <w:rPr>
                  <w:rFonts w:ascii="宋体" w:hAnsi="宋体" w:cs="Arial" w:hint="eastAsia"/>
                  <w:sz w:val="22"/>
                </w:rPr>
                <w:t>信息</w:t>
              </w:r>
            </w:ins>
            <w:ins w:id="462" w:author="shi wei" w:date="2017-03-09T17:16:00Z">
              <w:r w:rsidR="007E02E4">
                <w:rPr>
                  <w:rFonts w:ascii="宋体" w:hAnsi="宋体" w:cs="Arial" w:hint="eastAsia"/>
                  <w:sz w:val="22"/>
                </w:rPr>
                <w:t>所在的机器和路径</w:t>
              </w:r>
            </w:ins>
            <w:ins w:id="463" w:author="shi wei" w:date="2017-03-09T17:13:00Z">
              <w:r w:rsidR="007E02E4">
                <w:rPr>
                  <w:rFonts w:ascii="宋体" w:hAnsi="宋体" w:cs="Arial" w:hint="eastAsia"/>
                  <w:sz w:val="22"/>
                </w:rPr>
                <w:t>以及</w:t>
              </w:r>
            </w:ins>
            <w:ins w:id="464" w:author="shi wei" w:date="2017-03-09T17:14:00Z">
              <w:r w:rsidR="007E02E4">
                <w:rPr>
                  <w:rFonts w:ascii="宋体" w:hAnsi="宋体" w:cs="Arial" w:hint="eastAsia"/>
                  <w:sz w:val="22"/>
                </w:rPr>
                <w:t>存放配置信息的目标</w:t>
              </w:r>
            </w:ins>
            <w:ins w:id="465" w:author="shi wei" w:date="2017-03-09T17:15:00Z">
              <w:r w:rsidR="007E02E4">
                <w:rPr>
                  <w:rFonts w:ascii="宋体" w:hAnsi="宋体" w:cs="Arial" w:hint="eastAsia"/>
                  <w:sz w:val="22"/>
                </w:rPr>
                <w:t>机器</w:t>
              </w:r>
            </w:ins>
            <w:ins w:id="466" w:author="shi wei" w:date="2017-03-09T17:16:00Z">
              <w:r w:rsidR="007E02E4">
                <w:rPr>
                  <w:rFonts w:ascii="宋体" w:hAnsi="宋体" w:cs="Arial" w:hint="eastAsia"/>
                  <w:sz w:val="22"/>
                </w:rPr>
                <w:t>和路径</w:t>
              </w:r>
            </w:ins>
            <w:ins w:id="467" w:author="shi wei" w:date="2017-03-09T17:06:00Z">
              <w:r w:rsidRPr="00A1086E">
                <w:rPr>
                  <w:rFonts w:ascii="宋体" w:hAnsi="宋体" w:cs="Arial" w:hint="eastAsia"/>
                  <w:sz w:val="22"/>
                </w:rPr>
                <w:t>。</w:t>
              </w:r>
            </w:ins>
          </w:p>
        </w:tc>
      </w:tr>
      <w:tr w:rsidR="00414415" w:rsidRPr="00A1086E" w14:paraId="22E89374" w14:textId="77777777" w:rsidTr="00414415">
        <w:trPr>
          <w:cantSplit/>
          <w:ins w:id="468"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3A93AEE9" w14:textId="77777777" w:rsidR="00414415" w:rsidRPr="00A1086E" w:rsidRDefault="00414415" w:rsidP="00414415">
            <w:pPr>
              <w:spacing w:line="240" w:lineRule="auto"/>
              <w:ind w:firstLine="0"/>
              <w:rPr>
                <w:ins w:id="469" w:author="shi wei" w:date="2017-03-09T17:06:00Z"/>
                <w:rFonts w:ascii="宋体" w:hAnsi="宋体" w:cs="Arial"/>
                <w:sz w:val="22"/>
              </w:rPr>
            </w:pPr>
            <w:ins w:id="470" w:author="shi wei" w:date="2017-03-09T17:06:00Z">
              <w:r w:rsidRPr="00A1086E">
                <w:rPr>
                  <w:rFonts w:ascii="宋体" w:hAnsi="宋体" w:cs="Arial" w:hint="eastAsia"/>
                  <w:sz w:val="22"/>
                </w:rPr>
                <w:t>测试过程</w:t>
              </w:r>
            </w:ins>
          </w:p>
        </w:tc>
        <w:tc>
          <w:tcPr>
            <w:tcW w:w="6825" w:type="dxa"/>
            <w:gridSpan w:val="3"/>
            <w:tcBorders>
              <w:top w:val="single" w:sz="4" w:space="0" w:color="auto"/>
              <w:left w:val="single" w:sz="4" w:space="0" w:color="auto"/>
              <w:bottom w:val="single" w:sz="4" w:space="0" w:color="auto"/>
              <w:right w:val="single" w:sz="4" w:space="0" w:color="auto"/>
            </w:tcBorders>
          </w:tcPr>
          <w:p w14:paraId="5F9A95CA" w14:textId="77777777" w:rsidR="00414415" w:rsidRDefault="007E02E4">
            <w:pPr>
              <w:numPr>
                <w:ilvl w:val="0"/>
                <w:numId w:val="143"/>
              </w:numPr>
              <w:spacing w:line="240" w:lineRule="auto"/>
              <w:rPr>
                <w:ins w:id="471" w:author="shi wei" w:date="2017-03-09T17:19:00Z"/>
                <w:rFonts w:ascii="宋体" w:hAnsi="宋体" w:cs="Arial"/>
                <w:sz w:val="22"/>
              </w:rPr>
              <w:pPrChange w:id="472" w:author="shi wei" w:date="2017-03-09T17:17:00Z">
                <w:pPr>
                  <w:numPr>
                    <w:numId w:val="89"/>
                  </w:numPr>
                  <w:spacing w:line="240" w:lineRule="auto"/>
                  <w:ind w:left="420" w:hanging="420"/>
                </w:pPr>
              </w:pPrChange>
            </w:pPr>
            <w:ins w:id="473" w:author="shi wei" w:date="2017-03-09T17:13:00Z">
              <w:r>
                <w:rPr>
                  <w:rFonts w:ascii="宋体" w:hAnsi="宋体" w:cs="Arial" w:hint="eastAsia"/>
                  <w:sz w:val="22"/>
                </w:rPr>
                <w:t>执行定时任务对配置信息进行定时备份</w:t>
              </w:r>
            </w:ins>
            <w:ins w:id="474" w:author="shi wei" w:date="2017-03-09T17:15:00Z">
              <w:r>
                <w:rPr>
                  <w:rFonts w:ascii="宋体" w:hAnsi="宋体" w:cs="Arial" w:hint="eastAsia"/>
                  <w:sz w:val="22"/>
                </w:rPr>
                <w:t>，查看目标机器</w:t>
              </w:r>
            </w:ins>
            <w:ins w:id="475" w:author="shi wei" w:date="2017-03-09T17:16:00Z">
              <w:r>
                <w:rPr>
                  <w:rFonts w:ascii="宋体" w:hAnsi="宋体" w:cs="Arial" w:hint="eastAsia"/>
                  <w:sz w:val="22"/>
                </w:rPr>
                <w:t>的路径下是否有相关的</w:t>
              </w:r>
            </w:ins>
            <w:ins w:id="476" w:author="shi wei" w:date="2017-03-09T17:17:00Z">
              <w:r>
                <w:rPr>
                  <w:rFonts w:ascii="宋体" w:hAnsi="宋体" w:cs="Arial" w:hint="eastAsia"/>
                  <w:sz w:val="22"/>
                </w:rPr>
                <w:t>配置信息</w:t>
              </w:r>
            </w:ins>
          </w:p>
          <w:p w14:paraId="30AE1F03" w14:textId="3D8D1D3C" w:rsidR="007E02E4" w:rsidRPr="007E02E4" w:rsidRDefault="007E02E4">
            <w:pPr>
              <w:numPr>
                <w:ilvl w:val="0"/>
                <w:numId w:val="143"/>
              </w:numPr>
              <w:spacing w:line="240" w:lineRule="auto"/>
              <w:rPr>
                <w:ins w:id="477" w:author="shi wei" w:date="2017-03-09T17:06:00Z"/>
                <w:rFonts w:ascii="宋体" w:hAnsi="宋体" w:cs="Arial"/>
                <w:sz w:val="22"/>
              </w:rPr>
              <w:pPrChange w:id="478" w:author="shi wei" w:date="2017-03-09T17:17:00Z">
                <w:pPr>
                  <w:numPr>
                    <w:numId w:val="89"/>
                  </w:numPr>
                  <w:spacing w:line="240" w:lineRule="auto"/>
                  <w:ind w:left="420" w:hanging="420"/>
                </w:pPr>
              </w:pPrChange>
            </w:pPr>
            <w:ins w:id="479" w:author="shi wei" w:date="2017-03-09T17:19:00Z">
              <w:r>
                <w:rPr>
                  <w:rFonts w:ascii="宋体" w:hAnsi="宋体" w:cs="Arial" w:hint="eastAsia"/>
                  <w:sz w:val="22"/>
                </w:rPr>
                <w:t>恢复时，将目标机器的路径下的配置信息</w:t>
              </w:r>
            </w:ins>
            <w:ins w:id="480" w:author="shi wei" w:date="2017-03-09T17:20:00Z">
              <w:r>
                <w:rPr>
                  <w:rFonts w:ascii="宋体" w:hAnsi="宋体" w:cs="Arial" w:hint="eastAsia"/>
                  <w:sz w:val="22"/>
                </w:rPr>
                <w:t>复制到数据库中间件的配置信息所在的机器的路径下</w:t>
              </w:r>
            </w:ins>
          </w:p>
        </w:tc>
      </w:tr>
      <w:tr w:rsidR="00414415" w:rsidRPr="00A1086E" w14:paraId="1956B4C8" w14:textId="77777777" w:rsidTr="00414415">
        <w:trPr>
          <w:cantSplit/>
          <w:ins w:id="481"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4F6D890E" w14:textId="77777777" w:rsidR="00414415" w:rsidRPr="00A1086E" w:rsidRDefault="00414415" w:rsidP="00414415">
            <w:pPr>
              <w:spacing w:line="240" w:lineRule="auto"/>
              <w:ind w:firstLine="0"/>
              <w:rPr>
                <w:ins w:id="482" w:author="shi wei" w:date="2017-03-09T17:06:00Z"/>
                <w:rFonts w:ascii="宋体" w:hAnsi="宋体" w:cs="Arial"/>
                <w:sz w:val="22"/>
              </w:rPr>
            </w:pPr>
            <w:ins w:id="483" w:author="shi wei" w:date="2017-03-09T17:06:00Z">
              <w:r w:rsidRPr="00A1086E">
                <w:rPr>
                  <w:rFonts w:ascii="宋体" w:hAnsi="宋体" w:cs="Arial" w:hint="eastAsia"/>
                  <w:sz w:val="22"/>
                </w:rPr>
                <w:t>预期结果</w:t>
              </w:r>
            </w:ins>
          </w:p>
        </w:tc>
        <w:tc>
          <w:tcPr>
            <w:tcW w:w="6825" w:type="dxa"/>
            <w:gridSpan w:val="3"/>
            <w:tcBorders>
              <w:top w:val="single" w:sz="4" w:space="0" w:color="auto"/>
              <w:left w:val="single" w:sz="4" w:space="0" w:color="auto"/>
              <w:bottom w:val="single" w:sz="4" w:space="0" w:color="auto"/>
              <w:right w:val="single" w:sz="4" w:space="0" w:color="auto"/>
            </w:tcBorders>
          </w:tcPr>
          <w:p w14:paraId="382FB59A" w14:textId="55B19932" w:rsidR="00414415" w:rsidRPr="00A1086E" w:rsidRDefault="007E02E4" w:rsidP="00414415">
            <w:pPr>
              <w:spacing w:line="240" w:lineRule="auto"/>
              <w:ind w:left="360" w:firstLine="0"/>
              <w:rPr>
                <w:ins w:id="484" w:author="shi wei" w:date="2017-03-09T17:06:00Z"/>
                <w:rFonts w:ascii="宋体" w:hAnsi="宋体" w:cs="Arial"/>
                <w:sz w:val="22"/>
              </w:rPr>
            </w:pPr>
            <w:ins w:id="485" w:author="shi wei" w:date="2017-03-09T17:18:00Z">
              <w:r>
                <w:rPr>
                  <w:rFonts w:ascii="宋体" w:hAnsi="宋体" w:cs="Arial" w:hint="eastAsia"/>
                  <w:sz w:val="22"/>
                </w:rPr>
                <w:t>可以对指定</w:t>
              </w:r>
            </w:ins>
            <w:ins w:id="486" w:author="shi wei" w:date="2017-03-09T17:19:00Z">
              <w:r>
                <w:rPr>
                  <w:rFonts w:ascii="宋体" w:hAnsi="宋体" w:cs="Arial" w:hint="eastAsia"/>
                  <w:sz w:val="22"/>
                </w:rPr>
                <w:t>的配置信息进行备份</w:t>
              </w:r>
            </w:ins>
            <w:ins w:id="487" w:author="shi wei" w:date="2017-03-09T17:20:00Z">
              <w:r>
                <w:rPr>
                  <w:rFonts w:ascii="宋体" w:hAnsi="宋体" w:cs="Arial" w:hint="eastAsia"/>
                  <w:sz w:val="22"/>
                </w:rPr>
                <w:t>以及恢复</w:t>
              </w:r>
            </w:ins>
          </w:p>
        </w:tc>
      </w:tr>
      <w:tr w:rsidR="00414415" w:rsidRPr="00A1086E" w14:paraId="708A4999" w14:textId="77777777" w:rsidTr="00414415">
        <w:trPr>
          <w:cantSplit/>
          <w:ins w:id="488"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2E621C59" w14:textId="77777777" w:rsidR="00414415" w:rsidRPr="00A1086E" w:rsidRDefault="00414415" w:rsidP="00414415">
            <w:pPr>
              <w:spacing w:line="240" w:lineRule="auto"/>
              <w:ind w:firstLine="0"/>
              <w:rPr>
                <w:ins w:id="489" w:author="shi wei" w:date="2017-03-09T17:06:00Z"/>
                <w:rFonts w:ascii="宋体" w:hAnsi="宋体" w:cs="Arial"/>
                <w:sz w:val="22"/>
              </w:rPr>
            </w:pPr>
            <w:ins w:id="490" w:author="shi wei" w:date="2017-03-09T17:06:00Z">
              <w:r w:rsidRPr="00A1086E">
                <w:rPr>
                  <w:rFonts w:ascii="宋体" w:hAnsi="宋体" w:cs="Arial" w:hint="eastAsia"/>
                  <w:sz w:val="22"/>
                </w:rPr>
                <w:t>测试结果与结论</w:t>
              </w:r>
            </w:ins>
          </w:p>
        </w:tc>
        <w:tc>
          <w:tcPr>
            <w:tcW w:w="6825" w:type="dxa"/>
            <w:gridSpan w:val="3"/>
            <w:tcBorders>
              <w:top w:val="single" w:sz="4" w:space="0" w:color="auto"/>
              <w:left w:val="single" w:sz="4" w:space="0" w:color="auto"/>
              <w:bottom w:val="single" w:sz="4" w:space="0" w:color="auto"/>
              <w:right w:val="single" w:sz="4" w:space="0" w:color="auto"/>
            </w:tcBorders>
          </w:tcPr>
          <w:p w14:paraId="04E644F2" w14:textId="77777777" w:rsidR="00414415" w:rsidRPr="00A1086E" w:rsidRDefault="00414415" w:rsidP="00414415">
            <w:pPr>
              <w:spacing w:line="276" w:lineRule="auto"/>
              <w:ind w:firstLine="0"/>
              <w:rPr>
                <w:ins w:id="491" w:author="shi wei" w:date="2017-03-09T17:06:00Z"/>
                <w:rFonts w:ascii="宋体" w:hAnsi="宋体" w:cs="Arial"/>
                <w:i/>
                <w:color w:val="C00000"/>
                <w:sz w:val="22"/>
              </w:rPr>
            </w:pPr>
            <w:ins w:id="492" w:author="shi wei" w:date="2017-03-09T17:06:00Z">
              <w:r w:rsidRPr="00A1086E">
                <w:rPr>
                  <w:rFonts w:ascii="宋体" w:hAnsi="宋体" w:cs="Arial" w:hint="eastAsia"/>
                  <w:i/>
                  <w:color w:val="C00000"/>
                  <w:sz w:val="22"/>
                </w:rPr>
                <w:t>量化的结果直接填结果值和度量单位</w:t>
              </w:r>
            </w:ins>
          </w:p>
          <w:p w14:paraId="10EFBDC0" w14:textId="77777777" w:rsidR="00414415" w:rsidRPr="00A1086E" w:rsidRDefault="00414415" w:rsidP="00414415">
            <w:pPr>
              <w:spacing w:line="276" w:lineRule="auto"/>
              <w:ind w:firstLine="0"/>
              <w:rPr>
                <w:ins w:id="493" w:author="shi wei" w:date="2017-03-09T17:06:00Z"/>
                <w:rFonts w:ascii="宋体" w:hAnsi="宋体" w:cs="Arial"/>
                <w:i/>
                <w:color w:val="C00000"/>
                <w:sz w:val="22"/>
              </w:rPr>
            </w:pPr>
            <w:ins w:id="494" w:author="shi wei" w:date="2017-03-09T17:06:00Z">
              <w:r w:rsidRPr="00A1086E">
                <w:rPr>
                  <w:rFonts w:ascii="宋体" w:hAnsi="宋体" w:cs="Arial" w:hint="eastAsia"/>
                  <w:i/>
                  <w:color w:val="C00000"/>
                  <w:sz w:val="22"/>
                </w:rPr>
                <w:t>非量化结果给出如下的结果选项：</w:t>
              </w:r>
            </w:ins>
          </w:p>
          <w:p w14:paraId="584F2D50" w14:textId="77777777" w:rsidR="00414415" w:rsidRPr="00A1086E" w:rsidRDefault="00414415" w:rsidP="00414415">
            <w:pPr>
              <w:spacing w:line="240" w:lineRule="auto"/>
              <w:ind w:firstLine="0"/>
              <w:rPr>
                <w:ins w:id="495" w:author="shi wei" w:date="2017-03-09T17:06:00Z"/>
                <w:rFonts w:ascii="宋体" w:hAnsi="宋体" w:cs="Arial"/>
                <w:b/>
                <w:sz w:val="22"/>
              </w:rPr>
            </w:pPr>
            <w:ins w:id="496" w:author="shi wei" w:date="2017-03-09T17:06:00Z">
              <w:r w:rsidRPr="00A1086E">
                <w:rPr>
                  <w:rFonts w:ascii="宋体" w:hAnsi="宋体" w:cs="Arial"/>
                  <w:i/>
                  <w:color w:val="C00000"/>
                  <w:sz w:val="22"/>
                </w:rPr>
                <w:t>A:较好完成D:不可用</w:t>
              </w:r>
            </w:ins>
          </w:p>
        </w:tc>
      </w:tr>
      <w:tr w:rsidR="00414415" w:rsidRPr="00A1086E" w14:paraId="029254BF" w14:textId="77777777" w:rsidTr="00414415">
        <w:trPr>
          <w:cantSplit/>
          <w:trHeight w:val="465"/>
          <w:ins w:id="497"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0436763C" w14:textId="77777777" w:rsidR="00414415" w:rsidRPr="00A1086E" w:rsidRDefault="00414415" w:rsidP="00414415">
            <w:pPr>
              <w:spacing w:line="240" w:lineRule="auto"/>
              <w:ind w:left="113" w:right="113" w:firstLine="0"/>
              <w:jc w:val="center"/>
              <w:rPr>
                <w:ins w:id="498" w:author="shi wei" w:date="2017-03-09T17:06:00Z"/>
                <w:rFonts w:ascii="宋体" w:hAnsi="宋体" w:cs="Arial"/>
                <w:sz w:val="22"/>
              </w:rPr>
            </w:pPr>
            <w:ins w:id="499" w:author="shi wei" w:date="2017-03-09T17:06:00Z">
              <w:r w:rsidRPr="00A1086E">
                <w:rPr>
                  <w:rFonts w:ascii="宋体" w:hAnsi="宋体" w:cs="Arial" w:hint="eastAsia"/>
                  <w:sz w:val="22"/>
                </w:rPr>
                <w:t>备</w:t>
              </w:r>
            </w:ins>
          </w:p>
          <w:p w14:paraId="386294D1" w14:textId="77777777" w:rsidR="00414415" w:rsidRPr="00A1086E" w:rsidRDefault="00414415" w:rsidP="00414415">
            <w:pPr>
              <w:spacing w:line="240" w:lineRule="auto"/>
              <w:ind w:left="113" w:right="113" w:firstLine="0"/>
              <w:jc w:val="center"/>
              <w:rPr>
                <w:ins w:id="500" w:author="shi wei" w:date="2017-03-09T17:06:00Z"/>
                <w:rFonts w:ascii="宋体" w:hAnsi="宋体" w:cs="Arial"/>
                <w:sz w:val="22"/>
              </w:rPr>
            </w:pPr>
            <w:ins w:id="501" w:author="shi wei" w:date="2017-03-09T17:06:00Z">
              <w:r w:rsidRPr="00A1086E">
                <w:rPr>
                  <w:rFonts w:ascii="宋体" w:hAnsi="宋体" w:cs="Arial" w:hint="eastAsia"/>
                  <w:sz w:val="22"/>
                </w:rPr>
                <w:t>注</w:t>
              </w:r>
            </w:ins>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38F3F888" w14:textId="77777777" w:rsidR="00414415" w:rsidRPr="00A1086E" w:rsidRDefault="00414415" w:rsidP="00414415">
            <w:pPr>
              <w:spacing w:line="240" w:lineRule="auto"/>
              <w:ind w:firstLine="0"/>
              <w:rPr>
                <w:ins w:id="502" w:author="shi wei" w:date="2017-03-09T17:06:00Z"/>
                <w:rFonts w:ascii="宋体" w:hAnsi="宋体" w:cs="Arial"/>
                <w:sz w:val="22"/>
              </w:rPr>
            </w:pPr>
          </w:p>
        </w:tc>
      </w:tr>
      <w:tr w:rsidR="00414415" w:rsidRPr="00A1086E" w14:paraId="2E3580E5" w14:textId="77777777" w:rsidTr="00414415">
        <w:trPr>
          <w:cantSplit/>
          <w:ins w:id="503" w:author="shi wei" w:date="2017-03-09T17:06:00Z"/>
        </w:trPr>
        <w:tc>
          <w:tcPr>
            <w:tcW w:w="1260" w:type="dxa"/>
            <w:tcBorders>
              <w:top w:val="single" w:sz="4" w:space="0" w:color="auto"/>
              <w:left w:val="single" w:sz="4" w:space="0" w:color="auto"/>
              <w:bottom w:val="single" w:sz="4" w:space="0" w:color="auto"/>
              <w:right w:val="single" w:sz="4" w:space="0" w:color="auto"/>
            </w:tcBorders>
          </w:tcPr>
          <w:p w14:paraId="42C9E6F9" w14:textId="77777777" w:rsidR="00414415" w:rsidRPr="00A1086E" w:rsidRDefault="00414415" w:rsidP="00414415">
            <w:pPr>
              <w:spacing w:line="240" w:lineRule="auto"/>
              <w:ind w:left="113" w:right="113" w:firstLine="0"/>
              <w:jc w:val="center"/>
              <w:rPr>
                <w:ins w:id="504" w:author="shi wei" w:date="2017-03-09T17:06:00Z"/>
                <w:rFonts w:ascii="宋体" w:hAnsi="宋体" w:cs="Arial"/>
                <w:sz w:val="22"/>
              </w:rPr>
            </w:pPr>
            <w:ins w:id="505" w:author="shi wei" w:date="2017-03-09T17:06:00Z">
              <w:r w:rsidRPr="00A1086E">
                <w:rPr>
                  <w:rFonts w:ascii="宋体" w:hAnsi="宋体" w:cs="Arial" w:hint="eastAsia"/>
                  <w:sz w:val="22"/>
                </w:rPr>
                <w:t>测试人员</w:t>
              </w:r>
            </w:ins>
          </w:p>
        </w:tc>
        <w:tc>
          <w:tcPr>
            <w:tcW w:w="2882" w:type="dxa"/>
            <w:tcBorders>
              <w:top w:val="single" w:sz="4" w:space="0" w:color="auto"/>
              <w:left w:val="single" w:sz="4" w:space="0" w:color="auto"/>
              <w:bottom w:val="single" w:sz="4" w:space="0" w:color="auto"/>
              <w:right w:val="single" w:sz="4" w:space="0" w:color="auto"/>
            </w:tcBorders>
          </w:tcPr>
          <w:p w14:paraId="56AEB227" w14:textId="77777777" w:rsidR="00414415" w:rsidRPr="00A1086E" w:rsidRDefault="00414415" w:rsidP="00414415">
            <w:pPr>
              <w:spacing w:line="240" w:lineRule="auto"/>
              <w:ind w:firstLine="0"/>
              <w:rPr>
                <w:ins w:id="506" w:author="shi wei" w:date="2017-03-09T17:06:00Z"/>
                <w:rFonts w:ascii="宋体" w:hAnsi="宋体" w:cs="Arial"/>
                <w:sz w:val="22"/>
              </w:rPr>
            </w:pPr>
          </w:p>
        </w:tc>
        <w:tc>
          <w:tcPr>
            <w:tcW w:w="1088" w:type="dxa"/>
            <w:tcBorders>
              <w:top w:val="single" w:sz="4" w:space="0" w:color="auto"/>
              <w:left w:val="single" w:sz="4" w:space="0" w:color="auto"/>
              <w:bottom w:val="single" w:sz="4" w:space="0" w:color="auto"/>
              <w:right w:val="single" w:sz="4" w:space="0" w:color="auto"/>
            </w:tcBorders>
          </w:tcPr>
          <w:p w14:paraId="06F56EE5" w14:textId="77777777" w:rsidR="00414415" w:rsidRPr="00A1086E" w:rsidRDefault="00414415" w:rsidP="00414415">
            <w:pPr>
              <w:spacing w:line="240" w:lineRule="auto"/>
              <w:ind w:right="113" w:firstLine="0"/>
              <w:rPr>
                <w:ins w:id="507" w:author="shi wei" w:date="2017-03-09T17:06:00Z"/>
                <w:rFonts w:ascii="宋体" w:hAnsi="宋体" w:cs="Arial"/>
                <w:sz w:val="22"/>
              </w:rPr>
            </w:pPr>
            <w:ins w:id="508" w:author="shi wei" w:date="2017-03-09T17:06:00Z">
              <w:r w:rsidRPr="00A1086E">
                <w:rPr>
                  <w:rFonts w:ascii="宋体" w:hAnsi="宋体" w:cs="Arial" w:hint="eastAsia"/>
                  <w:sz w:val="22"/>
                </w:rPr>
                <w:t>测试日期</w:t>
              </w:r>
            </w:ins>
          </w:p>
        </w:tc>
        <w:tc>
          <w:tcPr>
            <w:tcW w:w="2855" w:type="dxa"/>
            <w:tcBorders>
              <w:top w:val="single" w:sz="4" w:space="0" w:color="auto"/>
              <w:left w:val="single" w:sz="4" w:space="0" w:color="auto"/>
              <w:bottom w:val="single" w:sz="4" w:space="0" w:color="auto"/>
              <w:right w:val="single" w:sz="4" w:space="0" w:color="auto"/>
            </w:tcBorders>
          </w:tcPr>
          <w:p w14:paraId="10ABE9D0" w14:textId="77777777" w:rsidR="00414415" w:rsidRPr="00A1086E" w:rsidRDefault="00414415" w:rsidP="00414415">
            <w:pPr>
              <w:spacing w:beforeLines="50" w:before="156" w:line="240" w:lineRule="auto"/>
              <w:ind w:firstLine="0"/>
              <w:rPr>
                <w:ins w:id="509" w:author="shi wei" w:date="2017-03-09T17:06:00Z"/>
                <w:rFonts w:ascii="宋体" w:hAnsi="宋体" w:cs="Arial"/>
                <w:sz w:val="22"/>
              </w:rPr>
            </w:pPr>
          </w:p>
        </w:tc>
      </w:tr>
    </w:tbl>
    <w:p w14:paraId="3837EED8" w14:textId="2AB6F6AF" w:rsidR="004E610E" w:rsidRPr="00A1086E" w:rsidRDefault="004E610E" w:rsidP="009777BE">
      <w:pPr>
        <w:pStyle w:val="2"/>
        <w:numPr>
          <w:ilvl w:val="1"/>
          <w:numId w:val="2"/>
        </w:numPr>
        <w:spacing w:line="412" w:lineRule="auto"/>
        <w:rPr>
          <w:rFonts w:ascii="宋体" w:eastAsia="宋体" w:hAnsi="宋体"/>
        </w:rPr>
      </w:pPr>
      <w:r w:rsidRPr="00A1086E">
        <w:rPr>
          <w:rFonts w:ascii="宋体" w:eastAsia="宋体" w:hAnsi="宋体" w:hint="eastAsia"/>
        </w:rPr>
        <w:t>安全性</w:t>
      </w:r>
      <w:bookmarkEnd w:id="428"/>
      <w:bookmarkEnd w:id="429"/>
    </w:p>
    <w:p w14:paraId="54D2A5D7" w14:textId="67A6A778" w:rsidR="004E610E" w:rsidRDefault="0014132D" w:rsidP="009777BE">
      <w:pPr>
        <w:pStyle w:val="30"/>
        <w:numPr>
          <w:ilvl w:val="2"/>
          <w:numId w:val="2"/>
        </w:numPr>
        <w:rPr>
          <w:ins w:id="510" w:author="shi wei" w:date="2017-03-09T17:27:00Z"/>
          <w:rFonts w:ascii="宋体" w:hAnsi="宋体"/>
        </w:rPr>
      </w:pPr>
      <w:bookmarkStart w:id="511" w:name="_Toc471846845"/>
      <w:bookmarkStart w:id="512" w:name="_Toc475119162"/>
      <w:ins w:id="513" w:author="shi wei" w:date="2017-03-09T17:28:00Z">
        <w:r>
          <w:rPr>
            <w:rFonts w:ascii="宋体" w:hAnsi="宋体" w:hint="eastAsia"/>
          </w:rPr>
          <w:t>用户模型和</w:t>
        </w:r>
      </w:ins>
      <w:r w:rsidRPr="00A1086E">
        <w:rPr>
          <w:rFonts w:ascii="宋体" w:hAnsi="宋体" w:hint="eastAsia"/>
        </w:rPr>
        <w:t>权限验证</w:t>
      </w:r>
      <w:bookmarkEnd w:id="511"/>
      <w:bookmarkEnd w:id="512"/>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107112" w:rsidRPr="00D20681" w14:paraId="7E368FFC" w14:textId="77777777" w:rsidTr="007966BF">
        <w:trPr>
          <w:cantSplit/>
          <w:ins w:id="514"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01605B5" w14:textId="77777777" w:rsidR="00107112" w:rsidRPr="00D20681" w:rsidRDefault="00107112" w:rsidP="007966BF">
            <w:pPr>
              <w:spacing w:line="276" w:lineRule="auto"/>
              <w:ind w:firstLine="66"/>
              <w:rPr>
                <w:ins w:id="515" w:author="shi wei" w:date="2017-03-09T17:27:00Z"/>
                <w:rFonts w:ascii="宋体" w:hAnsi="宋体" w:cs="Arial"/>
                <w:sz w:val="22"/>
              </w:rPr>
            </w:pPr>
            <w:ins w:id="516" w:author="shi wei" w:date="2017-03-09T17:27:00Z">
              <w:r w:rsidRPr="00D20681">
                <w:rPr>
                  <w:rFonts w:ascii="宋体" w:hAnsi="宋体" w:cs="Arial" w:hint="eastAsia"/>
                  <w:sz w:val="22"/>
                </w:rPr>
                <w:t>用例名称</w:t>
              </w:r>
            </w:ins>
          </w:p>
        </w:tc>
        <w:tc>
          <w:tcPr>
            <w:tcW w:w="7104" w:type="dxa"/>
            <w:gridSpan w:val="3"/>
            <w:tcBorders>
              <w:top w:val="single" w:sz="4" w:space="0" w:color="auto"/>
              <w:left w:val="single" w:sz="4" w:space="0" w:color="auto"/>
              <w:bottom w:val="single" w:sz="4" w:space="0" w:color="auto"/>
              <w:right w:val="single" w:sz="4" w:space="0" w:color="auto"/>
            </w:tcBorders>
          </w:tcPr>
          <w:p w14:paraId="37E5994A" w14:textId="17499E98" w:rsidR="00107112" w:rsidRPr="00D20681" w:rsidRDefault="00E72FDB" w:rsidP="007966BF">
            <w:pPr>
              <w:spacing w:line="276" w:lineRule="auto"/>
              <w:ind w:firstLine="66"/>
              <w:rPr>
                <w:ins w:id="517" w:author="shi wei" w:date="2017-03-09T17:27:00Z"/>
                <w:rFonts w:ascii="宋体" w:hAnsi="宋体" w:cs="Arial"/>
                <w:sz w:val="22"/>
              </w:rPr>
            </w:pPr>
            <w:ins w:id="518" w:author="shi wei" w:date="2017-03-09T17:28:00Z">
              <w:r>
                <w:rPr>
                  <w:rFonts w:ascii="宋体" w:hAnsi="宋体" w:cs="Arial" w:hint="eastAsia"/>
                  <w:sz w:val="22"/>
                </w:rPr>
                <w:t>用户模型和</w:t>
              </w:r>
            </w:ins>
            <w:ins w:id="519" w:author="shi wei" w:date="2017-03-09T17:27:00Z">
              <w:r w:rsidR="00107112" w:rsidRPr="00D20681">
                <w:rPr>
                  <w:rFonts w:ascii="宋体" w:hAnsi="宋体" w:cs="Arial" w:hint="eastAsia"/>
                  <w:sz w:val="22"/>
                </w:rPr>
                <w:t>权限设置测试</w:t>
              </w:r>
            </w:ins>
          </w:p>
        </w:tc>
      </w:tr>
      <w:tr w:rsidR="00107112" w:rsidRPr="00D20681" w14:paraId="0D0B2BDE" w14:textId="77777777" w:rsidTr="007966BF">
        <w:trPr>
          <w:cantSplit/>
          <w:trHeight w:val="325"/>
          <w:ins w:id="520" w:author="shi wei" w:date="2017-03-09T17:27:00Z"/>
        </w:trPr>
        <w:tc>
          <w:tcPr>
            <w:tcW w:w="1260" w:type="dxa"/>
            <w:tcBorders>
              <w:top w:val="single" w:sz="4" w:space="0" w:color="auto"/>
              <w:left w:val="single" w:sz="4" w:space="0" w:color="auto"/>
              <w:bottom w:val="single" w:sz="4" w:space="0" w:color="auto"/>
              <w:right w:val="single" w:sz="4" w:space="0" w:color="auto"/>
            </w:tcBorders>
          </w:tcPr>
          <w:p w14:paraId="0E3EAA2A" w14:textId="77777777" w:rsidR="00107112" w:rsidRPr="00D20681" w:rsidRDefault="00107112" w:rsidP="007966BF">
            <w:pPr>
              <w:spacing w:line="276" w:lineRule="auto"/>
              <w:ind w:firstLine="66"/>
              <w:rPr>
                <w:ins w:id="521" w:author="shi wei" w:date="2017-03-09T17:27:00Z"/>
                <w:rFonts w:ascii="宋体" w:hAnsi="宋体" w:cs="Arial"/>
                <w:sz w:val="22"/>
              </w:rPr>
            </w:pPr>
            <w:ins w:id="522" w:author="shi wei" w:date="2017-03-09T17:27:00Z">
              <w:r w:rsidRPr="00D20681">
                <w:rPr>
                  <w:rFonts w:ascii="宋体" w:hAnsi="宋体" w:cs="Arial" w:hint="eastAsia"/>
                  <w:sz w:val="22"/>
                </w:rPr>
                <w:t>权值</w:t>
              </w:r>
            </w:ins>
          </w:p>
        </w:tc>
        <w:tc>
          <w:tcPr>
            <w:tcW w:w="7104" w:type="dxa"/>
            <w:gridSpan w:val="3"/>
            <w:tcBorders>
              <w:top w:val="single" w:sz="4" w:space="0" w:color="auto"/>
              <w:left w:val="single" w:sz="4" w:space="0" w:color="auto"/>
              <w:bottom w:val="single" w:sz="4" w:space="0" w:color="auto"/>
              <w:right w:val="single" w:sz="4" w:space="0" w:color="auto"/>
            </w:tcBorders>
          </w:tcPr>
          <w:p w14:paraId="1512CB3A" w14:textId="77777777" w:rsidR="00107112" w:rsidRPr="00D20681" w:rsidRDefault="00107112" w:rsidP="007966BF">
            <w:pPr>
              <w:spacing w:line="276" w:lineRule="auto"/>
              <w:ind w:firstLine="66"/>
              <w:rPr>
                <w:ins w:id="523" w:author="shi wei" w:date="2017-03-09T17:27:00Z"/>
                <w:rFonts w:ascii="宋体" w:hAnsi="宋体" w:cs="Arial"/>
                <w:sz w:val="22"/>
              </w:rPr>
            </w:pPr>
            <w:ins w:id="524" w:author="shi wei" w:date="2017-03-09T17:27:00Z">
              <w:r w:rsidRPr="00D20681">
                <w:rPr>
                  <w:rFonts w:ascii="宋体" w:hAnsi="宋体" w:cs="Arial" w:hint="eastAsia"/>
                  <w:sz w:val="22"/>
                </w:rPr>
                <w:t>核心</w:t>
              </w:r>
            </w:ins>
          </w:p>
        </w:tc>
      </w:tr>
      <w:tr w:rsidR="00107112" w:rsidRPr="00D20681" w14:paraId="15A513D8" w14:textId="77777777" w:rsidTr="007966BF">
        <w:trPr>
          <w:cantSplit/>
          <w:ins w:id="525"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009E952E" w14:textId="77777777" w:rsidR="00107112" w:rsidRPr="00D20681" w:rsidRDefault="00107112" w:rsidP="007966BF">
            <w:pPr>
              <w:spacing w:line="276" w:lineRule="auto"/>
              <w:ind w:firstLine="66"/>
              <w:rPr>
                <w:ins w:id="526" w:author="shi wei" w:date="2017-03-09T17:27:00Z"/>
                <w:rFonts w:ascii="宋体" w:hAnsi="宋体" w:cs="Arial"/>
                <w:sz w:val="22"/>
              </w:rPr>
            </w:pPr>
            <w:ins w:id="527" w:author="shi wei" w:date="2017-03-09T17:27:00Z">
              <w:r w:rsidRPr="00D20681">
                <w:rPr>
                  <w:rFonts w:ascii="宋体" w:hAnsi="宋体" w:cs="Arial" w:hint="eastAsia"/>
                  <w:sz w:val="22"/>
                </w:rPr>
                <w:t>测试目的与范围</w:t>
              </w:r>
            </w:ins>
          </w:p>
        </w:tc>
        <w:tc>
          <w:tcPr>
            <w:tcW w:w="7104" w:type="dxa"/>
            <w:gridSpan w:val="3"/>
            <w:tcBorders>
              <w:top w:val="single" w:sz="4" w:space="0" w:color="auto"/>
              <w:left w:val="single" w:sz="4" w:space="0" w:color="auto"/>
              <w:bottom w:val="single" w:sz="4" w:space="0" w:color="auto"/>
              <w:right w:val="single" w:sz="4" w:space="0" w:color="auto"/>
            </w:tcBorders>
          </w:tcPr>
          <w:p w14:paraId="5ECDBBA8" w14:textId="77777777" w:rsidR="00107112" w:rsidRPr="00D20681" w:rsidRDefault="00107112" w:rsidP="007966BF">
            <w:pPr>
              <w:spacing w:line="276" w:lineRule="auto"/>
              <w:ind w:firstLine="66"/>
              <w:rPr>
                <w:ins w:id="528" w:author="shi wei" w:date="2017-03-09T17:27:00Z"/>
                <w:rFonts w:ascii="宋体" w:hAnsi="宋体"/>
                <w:sz w:val="22"/>
              </w:rPr>
            </w:pPr>
            <w:ins w:id="529" w:author="shi wei" w:date="2017-03-09T17:27:00Z">
              <w:r w:rsidRPr="00D20681">
                <w:rPr>
                  <w:rFonts w:ascii="宋体" w:hAnsi="宋体" w:hint="eastAsia"/>
                  <w:sz w:val="22"/>
                </w:rPr>
                <w:t>测试组件的权限设置功能</w:t>
              </w:r>
            </w:ins>
          </w:p>
        </w:tc>
      </w:tr>
      <w:tr w:rsidR="00107112" w:rsidRPr="00D20681" w14:paraId="4C9BDB7C" w14:textId="77777777" w:rsidTr="007966BF">
        <w:trPr>
          <w:cantSplit/>
          <w:ins w:id="53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8F7156A" w14:textId="77777777" w:rsidR="00107112" w:rsidRPr="00D20681" w:rsidRDefault="00107112" w:rsidP="007966BF">
            <w:pPr>
              <w:spacing w:line="276" w:lineRule="auto"/>
              <w:ind w:firstLine="66"/>
              <w:rPr>
                <w:ins w:id="531" w:author="shi wei" w:date="2017-03-09T17:27:00Z"/>
                <w:rFonts w:ascii="宋体" w:hAnsi="宋体" w:cs="Arial"/>
                <w:sz w:val="22"/>
              </w:rPr>
            </w:pPr>
            <w:ins w:id="532" w:author="shi wei" w:date="2017-03-09T17:27:00Z">
              <w:r w:rsidRPr="00D20681">
                <w:rPr>
                  <w:rFonts w:ascii="宋体" w:hAnsi="宋体" w:cs="Arial" w:hint="eastAsia"/>
                  <w:sz w:val="22"/>
                </w:rPr>
                <w:lastRenderedPageBreak/>
                <w:t>预置条件</w:t>
              </w:r>
            </w:ins>
          </w:p>
        </w:tc>
        <w:tc>
          <w:tcPr>
            <w:tcW w:w="7104" w:type="dxa"/>
            <w:gridSpan w:val="3"/>
            <w:tcBorders>
              <w:top w:val="single" w:sz="4" w:space="0" w:color="auto"/>
              <w:left w:val="single" w:sz="4" w:space="0" w:color="auto"/>
              <w:bottom w:val="single" w:sz="4" w:space="0" w:color="auto"/>
              <w:right w:val="single" w:sz="4" w:space="0" w:color="auto"/>
            </w:tcBorders>
          </w:tcPr>
          <w:p w14:paraId="39FD7C71" w14:textId="77777777" w:rsidR="00107112" w:rsidRPr="00D20681" w:rsidRDefault="00107112" w:rsidP="007966BF">
            <w:pPr>
              <w:snapToGrid w:val="0"/>
              <w:spacing w:line="276" w:lineRule="auto"/>
              <w:ind w:firstLine="0"/>
              <w:rPr>
                <w:ins w:id="533" w:author="shi wei" w:date="2017-03-09T17:27:00Z"/>
                <w:rFonts w:ascii="宋体" w:hAnsi="宋体" w:cs="Arial"/>
                <w:sz w:val="22"/>
              </w:rPr>
            </w:pPr>
            <w:ins w:id="534" w:author="shi wei" w:date="2017-03-09T17:27:00Z">
              <w:r w:rsidRPr="00D20681">
                <w:rPr>
                  <w:rFonts w:ascii="宋体" w:hAnsi="宋体" w:cs="Arial" w:hint="eastAsia"/>
                  <w:sz w:val="22"/>
                </w:rPr>
                <w:t>启动组件服务</w:t>
              </w:r>
            </w:ins>
          </w:p>
        </w:tc>
      </w:tr>
      <w:tr w:rsidR="00107112" w:rsidRPr="00043290" w14:paraId="3712AB56" w14:textId="77777777" w:rsidTr="007966BF">
        <w:trPr>
          <w:cantSplit/>
          <w:ins w:id="535"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23FF51F" w14:textId="77777777" w:rsidR="00107112" w:rsidRPr="00D20681" w:rsidRDefault="00107112" w:rsidP="007966BF">
            <w:pPr>
              <w:spacing w:line="276" w:lineRule="auto"/>
              <w:ind w:firstLine="66"/>
              <w:rPr>
                <w:ins w:id="536" w:author="shi wei" w:date="2017-03-09T17:27:00Z"/>
                <w:rFonts w:ascii="宋体" w:hAnsi="宋体" w:cs="Arial"/>
                <w:sz w:val="22"/>
              </w:rPr>
            </w:pPr>
            <w:ins w:id="537" w:author="shi wei" w:date="2017-03-09T17:27:00Z">
              <w:r w:rsidRPr="00D20681">
                <w:rPr>
                  <w:rFonts w:ascii="宋体" w:hAnsi="宋体" w:cs="Arial" w:hint="eastAsia"/>
                  <w:sz w:val="22"/>
                </w:rPr>
                <w:t>测试过程</w:t>
              </w:r>
            </w:ins>
          </w:p>
        </w:tc>
        <w:tc>
          <w:tcPr>
            <w:tcW w:w="7104" w:type="dxa"/>
            <w:gridSpan w:val="3"/>
            <w:tcBorders>
              <w:top w:val="single" w:sz="4" w:space="0" w:color="auto"/>
              <w:left w:val="single" w:sz="4" w:space="0" w:color="auto"/>
              <w:bottom w:val="single" w:sz="4" w:space="0" w:color="auto"/>
              <w:right w:val="single" w:sz="4" w:space="0" w:color="auto"/>
            </w:tcBorders>
          </w:tcPr>
          <w:p w14:paraId="3AAB6E45" w14:textId="77777777" w:rsidR="00107112" w:rsidRDefault="00107112" w:rsidP="007966BF">
            <w:pPr>
              <w:numPr>
                <w:ilvl w:val="0"/>
                <w:numId w:val="69"/>
              </w:numPr>
              <w:spacing w:line="240" w:lineRule="auto"/>
              <w:rPr>
                <w:ins w:id="538" w:author="shi wei" w:date="2017-03-09T17:27:00Z"/>
                <w:rFonts w:ascii="宋体" w:hAnsi="宋体" w:cs="Arial"/>
                <w:sz w:val="22"/>
              </w:rPr>
            </w:pPr>
            <w:ins w:id="539" w:author="shi wei" w:date="2017-03-09T17:27:00Z">
              <w:r w:rsidRPr="00D20681">
                <w:rPr>
                  <w:rFonts w:ascii="宋体" w:hAnsi="宋体" w:cs="Arial" w:hint="eastAsia"/>
                  <w:sz w:val="22"/>
                </w:rPr>
                <w:t>创建用户user</w:t>
              </w:r>
              <w:r w:rsidRPr="00D20681">
                <w:rPr>
                  <w:rFonts w:ascii="宋体" w:hAnsi="宋体" w:cs="Arial"/>
                  <w:sz w:val="22"/>
                </w:rPr>
                <w:t>1</w:t>
              </w:r>
              <w:r w:rsidRPr="00D20681">
                <w:rPr>
                  <w:rFonts w:ascii="宋体" w:hAnsi="宋体" w:cs="Arial" w:hint="eastAsia"/>
                  <w:sz w:val="22"/>
                </w:rPr>
                <w:t>和</w:t>
              </w:r>
              <w:r>
                <w:rPr>
                  <w:rFonts w:ascii="宋体" w:hAnsi="宋体" w:cs="Arial" w:hint="eastAsia"/>
                  <w:sz w:val="22"/>
                </w:rPr>
                <w:t>角色role</w:t>
              </w:r>
              <w:r>
                <w:rPr>
                  <w:rFonts w:ascii="宋体" w:hAnsi="宋体" w:cs="Arial"/>
                  <w:sz w:val="22"/>
                </w:rPr>
                <w:t>1</w:t>
              </w:r>
              <w:r>
                <w:rPr>
                  <w:rFonts w:ascii="宋体" w:hAnsi="宋体" w:cs="Arial" w:hint="eastAsia"/>
                  <w:sz w:val="22"/>
                </w:rPr>
                <w:t>和role</w:t>
              </w:r>
              <w:r>
                <w:rPr>
                  <w:rFonts w:ascii="宋体" w:hAnsi="宋体" w:cs="Arial"/>
                  <w:sz w:val="22"/>
                </w:rPr>
                <w:t>2</w:t>
              </w:r>
              <w:r>
                <w:rPr>
                  <w:rFonts w:ascii="宋体" w:hAnsi="宋体" w:cs="Arial" w:hint="eastAsia"/>
                  <w:sz w:val="22"/>
                </w:rPr>
                <w:t>，role</w:t>
              </w:r>
              <w:r>
                <w:rPr>
                  <w:rFonts w:ascii="宋体" w:hAnsi="宋体" w:cs="Arial"/>
                  <w:sz w:val="22"/>
                </w:rPr>
                <w:t>1</w:t>
              </w:r>
              <w:r w:rsidRPr="00D20681">
                <w:rPr>
                  <w:rFonts w:ascii="宋体" w:hAnsi="宋体" w:cs="Arial" w:hint="eastAsia"/>
                  <w:sz w:val="22"/>
                </w:rPr>
                <w:t>对逻辑库1有所有的权限，</w:t>
              </w:r>
              <w:r>
                <w:rPr>
                  <w:rFonts w:ascii="宋体" w:hAnsi="宋体" w:cs="Arial" w:hint="eastAsia"/>
                  <w:sz w:val="22"/>
                </w:rPr>
                <w:t>role</w:t>
              </w:r>
              <w:r>
                <w:rPr>
                  <w:rFonts w:ascii="宋体" w:hAnsi="宋体" w:cs="Arial"/>
                  <w:sz w:val="22"/>
                </w:rPr>
                <w:t>2</w:t>
              </w:r>
              <w:r w:rsidRPr="00D20681">
                <w:rPr>
                  <w:rFonts w:ascii="宋体" w:hAnsi="宋体" w:cs="Arial" w:hint="eastAsia"/>
                  <w:sz w:val="22"/>
                </w:rPr>
                <w:t>对逻辑库2中的表1有所有的权限</w:t>
              </w:r>
            </w:ins>
          </w:p>
          <w:p w14:paraId="5DB215E5" w14:textId="77777777" w:rsidR="00107112" w:rsidRPr="00D20681" w:rsidRDefault="00107112" w:rsidP="007966BF">
            <w:pPr>
              <w:numPr>
                <w:ilvl w:val="0"/>
                <w:numId w:val="69"/>
              </w:numPr>
              <w:spacing w:line="240" w:lineRule="auto"/>
              <w:rPr>
                <w:ins w:id="540" w:author="shi wei" w:date="2017-03-09T17:27:00Z"/>
                <w:rFonts w:ascii="宋体" w:hAnsi="宋体" w:cs="Arial"/>
                <w:sz w:val="22"/>
              </w:rPr>
            </w:pPr>
            <w:ins w:id="541"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授权给user</w:t>
              </w:r>
              <w:r>
                <w:rPr>
                  <w:rFonts w:ascii="宋体" w:hAnsi="宋体" w:cs="Arial"/>
                  <w:sz w:val="22"/>
                </w:rPr>
                <w:t>1</w:t>
              </w:r>
            </w:ins>
          </w:p>
          <w:p w14:paraId="13FEE150" w14:textId="77777777" w:rsidR="00107112" w:rsidRPr="00D20681" w:rsidRDefault="00107112" w:rsidP="007966BF">
            <w:pPr>
              <w:numPr>
                <w:ilvl w:val="0"/>
                <w:numId w:val="69"/>
              </w:numPr>
              <w:spacing w:line="240" w:lineRule="auto"/>
              <w:rPr>
                <w:ins w:id="542" w:author="shi wei" w:date="2017-03-09T17:27:00Z"/>
                <w:rFonts w:ascii="宋体" w:hAnsi="宋体" w:cs="Arial"/>
                <w:sz w:val="22"/>
              </w:rPr>
            </w:pPr>
            <w:ins w:id="543"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访问中间层，在逻辑库1上执行select操作，查看结果</w:t>
              </w:r>
            </w:ins>
          </w:p>
          <w:p w14:paraId="34167BDA" w14:textId="77777777" w:rsidR="00107112" w:rsidRDefault="00107112" w:rsidP="007966BF">
            <w:pPr>
              <w:numPr>
                <w:ilvl w:val="0"/>
                <w:numId w:val="69"/>
              </w:numPr>
              <w:spacing w:line="240" w:lineRule="auto"/>
              <w:rPr>
                <w:ins w:id="544" w:author="shi wei" w:date="2017-03-09T17:27:00Z"/>
                <w:rFonts w:ascii="宋体" w:hAnsi="宋体" w:cs="Arial"/>
                <w:sz w:val="22"/>
              </w:rPr>
            </w:pPr>
            <w:ins w:id="545"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访问中间层，在逻辑库2上执行select操作，查看结果</w:t>
              </w:r>
            </w:ins>
          </w:p>
          <w:p w14:paraId="5D9A201A" w14:textId="77777777" w:rsidR="00107112" w:rsidRDefault="00107112" w:rsidP="007966BF">
            <w:pPr>
              <w:numPr>
                <w:ilvl w:val="0"/>
                <w:numId w:val="69"/>
              </w:numPr>
              <w:spacing w:line="240" w:lineRule="auto"/>
              <w:rPr>
                <w:ins w:id="546" w:author="shi wei" w:date="2017-03-09T17:27:00Z"/>
                <w:rFonts w:ascii="宋体" w:hAnsi="宋体" w:cs="Arial"/>
                <w:sz w:val="22"/>
              </w:rPr>
            </w:pPr>
            <w:ins w:id="547" w:author="shi wei" w:date="2017-03-09T17:27:00Z">
              <w:r>
                <w:rPr>
                  <w:rFonts w:ascii="宋体" w:hAnsi="宋体" w:cs="Arial" w:hint="eastAsia"/>
                  <w:sz w:val="22"/>
                </w:rPr>
                <w:t>撤销角色role</w:t>
              </w:r>
              <w:r>
                <w:rPr>
                  <w:rFonts w:ascii="宋体" w:hAnsi="宋体" w:cs="Arial"/>
                  <w:sz w:val="22"/>
                </w:rPr>
                <w:t>1</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7CCE7157" w14:textId="77777777" w:rsidR="00107112" w:rsidRPr="00862FD2" w:rsidRDefault="00107112" w:rsidP="007966BF">
            <w:pPr>
              <w:numPr>
                <w:ilvl w:val="0"/>
                <w:numId w:val="69"/>
              </w:numPr>
              <w:spacing w:line="240" w:lineRule="auto"/>
              <w:rPr>
                <w:ins w:id="548" w:author="shi wei" w:date="2017-03-09T17:27:00Z"/>
                <w:rFonts w:ascii="宋体" w:hAnsi="宋体" w:cs="Arial"/>
                <w:sz w:val="22"/>
              </w:rPr>
            </w:pPr>
            <w:ins w:id="549"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w:t>
              </w:r>
              <w:r>
                <w:rPr>
                  <w:rFonts w:ascii="宋体" w:hAnsi="宋体" w:cs="Arial" w:hint="eastAsia"/>
                  <w:sz w:val="22"/>
                </w:rPr>
                <w:t>1</w:t>
              </w:r>
              <w:r w:rsidRPr="00D20681">
                <w:rPr>
                  <w:rFonts w:ascii="宋体" w:hAnsi="宋体" w:cs="Arial" w:hint="eastAsia"/>
                  <w:sz w:val="22"/>
                </w:rPr>
                <w:t>上执行select操作，查看结果</w:t>
              </w:r>
            </w:ins>
          </w:p>
          <w:p w14:paraId="16DF0607" w14:textId="77777777" w:rsidR="00107112" w:rsidRPr="00D20681" w:rsidRDefault="00107112" w:rsidP="007966BF">
            <w:pPr>
              <w:numPr>
                <w:ilvl w:val="0"/>
                <w:numId w:val="69"/>
              </w:numPr>
              <w:spacing w:line="240" w:lineRule="auto"/>
              <w:rPr>
                <w:ins w:id="550" w:author="shi wei" w:date="2017-03-09T17:27:00Z"/>
                <w:rFonts w:ascii="宋体" w:hAnsi="宋体" w:cs="Arial"/>
                <w:sz w:val="22"/>
              </w:rPr>
            </w:pPr>
            <w:ins w:id="551" w:author="shi wei" w:date="2017-03-09T17:27:00Z">
              <w:r>
                <w:rPr>
                  <w:rFonts w:ascii="宋体" w:hAnsi="宋体" w:cs="Arial" w:hint="eastAsia"/>
                  <w:sz w:val="22"/>
                </w:rPr>
                <w:t>把role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04F6F1EB" w14:textId="77777777" w:rsidR="00107112" w:rsidRPr="00D20681" w:rsidRDefault="00107112" w:rsidP="007966BF">
            <w:pPr>
              <w:numPr>
                <w:ilvl w:val="0"/>
                <w:numId w:val="69"/>
              </w:numPr>
              <w:spacing w:line="240" w:lineRule="auto"/>
              <w:rPr>
                <w:ins w:id="552" w:author="shi wei" w:date="2017-03-09T17:27:00Z"/>
                <w:rFonts w:ascii="宋体" w:hAnsi="宋体" w:cs="Arial"/>
                <w:sz w:val="22"/>
              </w:rPr>
            </w:pPr>
            <w:ins w:id="553"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的表1上</w:t>
              </w:r>
              <w:r w:rsidRPr="00D20681">
                <w:rPr>
                  <w:rFonts w:ascii="宋体" w:hAnsi="宋体" w:cs="Arial"/>
                  <w:sz w:val="22"/>
                </w:rPr>
                <w:t>执行select操作，查看结果</w:t>
              </w:r>
            </w:ins>
          </w:p>
          <w:p w14:paraId="10AB80C4" w14:textId="77777777" w:rsidR="00107112" w:rsidRDefault="00107112" w:rsidP="007966BF">
            <w:pPr>
              <w:numPr>
                <w:ilvl w:val="0"/>
                <w:numId w:val="69"/>
              </w:numPr>
              <w:spacing w:line="276" w:lineRule="auto"/>
              <w:rPr>
                <w:ins w:id="554" w:author="shi wei" w:date="2017-03-09T17:27:00Z"/>
                <w:rFonts w:ascii="宋体" w:hAnsi="宋体" w:cs="Arial"/>
                <w:sz w:val="22"/>
              </w:rPr>
            </w:pPr>
            <w:ins w:id="555"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的表2</w:t>
              </w:r>
              <w:r w:rsidRPr="00D20681">
                <w:rPr>
                  <w:rFonts w:ascii="宋体" w:hAnsi="宋体" w:cs="Arial"/>
                  <w:sz w:val="22"/>
                </w:rPr>
                <w:t>上执行select操作，查看结果</w:t>
              </w:r>
            </w:ins>
          </w:p>
          <w:p w14:paraId="1E77A21E" w14:textId="77777777" w:rsidR="00107112" w:rsidRDefault="00107112" w:rsidP="007966BF">
            <w:pPr>
              <w:numPr>
                <w:ilvl w:val="0"/>
                <w:numId w:val="69"/>
              </w:numPr>
              <w:spacing w:line="276" w:lineRule="auto"/>
              <w:rPr>
                <w:ins w:id="556" w:author="shi wei" w:date="2017-03-09T17:27:00Z"/>
                <w:rFonts w:ascii="宋体" w:hAnsi="宋体" w:cs="Arial"/>
                <w:sz w:val="22"/>
              </w:rPr>
            </w:pPr>
            <w:ins w:id="557" w:author="shi wei" w:date="2017-03-09T17:27:00Z">
              <w:r>
                <w:rPr>
                  <w:rFonts w:ascii="宋体" w:hAnsi="宋体" w:cs="Arial" w:hint="eastAsia"/>
                  <w:sz w:val="22"/>
                </w:rPr>
                <w:t>撤销角色role</w:t>
              </w:r>
              <w:r>
                <w:rPr>
                  <w:rFonts w:ascii="宋体" w:hAnsi="宋体" w:cs="Arial"/>
                  <w:sz w:val="22"/>
                </w:rPr>
                <w:t>2</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6E93143D" w14:textId="77777777" w:rsidR="00107112" w:rsidRPr="00862FD2" w:rsidRDefault="00107112" w:rsidP="007966BF">
            <w:pPr>
              <w:numPr>
                <w:ilvl w:val="0"/>
                <w:numId w:val="69"/>
              </w:numPr>
              <w:spacing w:line="240" w:lineRule="auto"/>
              <w:rPr>
                <w:ins w:id="558" w:author="shi wei" w:date="2017-03-09T17:27:00Z"/>
                <w:rFonts w:ascii="宋体" w:hAnsi="宋体" w:cs="Arial"/>
                <w:sz w:val="22"/>
              </w:rPr>
            </w:pPr>
            <w:ins w:id="559" w:author="shi wei" w:date="2017-03-09T17:27:00Z">
              <w:r w:rsidRPr="00D20681">
                <w:rPr>
                  <w:rFonts w:ascii="宋体" w:hAnsi="宋体" w:cs="Arial" w:hint="eastAsia"/>
                  <w:sz w:val="22"/>
                </w:rPr>
                <w:t>使用</w:t>
              </w:r>
              <w:r w:rsidRPr="00D20681">
                <w:rPr>
                  <w:rFonts w:ascii="宋体" w:hAnsi="宋体" w:cs="Arial"/>
                  <w:sz w:val="22"/>
                </w:rPr>
                <w:t>user2访问中间层，在逻辑库2</w:t>
              </w:r>
              <w:r w:rsidRPr="00D20681">
                <w:rPr>
                  <w:rFonts w:ascii="宋体" w:hAnsi="宋体" w:cs="Arial" w:hint="eastAsia"/>
                  <w:sz w:val="22"/>
                </w:rPr>
                <w:t>的表1上</w:t>
              </w:r>
              <w:r w:rsidRPr="00D20681">
                <w:rPr>
                  <w:rFonts w:ascii="宋体" w:hAnsi="宋体" w:cs="Arial"/>
                  <w:sz w:val="22"/>
                </w:rPr>
                <w:t>执行select操作，查看结果</w:t>
              </w:r>
            </w:ins>
          </w:p>
          <w:p w14:paraId="1B7C62F8" w14:textId="77777777" w:rsidR="00107112" w:rsidRDefault="00107112" w:rsidP="007966BF">
            <w:pPr>
              <w:numPr>
                <w:ilvl w:val="0"/>
                <w:numId w:val="69"/>
              </w:numPr>
              <w:spacing w:line="276" w:lineRule="auto"/>
              <w:rPr>
                <w:ins w:id="560" w:author="shi wei" w:date="2017-03-09T17:27:00Z"/>
                <w:rFonts w:ascii="宋体" w:hAnsi="宋体" w:cs="Arial"/>
                <w:sz w:val="22"/>
              </w:rPr>
            </w:pPr>
            <w:ins w:id="561"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0DED92D9" w14:textId="77777777" w:rsidR="00107112" w:rsidRDefault="00107112" w:rsidP="007966BF">
            <w:pPr>
              <w:numPr>
                <w:ilvl w:val="0"/>
                <w:numId w:val="69"/>
              </w:numPr>
              <w:spacing w:line="276" w:lineRule="auto"/>
              <w:rPr>
                <w:ins w:id="562" w:author="shi wei" w:date="2017-03-09T17:27:00Z"/>
                <w:rFonts w:ascii="宋体" w:hAnsi="宋体" w:cs="Arial"/>
                <w:sz w:val="22"/>
              </w:rPr>
            </w:pPr>
            <w:ins w:id="563" w:author="shi wei" w:date="2017-03-09T17:27:00Z">
              <w:r>
                <w:rPr>
                  <w:rFonts w:ascii="宋体" w:hAnsi="宋体" w:cs="Arial" w:hint="eastAsia"/>
                  <w:sz w:val="22"/>
                </w:rPr>
                <w:t>使用user1访问中间件，在逻辑库1上执行select操作，查看结果</w:t>
              </w:r>
            </w:ins>
          </w:p>
          <w:p w14:paraId="6E273EA2" w14:textId="77777777" w:rsidR="00107112" w:rsidRDefault="00107112" w:rsidP="007966BF">
            <w:pPr>
              <w:numPr>
                <w:ilvl w:val="0"/>
                <w:numId w:val="69"/>
              </w:numPr>
              <w:spacing w:line="276" w:lineRule="auto"/>
              <w:rPr>
                <w:ins w:id="564" w:author="shi wei" w:date="2017-03-09T17:27:00Z"/>
                <w:rFonts w:ascii="宋体" w:hAnsi="宋体" w:cs="Arial"/>
                <w:sz w:val="22"/>
              </w:rPr>
            </w:pPr>
            <w:ins w:id="565"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房中中间件，在逻辑库2的表1上执行select操作，查看结果</w:t>
              </w:r>
            </w:ins>
          </w:p>
          <w:p w14:paraId="729AC8B5" w14:textId="77777777" w:rsidR="00107112" w:rsidRPr="00862FD2" w:rsidRDefault="00107112" w:rsidP="007966BF">
            <w:pPr>
              <w:numPr>
                <w:ilvl w:val="0"/>
                <w:numId w:val="69"/>
              </w:numPr>
              <w:spacing w:line="276" w:lineRule="auto"/>
              <w:rPr>
                <w:ins w:id="566" w:author="shi wei" w:date="2017-03-09T17:27:00Z"/>
                <w:rFonts w:ascii="宋体" w:hAnsi="宋体" w:cs="Arial"/>
                <w:sz w:val="22"/>
              </w:rPr>
            </w:pPr>
            <w:ins w:id="567"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房中中间件，在逻辑库2的表2上执行select操作，查看结果</w:t>
              </w:r>
            </w:ins>
          </w:p>
        </w:tc>
      </w:tr>
      <w:tr w:rsidR="00107112" w:rsidRPr="00D20681" w14:paraId="68781A91" w14:textId="77777777" w:rsidTr="007966BF">
        <w:trPr>
          <w:cantSplit/>
          <w:ins w:id="568"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243C527" w14:textId="77777777" w:rsidR="00107112" w:rsidRPr="00D20681" w:rsidRDefault="00107112" w:rsidP="007966BF">
            <w:pPr>
              <w:spacing w:line="276" w:lineRule="auto"/>
              <w:ind w:firstLine="66"/>
              <w:rPr>
                <w:ins w:id="569" w:author="shi wei" w:date="2017-03-09T17:27:00Z"/>
                <w:rFonts w:ascii="宋体" w:hAnsi="宋体" w:cs="Arial"/>
                <w:sz w:val="22"/>
              </w:rPr>
            </w:pPr>
            <w:ins w:id="570" w:author="shi wei" w:date="2017-03-09T17:27:00Z">
              <w:r w:rsidRPr="00D20681">
                <w:rPr>
                  <w:rFonts w:ascii="宋体" w:hAnsi="宋体" w:cs="Arial" w:hint="eastAsia"/>
                  <w:sz w:val="22"/>
                </w:rPr>
                <w:t>预期结果</w:t>
              </w:r>
            </w:ins>
          </w:p>
        </w:tc>
        <w:tc>
          <w:tcPr>
            <w:tcW w:w="7104" w:type="dxa"/>
            <w:gridSpan w:val="3"/>
            <w:tcBorders>
              <w:top w:val="single" w:sz="4" w:space="0" w:color="auto"/>
              <w:left w:val="single" w:sz="4" w:space="0" w:color="auto"/>
              <w:bottom w:val="single" w:sz="4" w:space="0" w:color="auto"/>
              <w:right w:val="single" w:sz="4" w:space="0" w:color="auto"/>
            </w:tcBorders>
          </w:tcPr>
          <w:p w14:paraId="5CEF4ADF" w14:textId="77777777" w:rsidR="00107112" w:rsidRPr="00D20681" w:rsidRDefault="00107112" w:rsidP="007966BF">
            <w:pPr>
              <w:ind w:firstLineChars="171" w:firstLine="376"/>
              <w:rPr>
                <w:ins w:id="571" w:author="shi wei" w:date="2017-03-09T17:27:00Z"/>
                <w:rFonts w:ascii="宋体" w:hAnsi="宋体" w:cs="Arial"/>
                <w:sz w:val="22"/>
              </w:rPr>
            </w:pPr>
            <w:ins w:id="572" w:author="shi wei" w:date="2017-03-09T17:27:00Z">
              <w:r w:rsidRPr="00D20681">
                <w:rPr>
                  <w:rFonts w:ascii="宋体" w:hAnsi="宋体" w:cs="Arial" w:hint="eastAsia"/>
                  <w:sz w:val="22"/>
                </w:rPr>
                <w:t>步骤</w:t>
              </w:r>
              <w:r>
                <w:rPr>
                  <w:rFonts w:ascii="宋体" w:hAnsi="宋体" w:cs="Arial"/>
                  <w:sz w:val="22"/>
                </w:rPr>
                <w:t>3</w:t>
              </w:r>
              <w:r w:rsidRPr="00D20681">
                <w:rPr>
                  <w:rFonts w:ascii="宋体" w:hAnsi="宋体" w:cs="Arial" w:hint="eastAsia"/>
                  <w:sz w:val="22"/>
                </w:rPr>
                <w:t>中可以显示正确的结果</w:t>
              </w:r>
            </w:ins>
          </w:p>
          <w:p w14:paraId="631847D1" w14:textId="77777777" w:rsidR="00107112" w:rsidRDefault="00107112" w:rsidP="007966BF">
            <w:pPr>
              <w:ind w:firstLineChars="171" w:firstLine="376"/>
              <w:rPr>
                <w:ins w:id="573" w:author="shi wei" w:date="2017-03-09T17:27:00Z"/>
                <w:rFonts w:ascii="宋体" w:hAnsi="宋体" w:cs="Arial"/>
                <w:sz w:val="22"/>
              </w:rPr>
            </w:pPr>
            <w:ins w:id="574" w:author="shi wei" w:date="2017-03-09T17:27:00Z">
              <w:r w:rsidRPr="00D20681">
                <w:rPr>
                  <w:rFonts w:ascii="宋体" w:hAnsi="宋体" w:cs="Arial" w:hint="eastAsia"/>
                  <w:sz w:val="22"/>
                </w:rPr>
                <w:t>步骤</w:t>
              </w:r>
              <w:r>
                <w:rPr>
                  <w:rFonts w:ascii="宋体" w:hAnsi="宋体" w:cs="Arial"/>
                  <w:sz w:val="22"/>
                </w:rPr>
                <w:t>4</w:t>
              </w:r>
              <w:r w:rsidRPr="00D20681">
                <w:rPr>
                  <w:rFonts w:ascii="宋体" w:hAnsi="宋体" w:cs="Arial" w:hint="eastAsia"/>
                  <w:sz w:val="22"/>
                </w:rPr>
                <w:t>中的操作被拒绝</w:t>
              </w:r>
            </w:ins>
          </w:p>
          <w:p w14:paraId="358811F7" w14:textId="77777777" w:rsidR="00107112" w:rsidRPr="00D20681" w:rsidRDefault="00107112" w:rsidP="007966BF">
            <w:pPr>
              <w:ind w:firstLineChars="171" w:firstLine="376"/>
              <w:rPr>
                <w:ins w:id="575" w:author="shi wei" w:date="2017-03-09T17:27:00Z"/>
                <w:rFonts w:ascii="宋体" w:hAnsi="宋体" w:cs="Arial"/>
                <w:sz w:val="22"/>
              </w:rPr>
            </w:pPr>
            <w:ins w:id="576" w:author="shi wei" w:date="2017-03-09T17:27:00Z">
              <w:r>
                <w:rPr>
                  <w:rFonts w:ascii="宋体" w:hAnsi="宋体" w:cs="Arial" w:hint="eastAsia"/>
                  <w:sz w:val="22"/>
                </w:rPr>
                <w:t>步骤6中的操作被拒绝</w:t>
              </w:r>
            </w:ins>
          </w:p>
          <w:p w14:paraId="4025FFEE" w14:textId="77777777" w:rsidR="00107112" w:rsidRPr="00D20681" w:rsidRDefault="00107112" w:rsidP="007966BF">
            <w:pPr>
              <w:ind w:firstLineChars="171" w:firstLine="376"/>
              <w:rPr>
                <w:ins w:id="577" w:author="shi wei" w:date="2017-03-09T17:27:00Z"/>
                <w:rFonts w:ascii="宋体" w:hAnsi="宋体" w:cs="Arial"/>
                <w:sz w:val="22"/>
              </w:rPr>
            </w:pPr>
            <w:ins w:id="578" w:author="shi wei" w:date="2017-03-09T17:27:00Z">
              <w:r w:rsidRPr="00D20681">
                <w:rPr>
                  <w:rFonts w:ascii="宋体" w:hAnsi="宋体" w:cs="Arial" w:hint="eastAsia"/>
                  <w:sz w:val="22"/>
                </w:rPr>
                <w:t>步骤</w:t>
              </w:r>
              <w:r>
                <w:rPr>
                  <w:rFonts w:ascii="宋体" w:hAnsi="宋体" w:cs="Arial"/>
                  <w:sz w:val="22"/>
                </w:rPr>
                <w:t>8</w:t>
              </w:r>
              <w:r w:rsidRPr="00D20681">
                <w:rPr>
                  <w:rFonts w:ascii="宋体" w:hAnsi="宋体" w:cs="Arial" w:hint="eastAsia"/>
                  <w:sz w:val="22"/>
                </w:rPr>
                <w:t>中可以显示正确的结果</w:t>
              </w:r>
            </w:ins>
          </w:p>
          <w:p w14:paraId="0CD82714" w14:textId="77777777" w:rsidR="00107112" w:rsidRDefault="00107112" w:rsidP="007966BF">
            <w:pPr>
              <w:ind w:firstLineChars="171" w:firstLine="376"/>
              <w:rPr>
                <w:ins w:id="579" w:author="shi wei" w:date="2017-03-09T17:27:00Z"/>
                <w:rFonts w:ascii="宋体" w:hAnsi="宋体" w:cs="Arial"/>
                <w:sz w:val="22"/>
              </w:rPr>
            </w:pPr>
            <w:ins w:id="580" w:author="shi wei" w:date="2017-03-09T17:27:00Z">
              <w:r w:rsidRPr="00D20681">
                <w:rPr>
                  <w:rFonts w:ascii="宋体" w:hAnsi="宋体" w:cs="Arial" w:hint="eastAsia"/>
                  <w:sz w:val="22"/>
                </w:rPr>
                <w:t>步骤</w:t>
              </w:r>
              <w:r>
                <w:rPr>
                  <w:rFonts w:ascii="宋体" w:hAnsi="宋体" w:cs="Arial"/>
                  <w:color w:val="FF0000"/>
                  <w:sz w:val="22"/>
                </w:rPr>
                <w:t>9</w:t>
              </w:r>
              <w:r w:rsidRPr="00D20681">
                <w:rPr>
                  <w:rFonts w:ascii="宋体" w:hAnsi="宋体" w:cs="Arial" w:hint="eastAsia"/>
                  <w:sz w:val="22"/>
                </w:rPr>
                <w:t>中的操作被拒绝</w:t>
              </w:r>
            </w:ins>
          </w:p>
          <w:p w14:paraId="5B5FE708" w14:textId="77777777" w:rsidR="00107112" w:rsidRDefault="00107112" w:rsidP="007966BF">
            <w:pPr>
              <w:ind w:firstLineChars="171" w:firstLine="376"/>
              <w:rPr>
                <w:ins w:id="581" w:author="shi wei" w:date="2017-03-09T17:27:00Z"/>
                <w:rFonts w:ascii="宋体" w:hAnsi="宋体" w:cs="Arial"/>
                <w:sz w:val="22"/>
              </w:rPr>
            </w:pPr>
            <w:ins w:id="582" w:author="shi wei" w:date="2017-03-09T17:27:00Z">
              <w:r>
                <w:rPr>
                  <w:rFonts w:ascii="宋体" w:hAnsi="宋体" w:cs="Arial" w:hint="eastAsia"/>
                  <w:sz w:val="22"/>
                </w:rPr>
                <w:t>步骤11中的操作被拒绝</w:t>
              </w:r>
            </w:ins>
          </w:p>
          <w:p w14:paraId="092F03AA" w14:textId="77777777" w:rsidR="00107112" w:rsidRDefault="00107112" w:rsidP="007966BF">
            <w:pPr>
              <w:ind w:firstLineChars="171" w:firstLine="376"/>
              <w:rPr>
                <w:ins w:id="583" w:author="shi wei" w:date="2017-03-09T17:27:00Z"/>
                <w:rFonts w:ascii="宋体" w:hAnsi="宋体" w:cs="Arial"/>
                <w:sz w:val="22"/>
              </w:rPr>
            </w:pPr>
            <w:ins w:id="584" w:author="shi wei" w:date="2017-03-09T17:27:00Z">
              <w:r>
                <w:rPr>
                  <w:rFonts w:ascii="宋体" w:hAnsi="宋体" w:cs="Arial" w:hint="eastAsia"/>
                  <w:sz w:val="22"/>
                </w:rPr>
                <w:t>步骤13可以显示正确的结果</w:t>
              </w:r>
            </w:ins>
          </w:p>
          <w:p w14:paraId="6BAC377E" w14:textId="77777777" w:rsidR="00107112" w:rsidRDefault="00107112" w:rsidP="007966BF">
            <w:pPr>
              <w:ind w:firstLineChars="171" w:firstLine="376"/>
              <w:rPr>
                <w:ins w:id="585" w:author="shi wei" w:date="2017-03-09T17:27:00Z"/>
                <w:rFonts w:ascii="宋体" w:hAnsi="宋体" w:cs="Arial"/>
                <w:sz w:val="22"/>
              </w:rPr>
            </w:pPr>
            <w:ins w:id="586" w:author="shi wei" w:date="2017-03-09T17:27:00Z">
              <w:r>
                <w:rPr>
                  <w:rFonts w:ascii="宋体" w:hAnsi="宋体" w:cs="Arial" w:hint="eastAsia"/>
                  <w:sz w:val="22"/>
                </w:rPr>
                <w:t>步骤14可以显示正确的结果</w:t>
              </w:r>
            </w:ins>
          </w:p>
          <w:p w14:paraId="48D9D974" w14:textId="77777777" w:rsidR="00107112" w:rsidRPr="00D20681" w:rsidRDefault="00107112" w:rsidP="007966BF">
            <w:pPr>
              <w:ind w:firstLineChars="171" w:firstLine="376"/>
              <w:rPr>
                <w:ins w:id="587" w:author="shi wei" w:date="2017-03-09T17:27:00Z"/>
                <w:rFonts w:ascii="宋体" w:hAnsi="宋体" w:cs="Arial"/>
                <w:sz w:val="22"/>
              </w:rPr>
            </w:pPr>
            <w:ins w:id="588" w:author="shi wei" w:date="2017-03-09T17:27:00Z">
              <w:r>
                <w:rPr>
                  <w:rFonts w:ascii="宋体" w:hAnsi="宋体" w:cs="Arial" w:hint="eastAsia"/>
                  <w:sz w:val="22"/>
                </w:rPr>
                <w:t>步骤15中的操作被拒绝</w:t>
              </w:r>
            </w:ins>
          </w:p>
        </w:tc>
      </w:tr>
      <w:tr w:rsidR="00107112" w:rsidRPr="00D20681" w14:paraId="39B77567" w14:textId="77777777" w:rsidTr="007966BF">
        <w:trPr>
          <w:cantSplit/>
          <w:ins w:id="589"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2A02E4D" w14:textId="77777777" w:rsidR="00107112" w:rsidRPr="00D20681" w:rsidRDefault="00107112" w:rsidP="007966BF">
            <w:pPr>
              <w:spacing w:line="276" w:lineRule="auto"/>
              <w:ind w:firstLine="66"/>
              <w:rPr>
                <w:ins w:id="590" w:author="shi wei" w:date="2017-03-09T17:27:00Z"/>
                <w:rFonts w:ascii="宋体" w:hAnsi="宋体" w:cs="Arial"/>
                <w:sz w:val="22"/>
              </w:rPr>
            </w:pPr>
            <w:ins w:id="591" w:author="shi wei" w:date="2017-03-09T17:27:00Z">
              <w:r w:rsidRPr="00D20681">
                <w:rPr>
                  <w:rFonts w:ascii="宋体" w:hAnsi="宋体" w:cs="Arial" w:hint="eastAsia"/>
                  <w:sz w:val="22"/>
                </w:rPr>
                <w:t>测试结果与结论</w:t>
              </w:r>
            </w:ins>
          </w:p>
        </w:tc>
        <w:tc>
          <w:tcPr>
            <w:tcW w:w="7104" w:type="dxa"/>
            <w:gridSpan w:val="3"/>
            <w:tcBorders>
              <w:top w:val="single" w:sz="4" w:space="0" w:color="auto"/>
              <w:left w:val="single" w:sz="4" w:space="0" w:color="auto"/>
              <w:bottom w:val="single" w:sz="4" w:space="0" w:color="auto"/>
              <w:right w:val="single" w:sz="4" w:space="0" w:color="auto"/>
            </w:tcBorders>
          </w:tcPr>
          <w:p w14:paraId="361D22F4" w14:textId="77777777" w:rsidR="00107112" w:rsidRPr="00A1086E" w:rsidRDefault="00107112" w:rsidP="007966BF">
            <w:pPr>
              <w:spacing w:line="276" w:lineRule="auto"/>
              <w:ind w:firstLine="0"/>
              <w:rPr>
                <w:ins w:id="592" w:author="shi wei" w:date="2017-03-09T17:27:00Z"/>
                <w:rFonts w:ascii="宋体" w:hAnsi="宋体" w:cs="Arial"/>
                <w:i/>
                <w:color w:val="C00000"/>
                <w:sz w:val="22"/>
              </w:rPr>
            </w:pPr>
            <w:ins w:id="593" w:author="shi wei" w:date="2017-03-09T17:27:00Z">
              <w:r w:rsidRPr="00A1086E">
                <w:rPr>
                  <w:rFonts w:ascii="宋体" w:hAnsi="宋体" w:cs="Arial" w:hint="eastAsia"/>
                  <w:i/>
                  <w:color w:val="C00000"/>
                  <w:sz w:val="22"/>
                </w:rPr>
                <w:t>量化的结果直接填结果值和度量单位</w:t>
              </w:r>
            </w:ins>
          </w:p>
          <w:p w14:paraId="16D2C276" w14:textId="77777777" w:rsidR="00107112" w:rsidRPr="00A1086E" w:rsidRDefault="00107112" w:rsidP="007966BF">
            <w:pPr>
              <w:spacing w:line="276" w:lineRule="auto"/>
              <w:ind w:firstLine="0"/>
              <w:rPr>
                <w:ins w:id="594" w:author="shi wei" w:date="2017-03-09T17:27:00Z"/>
                <w:rFonts w:ascii="宋体" w:hAnsi="宋体" w:cs="Arial"/>
                <w:i/>
                <w:color w:val="C00000"/>
                <w:sz w:val="22"/>
              </w:rPr>
            </w:pPr>
            <w:ins w:id="595" w:author="shi wei" w:date="2017-03-09T17:27:00Z">
              <w:r w:rsidRPr="00A1086E">
                <w:rPr>
                  <w:rFonts w:ascii="宋体" w:hAnsi="宋体" w:cs="Arial" w:hint="eastAsia"/>
                  <w:i/>
                  <w:color w:val="C00000"/>
                  <w:sz w:val="22"/>
                </w:rPr>
                <w:t>非量化结果给出如下的结果选项：</w:t>
              </w:r>
            </w:ins>
          </w:p>
          <w:p w14:paraId="2E7AD7D9" w14:textId="77777777" w:rsidR="00107112" w:rsidRPr="00D20681" w:rsidRDefault="00107112" w:rsidP="007966BF">
            <w:pPr>
              <w:spacing w:line="276" w:lineRule="auto"/>
              <w:ind w:firstLine="66"/>
              <w:rPr>
                <w:ins w:id="596" w:author="shi wei" w:date="2017-03-09T17:27:00Z"/>
                <w:rFonts w:ascii="宋体" w:hAnsi="宋体" w:cs="Arial"/>
                <w:sz w:val="22"/>
              </w:rPr>
            </w:pPr>
            <w:ins w:id="597" w:author="shi wei" w:date="2017-03-09T17:27:00Z">
              <w:r w:rsidRPr="00A1086E">
                <w:rPr>
                  <w:rFonts w:ascii="宋体" w:hAnsi="宋体" w:cs="Arial"/>
                  <w:i/>
                  <w:color w:val="C00000"/>
                  <w:sz w:val="22"/>
                </w:rPr>
                <w:t>A:较好完成，</w:t>
              </w:r>
              <w:r w:rsidRPr="00A1086E" w:rsidDel="00EF40E0">
                <w:rPr>
                  <w:rFonts w:ascii="宋体" w:hAnsi="宋体" w:cs="Arial"/>
                  <w:i/>
                  <w:color w:val="C00000"/>
                  <w:sz w:val="22"/>
                </w:rPr>
                <w:t xml:space="preserve"> </w:t>
              </w:r>
              <w:r w:rsidRPr="00A1086E">
                <w:rPr>
                  <w:rFonts w:ascii="宋体" w:hAnsi="宋体" w:cs="Arial"/>
                  <w:i/>
                  <w:color w:val="C00000"/>
                  <w:sz w:val="22"/>
                </w:rPr>
                <w:t>D:不可用</w:t>
              </w:r>
            </w:ins>
          </w:p>
        </w:tc>
      </w:tr>
      <w:tr w:rsidR="00107112" w:rsidRPr="00D20681" w14:paraId="42C2E416" w14:textId="77777777" w:rsidTr="007966BF">
        <w:trPr>
          <w:cantSplit/>
          <w:trHeight w:val="465"/>
          <w:ins w:id="598"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4E1FB487" w14:textId="77777777" w:rsidR="00107112" w:rsidRPr="00D20681" w:rsidRDefault="00107112" w:rsidP="007966BF">
            <w:pPr>
              <w:spacing w:line="276" w:lineRule="auto"/>
              <w:ind w:right="113" w:firstLine="66"/>
              <w:rPr>
                <w:ins w:id="599" w:author="shi wei" w:date="2017-03-09T17:27:00Z"/>
                <w:rFonts w:ascii="宋体" w:hAnsi="宋体" w:cs="Arial"/>
                <w:sz w:val="22"/>
              </w:rPr>
            </w:pPr>
            <w:ins w:id="600" w:author="shi wei" w:date="2017-03-09T17:27:00Z">
              <w:r w:rsidRPr="00D20681">
                <w:rPr>
                  <w:rFonts w:ascii="宋体" w:hAnsi="宋体" w:cs="Arial" w:hint="eastAsia"/>
                  <w:sz w:val="22"/>
                </w:rPr>
                <w:t>备</w:t>
              </w:r>
              <w:r w:rsidRPr="00D20681">
                <w:rPr>
                  <w:rFonts w:ascii="宋体" w:hAnsi="宋体" w:cs="Arial"/>
                  <w:sz w:val="22"/>
                </w:rPr>
                <w:t xml:space="preserve">  </w:t>
              </w:r>
              <w:r w:rsidRPr="00D20681">
                <w:rPr>
                  <w:rFonts w:ascii="宋体" w:hAnsi="宋体" w:cs="Arial" w:hint="eastAsia"/>
                  <w:sz w:val="22"/>
                </w:rPr>
                <w:t>注</w:t>
              </w:r>
            </w:ins>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315D7D27" w14:textId="77777777" w:rsidR="00107112" w:rsidRPr="00D20681" w:rsidRDefault="00107112" w:rsidP="007966BF">
            <w:pPr>
              <w:spacing w:line="276" w:lineRule="auto"/>
              <w:ind w:firstLine="66"/>
              <w:rPr>
                <w:ins w:id="601" w:author="shi wei" w:date="2017-03-09T17:27:00Z"/>
                <w:rFonts w:ascii="宋体" w:hAnsi="宋体" w:cs="Arial"/>
                <w:kern w:val="0"/>
                <w:sz w:val="22"/>
              </w:rPr>
            </w:pPr>
          </w:p>
          <w:p w14:paraId="6A972066" w14:textId="77777777" w:rsidR="00107112" w:rsidRPr="00D20681" w:rsidRDefault="00107112" w:rsidP="007966BF">
            <w:pPr>
              <w:spacing w:line="276" w:lineRule="auto"/>
              <w:ind w:firstLine="66"/>
              <w:rPr>
                <w:ins w:id="602" w:author="shi wei" w:date="2017-03-09T17:27:00Z"/>
                <w:rFonts w:ascii="宋体" w:hAnsi="宋体" w:cs="Arial"/>
                <w:kern w:val="0"/>
                <w:sz w:val="22"/>
              </w:rPr>
            </w:pPr>
          </w:p>
        </w:tc>
      </w:tr>
      <w:tr w:rsidR="00107112" w:rsidRPr="00D20681" w14:paraId="18665691" w14:textId="77777777" w:rsidTr="007966BF">
        <w:trPr>
          <w:cantSplit/>
          <w:ins w:id="603"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49B50392" w14:textId="77777777" w:rsidR="00107112" w:rsidRPr="00D20681" w:rsidRDefault="00107112" w:rsidP="007966BF">
            <w:pPr>
              <w:spacing w:line="276" w:lineRule="auto"/>
              <w:ind w:right="113" w:firstLine="66"/>
              <w:rPr>
                <w:ins w:id="604" w:author="shi wei" w:date="2017-03-09T17:27:00Z"/>
                <w:rFonts w:ascii="宋体" w:hAnsi="宋体" w:cs="Arial"/>
                <w:sz w:val="22"/>
              </w:rPr>
            </w:pPr>
            <w:ins w:id="605" w:author="shi wei" w:date="2017-03-09T17:27:00Z">
              <w:r w:rsidRPr="00D20681">
                <w:rPr>
                  <w:rFonts w:ascii="宋体" w:hAnsi="宋体" w:cs="Arial" w:hint="eastAsia"/>
                  <w:sz w:val="22"/>
                </w:rPr>
                <w:lastRenderedPageBreak/>
                <w:t>测试人员</w:t>
              </w:r>
            </w:ins>
          </w:p>
        </w:tc>
        <w:tc>
          <w:tcPr>
            <w:tcW w:w="2882" w:type="dxa"/>
            <w:tcBorders>
              <w:top w:val="single" w:sz="4" w:space="0" w:color="auto"/>
              <w:left w:val="single" w:sz="4" w:space="0" w:color="auto"/>
              <w:bottom w:val="single" w:sz="4" w:space="0" w:color="auto"/>
              <w:right w:val="single" w:sz="4" w:space="0" w:color="auto"/>
            </w:tcBorders>
          </w:tcPr>
          <w:p w14:paraId="4056E13D" w14:textId="77777777" w:rsidR="00107112" w:rsidRPr="00D20681" w:rsidRDefault="00107112" w:rsidP="007966BF">
            <w:pPr>
              <w:spacing w:line="276" w:lineRule="auto"/>
              <w:ind w:firstLine="66"/>
              <w:rPr>
                <w:ins w:id="606" w:author="shi wei" w:date="2017-03-09T17:27:00Z"/>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600BBBE6" w14:textId="77777777" w:rsidR="00107112" w:rsidRPr="00D20681" w:rsidRDefault="00107112" w:rsidP="007966BF">
            <w:pPr>
              <w:spacing w:line="276" w:lineRule="auto"/>
              <w:ind w:right="113" w:firstLine="66"/>
              <w:rPr>
                <w:ins w:id="607" w:author="shi wei" w:date="2017-03-09T17:27:00Z"/>
                <w:rFonts w:ascii="宋体" w:hAnsi="宋体" w:cs="Arial"/>
                <w:sz w:val="22"/>
              </w:rPr>
            </w:pPr>
            <w:ins w:id="608" w:author="shi wei" w:date="2017-03-09T17:27:00Z">
              <w:r w:rsidRPr="00D20681">
                <w:rPr>
                  <w:rFonts w:ascii="宋体" w:hAnsi="宋体" w:cs="Arial" w:hint="eastAsia"/>
                  <w:sz w:val="22"/>
                </w:rPr>
                <w:t>测试日期</w:t>
              </w:r>
            </w:ins>
          </w:p>
        </w:tc>
        <w:tc>
          <w:tcPr>
            <w:tcW w:w="2977" w:type="dxa"/>
            <w:tcBorders>
              <w:top w:val="single" w:sz="4" w:space="0" w:color="auto"/>
              <w:left w:val="single" w:sz="4" w:space="0" w:color="auto"/>
              <w:bottom w:val="single" w:sz="4" w:space="0" w:color="auto"/>
              <w:right w:val="single" w:sz="4" w:space="0" w:color="auto"/>
            </w:tcBorders>
          </w:tcPr>
          <w:p w14:paraId="3D343F1F" w14:textId="77777777" w:rsidR="00107112" w:rsidRPr="00D20681" w:rsidRDefault="00107112" w:rsidP="007966BF">
            <w:pPr>
              <w:spacing w:beforeLines="50" w:before="156" w:line="276" w:lineRule="auto"/>
              <w:ind w:firstLine="66"/>
              <w:rPr>
                <w:ins w:id="609" w:author="shi wei" w:date="2017-03-09T17:27:00Z"/>
                <w:rFonts w:ascii="宋体" w:hAnsi="宋体" w:cs="Arial"/>
                <w:sz w:val="22"/>
              </w:rPr>
            </w:pPr>
          </w:p>
        </w:tc>
      </w:tr>
    </w:tbl>
    <w:p w14:paraId="23103449" w14:textId="2913A509" w:rsidR="00107112" w:rsidRPr="00107112" w:rsidRDefault="00107112">
      <w:pPr>
        <w:ind w:firstLine="0"/>
        <w:rPr>
          <w:rPrChange w:id="610" w:author="shi wei" w:date="2017-03-09T17:26:00Z">
            <w:rPr>
              <w:rFonts w:ascii="宋体" w:hAnsi="宋体"/>
            </w:rPr>
          </w:rPrChange>
        </w:rPr>
        <w:pPrChange w:id="611" w:author="shi wei" w:date="2017-03-09T17:26:00Z">
          <w:pPr>
            <w:pStyle w:val="30"/>
            <w:numPr>
              <w:ilvl w:val="2"/>
              <w:numId w:val="2"/>
            </w:numPr>
            <w:tabs>
              <w:tab w:val="num" w:pos="720"/>
            </w:tabs>
            <w:ind w:left="720" w:hanging="720"/>
          </w:pPr>
        </w:pPrChange>
      </w:pP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AD1068" w:rsidRPr="00D20681" w:rsidDel="00107112" w14:paraId="62D3E91E" w14:textId="33D1421D" w:rsidTr="002D64BE">
        <w:trPr>
          <w:cantSplit/>
          <w:del w:id="61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8F8AF27" w14:textId="3C0989FA" w:rsidR="00AD1068" w:rsidRPr="00D20681" w:rsidDel="00107112" w:rsidRDefault="00AD1068" w:rsidP="00AD1068">
            <w:pPr>
              <w:spacing w:line="276" w:lineRule="auto"/>
              <w:ind w:firstLine="66"/>
              <w:rPr>
                <w:del w:id="613" w:author="shi wei" w:date="2017-03-09T17:27:00Z"/>
                <w:rFonts w:ascii="宋体" w:hAnsi="宋体" w:cs="Arial"/>
                <w:sz w:val="22"/>
              </w:rPr>
            </w:pPr>
            <w:del w:id="614" w:author="shi wei" w:date="2017-03-09T17:27:00Z">
              <w:r w:rsidRPr="00D20681" w:rsidDel="00107112">
                <w:rPr>
                  <w:rFonts w:ascii="宋体" w:hAnsi="宋体" w:cs="Arial" w:hint="eastAsia"/>
                  <w:sz w:val="22"/>
                </w:rPr>
                <w:delText>用例名称</w:delText>
              </w:r>
            </w:del>
          </w:p>
        </w:tc>
        <w:tc>
          <w:tcPr>
            <w:tcW w:w="7104" w:type="dxa"/>
            <w:gridSpan w:val="3"/>
            <w:tcBorders>
              <w:top w:val="single" w:sz="4" w:space="0" w:color="auto"/>
              <w:left w:val="single" w:sz="4" w:space="0" w:color="auto"/>
              <w:bottom w:val="single" w:sz="4" w:space="0" w:color="auto"/>
              <w:right w:val="single" w:sz="4" w:space="0" w:color="auto"/>
            </w:tcBorders>
          </w:tcPr>
          <w:p w14:paraId="77646DC4" w14:textId="58E066B6" w:rsidR="00AD1068" w:rsidRPr="00D20681" w:rsidDel="00107112" w:rsidRDefault="00AD1068" w:rsidP="00AD1068">
            <w:pPr>
              <w:spacing w:line="276" w:lineRule="auto"/>
              <w:ind w:firstLine="66"/>
              <w:rPr>
                <w:del w:id="615" w:author="shi wei" w:date="2017-03-09T17:27:00Z"/>
                <w:rFonts w:ascii="宋体" w:hAnsi="宋体" w:cs="Arial"/>
                <w:sz w:val="22"/>
              </w:rPr>
            </w:pPr>
            <w:del w:id="616" w:author="shi wei" w:date="2017-03-09T17:27:00Z">
              <w:r w:rsidRPr="00D20681" w:rsidDel="00107112">
                <w:rPr>
                  <w:rFonts w:ascii="宋体" w:hAnsi="宋体" w:cs="Arial" w:hint="eastAsia"/>
                  <w:sz w:val="22"/>
                </w:rPr>
                <w:delText>权限设置测试</w:delText>
              </w:r>
            </w:del>
          </w:p>
        </w:tc>
      </w:tr>
      <w:tr w:rsidR="00AD1068" w:rsidRPr="00D20681" w:rsidDel="00107112" w14:paraId="4990D64F" w14:textId="554A8E6F" w:rsidTr="002D64BE">
        <w:trPr>
          <w:cantSplit/>
          <w:trHeight w:val="325"/>
          <w:del w:id="617" w:author="shi wei" w:date="2017-03-09T17:27:00Z"/>
        </w:trPr>
        <w:tc>
          <w:tcPr>
            <w:tcW w:w="1260" w:type="dxa"/>
            <w:tcBorders>
              <w:top w:val="single" w:sz="4" w:space="0" w:color="auto"/>
              <w:left w:val="single" w:sz="4" w:space="0" w:color="auto"/>
              <w:bottom w:val="single" w:sz="4" w:space="0" w:color="auto"/>
              <w:right w:val="single" w:sz="4" w:space="0" w:color="auto"/>
            </w:tcBorders>
          </w:tcPr>
          <w:p w14:paraId="76A319E8" w14:textId="66C7C7D3" w:rsidR="00AD1068" w:rsidRPr="00D20681" w:rsidDel="00107112" w:rsidRDefault="00AD1068" w:rsidP="00AD1068">
            <w:pPr>
              <w:spacing w:line="276" w:lineRule="auto"/>
              <w:ind w:firstLine="66"/>
              <w:rPr>
                <w:del w:id="618" w:author="shi wei" w:date="2017-03-09T17:27:00Z"/>
                <w:rFonts w:ascii="宋体" w:hAnsi="宋体" w:cs="Arial"/>
                <w:sz w:val="22"/>
              </w:rPr>
            </w:pPr>
            <w:del w:id="619" w:author="shi wei" w:date="2017-03-09T17:27:00Z">
              <w:r w:rsidRPr="00D20681" w:rsidDel="00107112">
                <w:rPr>
                  <w:rFonts w:ascii="宋体" w:hAnsi="宋体" w:cs="Arial" w:hint="eastAsia"/>
                  <w:sz w:val="22"/>
                </w:rPr>
                <w:delText>权值</w:delText>
              </w:r>
            </w:del>
          </w:p>
        </w:tc>
        <w:tc>
          <w:tcPr>
            <w:tcW w:w="7104" w:type="dxa"/>
            <w:gridSpan w:val="3"/>
            <w:tcBorders>
              <w:top w:val="single" w:sz="4" w:space="0" w:color="auto"/>
              <w:left w:val="single" w:sz="4" w:space="0" w:color="auto"/>
              <w:bottom w:val="single" w:sz="4" w:space="0" w:color="auto"/>
              <w:right w:val="single" w:sz="4" w:space="0" w:color="auto"/>
            </w:tcBorders>
          </w:tcPr>
          <w:p w14:paraId="6A25DCB4" w14:textId="3FC074B8" w:rsidR="00AD1068" w:rsidRPr="00D20681" w:rsidDel="00107112" w:rsidRDefault="00AD1068" w:rsidP="00AD1068">
            <w:pPr>
              <w:spacing w:line="276" w:lineRule="auto"/>
              <w:ind w:firstLine="66"/>
              <w:rPr>
                <w:del w:id="620" w:author="shi wei" w:date="2017-03-09T17:27:00Z"/>
                <w:rFonts w:ascii="宋体" w:hAnsi="宋体" w:cs="Arial"/>
                <w:sz w:val="22"/>
              </w:rPr>
            </w:pPr>
            <w:del w:id="621" w:author="shi wei" w:date="2017-03-09T17:27:00Z">
              <w:r w:rsidRPr="00D20681" w:rsidDel="00107112">
                <w:rPr>
                  <w:rFonts w:ascii="宋体" w:hAnsi="宋体" w:cs="Arial" w:hint="eastAsia"/>
                  <w:sz w:val="22"/>
                </w:rPr>
                <w:delText>核心</w:delText>
              </w:r>
            </w:del>
          </w:p>
        </w:tc>
      </w:tr>
      <w:tr w:rsidR="00AD1068" w:rsidRPr="00D20681" w:rsidDel="00107112" w14:paraId="34D88E35" w14:textId="5F9A93D2" w:rsidTr="002D64BE">
        <w:trPr>
          <w:cantSplit/>
          <w:del w:id="62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547A6446" w14:textId="4B81F08E" w:rsidR="00AD1068" w:rsidRPr="00D20681" w:rsidDel="00107112" w:rsidRDefault="00AD1068" w:rsidP="00AD1068">
            <w:pPr>
              <w:spacing w:line="276" w:lineRule="auto"/>
              <w:ind w:firstLine="66"/>
              <w:rPr>
                <w:del w:id="623" w:author="shi wei" w:date="2017-03-09T17:27:00Z"/>
                <w:rFonts w:ascii="宋体" w:hAnsi="宋体" w:cs="Arial"/>
                <w:sz w:val="22"/>
              </w:rPr>
            </w:pPr>
            <w:del w:id="624" w:author="shi wei" w:date="2017-03-09T17:27:00Z">
              <w:r w:rsidRPr="00D20681" w:rsidDel="00107112">
                <w:rPr>
                  <w:rFonts w:ascii="宋体" w:hAnsi="宋体" w:cs="Arial" w:hint="eastAsia"/>
                  <w:sz w:val="22"/>
                </w:rPr>
                <w:delText>测试目的与范围</w:delText>
              </w:r>
            </w:del>
          </w:p>
        </w:tc>
        <w:tc>
          <w:tcPr>
            <w:tcW w:w="7104" w:type="dxa"/>
            <w:gridSpan w:val="3"/>
            <w:tcBorders>
              <w:top w:val="single" w:sz="4" w:space="0" w:color="auto"/>
              <w:left w:val="single" w:sz="4" w:space="0" w:color="auto"/>
              <w:bottom w:val="single" w:sz="4" w:space="0" w:color="auto"/>
              <w:right w:val="single" w:sz="4" w:space="0" w:color="auto"/>
            </w:tcBorders>
          </w:tcPr>
          <w:p w14:paraId="7665A785" w14:textId="50F19980" w:rsidR="00AD1068" w:rsidRPr="00D20681" w:rsidDel="00107112" w:rsidRDefault="00AD1068" w:rsidP="00AD1068">
            <w:pPr>
              <w:spacing w:line="276" w:lineRule="auto"/>
              <w:ind w:firstLine="66"/>
              <w:rPr>
                <w:del w:id="625" w:author="shi wei" w:date="2017-03-09T17:27:00Z"/>
                <w:rFonts w:ascii="宋体" w:hAnsi="宋体"/>
                <w:sz w:val="22"/>
              </w:rPr>
            </w:pPr>
            <w:del w:id="626" w:author="shi wei" w:date="2017-03-09T17:27:00Z">
              <w:r w:rsidRPr="00D20681" w:rsidDel="00107112">
                <w:rPr>
                  <w:rFonts w:ascii="宋体" w:hAnsi="宋体" w:hint="eastAsia"/>
                  <w:sz w:val="22"/>
                </w:rPr>
                <w:delText>测试组件的权限设置功能</w:delText>
              </w:r>
            </w:del>
          </w:p>
        </w:tc>
      </w:tr>
      <w:tr w:rsidR="00AD1068" w:rsidRPr="00D20681" w:rsidDel="00107112" w14:paraId="68F3D4BA" w14:textId="0875314E" w:rsidTr="002D64BE">
        <w:trPr>
          <w:cantSplit/>
          <w:del w:id="62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2D44884" w14:textId="6E5DC911" w:rsidR="00AD1068" w:rsidRPr="00D20681" w:rsidDel="00107112" w:rsidRDefault="00AD1068" w:rsidP="00AD1068">
            <w:pPr>
              <w:spacing w:line="276" w:lineRule="auto"/>
              <w:ind w:firstLine="66"/>
              <w:rPr>
                <w:del w:id="628" w:author="shi wei" w:date="2017-03-09T17:27:00Z"/>
                <w:rFonts w:ascii="宋体" w:hAnsi="宋体" w:cs="Arial"/>
                <w:sz w:val="22"/>
              </w:rPr>
            </w:pPr>
            <w:del w:id="629" w:author="shi wei" w:date="2017-03-09T17:27:00Z">
              <w:r w:rsidRPr="00D20681" w:rsidDel="00107112">
                <w:rPr>
                  <w:rFonts w:ascii="宋体" w:hAnsi="宋体" w:cs="Arial" w:hint="eastAsia"/>
                  <w:sz w:val="22"/>
                </w:rPr>
                <w:delText>预置条件</w:delText>
              </w:r>
            </w:del>
          </w:p>
        </w:tc>
        <w:tc>
          <w:tcPr>
            <w:tcW w:w="7104" w:type="dxa"/>
            <w:gridSpan w:val="3"/>
            <w:tcBorders>
              <w:top w:val="single" w:sz="4" w:space="0" w:color="auto"/>
              <w:left w:val="single" w:sz="4" w:space="0" w:color="auto"/>
              <w:bottom w:val="single" w:sz="4" w:space="0" w:color="auto"/>
              <w:right w:val="single" w:sz="4" w:space="0" w:color="auto"/>
            </w:tcBorders>
          </w:tcPr>
          <w:p w14:paraId="54EED1CF" w14:textId="1771EBF1" w:rsidR="00AD1068" w:rsidRPr="00D20681" w:rsidDel="00107112" w:rsidRDefault="00AD1068" w:rsidP="00AD1068">
            <w:pPr>
              <w:snapToGrid w:val="0"/>
              <w:spacing w:line="276" w:lineRule="auto"/>
              <w:ind w:firstLine="0"/>
              <w:rPr>
                <w:del w:id="630" w:author="shi wei" w:date="2017-03-09T17:27:00Z"/>
                <w:rFonts w:ascii="宋体" w:hAnsi="宋体" w:cs="Arial"/>
                <w:sz w:val="22"/>
              </w:rPr>
            </w:pPr>
            <w:bookmarkStart w:id="631" w:name="OLE_LINK7"/>
            <w:bookmarkStart w:id="632" w:name="OLE_LINK8"/>
            <w:del w:id="633" w:author="shi wei" w:date="2017-03-09T17:27:00Z">
              <w:r w:rsidRPr="00D20681" w:rsidDel="00107112">
                <w:rPr>
                  <w:rFonts w:ascii="宋体" w:hAnsi="宋体" w:cs="Arial" w:hint="eastAsia"/>
                  <w:sz w:val="22"/>
                </w:rPr>
                <w:delText>启动组件服务</w:delText>
              </w:r>
              <w:bookmarkEnd w:id="631"/>
              <w:bookmarkEnd w:id="632"/>
            </w:del>
          </w:p>
        </w:tc>
      </w:tr>
      <w:tr w:rsidR="00AD1068" w:rsidRPr="00D20681" w:rsidDel="00107112" w14:paraId="5AA232AC" w14:textId="31759656" w:rsidTr="002D64BE">
        <w:trPr>
          <w:cantSplit/>
          <w:del w:id="634"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D34DE4D" w14:textId="49327583" w:rsidR="00AD1068" w:rsidRPr="00D20681" w:rsidDel="00107112" w:rsidRDefault="00AD1068" w:rsidP="00AD1068">
            <w:pPr>
              <w:spacing w:line="276" w:lineRule="auto"/>
              <w:ind w:firstLine="66"/>
              <w:rPr>
                <w:del w:id="635" w:author="shi wei" w:date="2017-03-09T17:27:00Z"/>
                <w:rFonts w:ascii="宋体" w:hAnsi="宋体" w:cs="Arial"/>
                <w:sz w:val="22"/>
              </w:rPr>
            </w:pPr>
            <w:del w:id="636" w:author="shi wei" w:date="2017-03-09T17:27:00Z">
              <w:r w:rsidRPr="00D20681" w:rsidDel="00107112">
                <w:rPr>
                  <w:rFonts w:ascii="宋体" w:hAnsi="宋体" w:cs="Arial" w:hint="eastAsia"/>
                  <w:sz w:val="22"/>
                </w:rPr>
                <w:delText>测试过程</w:delText>
              </w:r>
            </w:del>
          </w:p>
        </w:tc>
        <w:tc>
          <w:tcPr>
            <w:tcW w:w="7104" w:type="dxa"/>
            <w:gridSpan w:val="3"/>
            <w:tcBorders>
              <w:top w:val="single" w:sz="4" w:space="0" w:color="auto"/>
              <w:left w:val="single" w:sz="4" w:space="0" w:color="auto"/>
              <w:bottom w:val="single" w:sz="4" w:space="0" w:color="auto"/>
              <w:right w:val="single" w:sz="4" w:space="0" w:color="auto"/>
            </w:tcBorders>
          </w:tcPr>
          <w:p w14:paraId="20411E0B" w14:textId="74BE6F72" w:rsidR="00AD1068" w:rsidRPr="00D20681" w:rsidDel="00107112" w:rsidRDefault="00AD1068" w:rsidP="00751CE6">
            <w:pPr>
              <w:numPr>
                <w:ilvl w:val="0"/>
                <w:numId w:val="69"/>
              </w:numPr>
              <w:spacing w:line="240" w:lineRule="auto"/>
              <w:rPr>
                <w:del w:id="637" w:author="shi wei" w:date="2017-03-09T17:27:00Z"/>
                <w:rFonts w:ascii="宋体" w:hAnsi="宋体" w:cs="Arial"/>
                <w:sz w:val="22"/>
              </w:rPr>
            </w:pPr>
            <w:del w:id="638" w:author="shi wei" w:date="2017-03-09T17:27:00Z">
              <w:r w:rsidRPr="00D20681" w:rsidDel="00107112">
                <w:rPr>
                  <w:rFonts w:ascii="宋体" w:hAnsi="宋体" w:cs="Arial" w:hint="eastAsia"/>
                  <w:sz w:val="22"/>
                </w:rPr>
                <w:delText>创建用户user</w:delText>
              </w:r>
              <w:r w:rsidRPr="00D20681" w:rsidDel="00107112">
                <w:rPr>
                  <w:rFonts w:ascii="宋体" w:hAnsi="宋体" w:cs="Arial"/>
                  <w:sz w:val="22"/>
                </w:rPr>
                <w:delText>1</w:delText>
              </w:r>
              <w:r w:rsidRPr="00D20681" w:rsidDel="00107112">
                <w:rPr>
                  <w:rFonts w:ascii="宋体" w:hAnsi="宋体" w:cs="Arial" w:hint="eastAsia"/>
                  <w:sz w:val="22"/>
                </w:rPr>
                <w:delText>和use</w:delText>
              </w:r>
              <w:r w:rsidRPr="00D20681" w:rsidDel="00107112">
                <w:rPr>
                  <w:rFonts w:ascii="宋体" w:hAnsi="宋体" w:cs="Arial"/>
                  <w:sz w:val="22"/>
                </w:rPr>
                <w:delText>2</w:delText>
              </w:r>
              <w:r w:rsidRPr="00D20681" w:rsidDel="00107112">
                <w:rPr>
                  <w:rFonts w:ascii="宋体" w:hAnsi="宋体" w:cs="Arial" w:hint="eastAsia"/>
                  <w:sz w:val="22"/>
                </w:rPr>
                <w:delText>，u</w:delText>
              </w:r>
              <w:r w:rsidRPr="00D20681" w:rsidDel="00107112">
                <w:rPr>
                  <w:rFonts w:ascii="宋体" w:hAnsi="宋体" w:cs="Arial"/>
                  <w:sz w:val="22"/>
                </w:rPr>
                <w:delText>ser1</w:delText>
              </w:r>
              <w:r w:rsidRPr="00D20681" w:rsidDel="00107112">
                <w:rPr>
                  <w:rFonts w:ascii="宋体" w:hAnsi="宋体" w:cs="Arial" w:hint="eastAsia"/>
                  <w:sz w:val="22"/>
                </w:rPr>
                <w:delText>对逻辑库1有所有的权限，user</w:delText>
              </w:r>
              <w:r w:rsidRPr="00D20681" w:rsidDel="00107112">
                <w:rPr>
                  <w:rFonts w:ascii="宋体" w:hAnsi="宋体" w:cs="Arial"/>
                  <w:sz w:val="22"/>
                </w:rPr>
                <w:delText>2</w:delText>
              </w:r>
              <w:r w:rsidRPr="00D20681" w:rsidDel="00107112">
                <w:rPr>
                  <w:rFonts w:ascii="宋体" w:hAnsi="宋体" w:cs="Arial" w:hint="eastAsia"/>
                  <w:sz w:val="22"/>
                </w:rPr>
                <w:delText>对逻辑库2中的表1有所有的权限</w:delText>
              </w:r>
            </w:del>
          </w:p>
          <w:p w14:paraId="7D2A5F63" w14:textId="57F15BE4" w:rsidR="00AD1068" w:rsidRPr="00D20681" w:rsidDel="00107112" w:rsidRDefault="00AD1068" w:rsidP="00751CE6">
            <w:pPr>
              <w:numPr>
                <w:ilvl w:val="0"/>
                <w:numId w:val="69"/>
              </w:numPr>
              <w:spacing w:line="240" w:lineRule="auto"/>
              <w:rPr>
                <w:del w:id="639" w:author="shi wei" w:date="2017-03-09T17:27:00Z"/>
                <w:rFonts w:ascii="宋体" w:hAnsi="宋体" w:cs="Arial"/>
                <w:sz w:val="22"/>
              </w:rPr>
            </w:pPr>
            <w:del w:id="640" w:author="shi wei" w:date="2017-03-09T17:27:00Z">
              <w:r w:rsidRPr="00D20681" w:rsidDel="00107112">
                <w:rPr>
                  <w:rFonts w:ascii="宋体" w:hAnsi="宋体" w:cs="Arial" w:hint="eastAsia"/>
                  <w:sz w:val="22"/>
                </w:rPr>
                <w:delText>使用user</w:delText>
              </w:r>
              <w:r w:rsidRPr="00D20681" w:rsidDel="00107112">
                <w:rPr>
                  <w:rFonts w:ascii="宋体" w:hAnsi="宋体" w:cs="Arial"/>
                  <w:sz w:val="22"/>
                </w:rPr>
                <w:delText>1</w:delText>
              </w:r>
              <w:r w:rsidRPr="00D20681" w:rsidDel="00107112">
                <w:rPr>
                  <w:rFonts w:ascii="宋体" w:hAnsi="宋体" w:cs="Arial" w:hint="eastAsia"/>
                  <w:sz w:val="22"/>
                </w:rPr>
                <w:delText>访问中间层，在逻辑库1上执行select操作，查看结果</w:delText>
              </w:r>
            </w:del>
          </w:p>
          <w:p w14:paraId="5D9A5F89" w14:textId="5257E09E" w:rsidR="00AD1068" w:rsidRPr="00D20681" w:rsidDel="00107112" w:rsidRDefault="00AD1068" w:rsidP="00751CE6">
            <w:pPr>
              <w:numPr>
                <w:ilvl w:val="0"/>
                <w:numId w:val="69"/>
              </w:numPr>
              <w:spacing w:line="240" w:lineRule="auto"/>
              <w:rPr>
                <w:del w:id="641" w:author="shi wei" w:date="2017-03-09T17:27:00Z"/>
                <w:rFonts w:ascii="宋体" w:hAnsi="宋体" w:cs="Arial"/>
                <w:sz w:val="22"/>
              </w:rPr>
            </w:pPr>
            <w:del w:id="642" w:author="shi wei" w:date="2017-03-09T17:27:00Z">
              <w:r w:rsidRPr="00D20681" w:rsidDel="00107112">
                <w:rPr>
                  <w:rFonts w:ascii="宋体" w:hAnsi="宋体" w:cs="Arial" w:hint="eastAsia"/>
                  <w:sz w:val="22"/>
                </w:rPr>
                <w:delText>使用user</w:delText>
              </w:r>
              <w:r w:rsidRPr="00D20681" w:rsidDel="00107112">
                <w:rPr>
                  <w:rFonts w:ascii="宋体" w:hAnsi="宋体" w:cs="Arial"/>
                  <w:sz w:val="22"/>
                </w:rPr>
                <w:delText>1</w:delText>
              </w:r>
              <w:r w:rsidRPr="00D20681" w:rsidDel="00107112">
                <w:rPr>
                  <w:rFonts w:ascii="宋体" w:hAnsi="宋体" w:cs="Arial" w:hint="eastAsia"/>
                  <w:sz w:val="22"/>
                </w:rPr>
                <w:delText>访问中间层，在逻辑库2上执行select操作，查看结果</w:delText>
              </w:r>
            </w:del>
          </w:p>
          <w:p w14:paraId="064FED4E" w14:textId="14C8E867" w:rsidR="00AD1068" w:rsidRPr="00D20681" w:rsidDel="00107112" w:rsidRDefault="00AD1068" w:rsidP="00751CE6">
            <w:pPr>
              <w:numPr>
                <w:ilvl w:val="0"/>
                <w:numId w:val="69"/>
              </w:numPr>
              <w:spacing w:line="240" w:lineRule="auto"/>
              <w:rPr>
                <w:del w:id="643" w:author="shi wei" w:date="2017-03-09T17:27:00Z"/>
                <w:rFonts w:ascii="宋体" w:hAnsi="宋体" w:cs="Arial"/>
                <w:sz w:val="22"/>
              </w:rPr>
            </w:pPr>
            <w:del w:id="644" w:author="shi wei" w:date="2017-03-09T17:27:00Z">
              <w:r w:rsidRPr="00D20681" w:rsidDel="00107112">
                <w:rPr>
                  <w:rFonts w:ascii="宋体" w:hAnsi="宋体" w:cs="Arial" w:hint="eastAsia"/>
                  <w:sz w:val="22"/>
                </w:rPr>
                <w:delText>使用</w:delText>
              </w:r>
              <w:r w:rsidRPr="00D20681" w:rsidDel="00107112">
                <w:rPr>
                  <w:rFonts w:ascii="宋体" w:hAnsi="宋体" w:cs="Arial"/>
                  <w:sz w:val="22"/>
                </w:rPr>
                <w:delText>user2访问中间层，在逻辑库2</w:delText>
              </w:r>
              <w:r w:rsidRPr="00D20681" w:rsidDel="00107112">
                <w:rPr>
                  <w:rFonts w:ascii="宋体" w:hAnsi="宋体" w:cs="Arial" w:hint="eastAsia"/>
                  <w:sz w:val="22"/>
                </w:rPr>
                <w:delText>的表1上</w:delText>
              </w:r>
              <w:r w:rsidRPr="00D20681" w:rsidDel="00107112">
                <w:rPr>
                  <w:rFonts w:ascii="宋体" w:hAnsi="宋体" w:cs="Arial"/>
                  <w:sz w:val="22"/>
                </w:rPr>
                <w:delText>执行select操作，查看结果</w:delText>
              </w:r>
            </w:del>
          </w:p>
          <w:p w14:paraId="434F7758" w14:textId="61270848" w:rsidR="00AD1068" w:rsidRPr="00D20681" w:rsidDel="00107112" w:rsidRDefault="00AD1068" w:rsidP="00751CE6">
            <w:pPr>
              <w:numPr>
                <w:ilvl w:val="0"/>
                <w:numId w:val="69"/>
              </w:numPr>
              <w:spacing w:line="276" w:lineRule="auto"/>
              <w:rPr>
                <w:del w:id="645" w:author="shi wei" w:date="2017-03-09T17:27:00Z"/>
                <w:rFonts w:ascii="宋体" w:hAnsi="宋体" w:cs="Arial"/>
                <w:sz w:val="22"/>
              </w:rPr>
            </w:pPr>
            <w:del w:id="646" w:author="shi wei" w:date="2017-03-09T17:27:00Z">
              <w:r w:rsidRPr="00D20681" w:rsidDel="00107112">
                <w:rPr>
                  <w:rFonts w:ascii="宋体" w:hAnsi="宋体" w:cs="Arial" w:hint="eastAsia"/>
                  <w:sz w:val="22"/>
                </w:rPr>
                <w:delText>使用</w:delText>
              </w:r>
              <w:r w:rsidRPr="00D20681" w:rsidDel="00107112">
                <w:rPr>
                  <w:rFonts w:ascii="宋体" w:hAnsi="宋体" w:cs="Arial"/>
                  <w:sz w:val="22"/>
                </w:rPr>
                <w:delText>user2访问中间层，在逻辑库2</w:delText>
              </w:r>
              <w:r w:rsidRPr="00D20681" w:rsidDel="00107112">
                <w:rPr>
                  <w:rFonts w:ascii="宋体" w:hAnsi="宋体" w:cs="Arial" w:hint="eastAsia"/>
                  <w:sz w:val="22"/>
                </w:rPr>
                <w:delText>的表2</w:delText>
              </w:r>
              <w:r w:rsidRPr="00D20681" w:rsidDel="00107112">
                <w:rPr>
                  <w:rFonts w:ascii="宋体" w:hAnsi="宋体" w:cs="Arial"/>
                  <w:sz w:val="22"/>
                </w:rPr>
                <w:delText>上执行select操作，查看结果</w:delText>
              </w:r>
            </w:del>
          </w:p>
        </w:tc>
      </w:tr>
      <w:tr w:rsidR="00AD1068" w:rsidRPr="00D20681" w:rsidDel="00107112" w14:paraId="140E1EDE" w14:textId="60480B65" w:rsidTr="002D64BE">
        <w:trPr>
          <w:cantSplit/>
          <w:del w:id="64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B7EEA2C" w14:textId="53B0D000" w:rsidR="00AD1068" w:rsidRPr="00D20681" w:rsidDel="00107112" w:rsidRDefault="00AD1068" w:rsidP="00AD1068">
            <w:pPr>
              <w:spacing w:line="276" w:lineRule="auto"/>
              <w:ind w:firstLine="66"/>
              <w:rPr>
                <w:del w:id="648" w:author="shi wei" w:date="2017-03-09T17:27:00Z"/>
                <w:rFonts w:ascii="宋体" w:hAnsi="宋体" w:cs="Arial"/>
                <w:sz w:val="22"/>
              </w:rPr>
            </w:pPr>
            <w:del w:id="649" w:author="shi wei" w:date="2017-03-09T17:27:00Z">
              <w:r w:rsidRPr="00D20681" w:rsidDel="00107112">
                <w:rPr>
                  <w:rFonts w:ascii="宋体" w:hAnsi="宋体" w:cs="Arial" w:hint="eastAsia"/>
                  <w:sz w:val="22"/>
                </w:rPr>
                <w:delText>预期结果</w:delText>
              </w:r>
            </w:del>
          </w:p>
        </w:tc>
        <w:tc>
          <w:tcPr>
            <w:tcW w:w="7104" w:type="dxa"/>
            <w:gridSpan w:val="3"/>
            <w:tcBorders>
              <w:top w:val="single" w:sz="4" w:space="0" w:color="auto"/>
              <w:left w:val="single" w:sz="4" w:space="0" w:color="auto"/>
              <w:bottom w:val="single" w:sz="4" w:space="0" w:color="auto"/>
              <w:right w:val="single" w:sz="4" w:space="0" w:color="auto"/>
            </w:tcBorders>
          </w:tcPr>
          <w:p w14:paraId="6EEA4CDC" w14:textId="4AB77976" w:rsidR="00AD1068" w:rsidRPr="00D20681" w:rsidDel="00107112" w:rsidRDefault="00AD1068" w:rsidP="00AD1068">
            <w:pPr>
              <w:ind w:firstLineChars="171" w:firstLine="376"/>
              <w:rPr>
                <w:del w:id="650" w:author="shi wei" w:date="2017-03-09T17:27:00Z"/>
                <w:rFonts w:ascii="宋体" w:hAnsi="宋体" w:cs="Arial"/>
                <w:sz w:val="22"/>
              </w:rPr>
            </w:pPr>
            <w:del w:id="651" w:author="shi wei" w:date="2017-03-09T17:27:00Z">
              <w:r w:rsidRPr="00D20681" w:rsidDel="00107112">
                <w:rPr>
                  <w:rFonts w:ascii="宋体" w:hAnsi="宋体" w:cs="Arial" w:hint="eastAsia"/>
                  <w:sz w:val="22"/>
                </w:rPr>
                <w:delText>步骤2中可以显示正确的结果</w:delText>
              </w:r>
            </w:del>
          </w:p>
          <w:p w14:paraId="2D937A93" w14:textId="43D59E25" w:rsidR="00AD1068" w:rsidRPr="00D20681" w:rsidDel="00107112" w:rsidRDefault="00AD1068" w:rsidP="00AD1068">
            <w:pPr>
              <w:ind w:firstLineChars="171" w:firstLine="376"/>
              <w:rPr>
                <w:del w:id="652" w:author="shi wei" w:date="2017-03-09T17:27:00Z"/>
                <w:rFonts w:ascii="宋体" w:hAnsi="宋体" w:cs="Arial"/>
                <w:sz w:val="22"/>
              </w:rPr>
            </w:pPr>
            <w:del w:id="653" w:author="shi wei" w:date="2017-03-09T17:27:00Z">
              <w:r w:rsidRPr="00D20681" w:rsidDel="00107112">
                <w:rPr>
                  <w:rFonts w:ascii="宋体" w:hAnsi="宋体" w:cs="Arial" w:hint="eastAsia"/>
                  <w:sz w:val="22"/>
                </w:rPr>
                <w:delText>步骤</w:delText>
              </w:r>
              <w:r w:rsidRPr="00D20681" w:rsidDel="00107112">
                <w:rPr>
                  <w:rFonts w:ascii="宋体" w:hAnsi="宋体" w:cs="Arial"/>
                  <w:sz w:val="22"/>
                </w:rPr>
                <w:delText>3</w:delText>
              </w:r>
              <w:r w:rsidRPr="00D20681" w:rsidDel="00107112">
                <w:rPr>
                  <w:rFonts w:ascii="宋体" w:hAnsi="宋体" w:cs="Arial" w:hint="eastAsia"/>
                  <w:sz w:val="22"/>
                </w:rPr>
                <w:delText>中的操作被拒绝</w:delText>
              </w:r>
            </w:del>
          </w:p>
          <w:p w14:paraId="0DD22D8D" w14:textId="4561B55F" w:rsidR="00AD1068" w:rsidRPr="00D20681" w:rsidDel="00107112" w:rsidRDefault="00AD1068" w:rsidP="00AD1068">
            <w:pPr>
              <w:ind w:firstLineChars="171" w:firstLine="376"/>
              <w:rPr>
                <w:del w:id="654" w:author="shi wei" w:date="2017-03-09T17:27:00Z"/>
                <w:rFonts w:ascii="宋体" w:hAnsi="宋体" w:cs="Arial"/>
                <w:sz w:val="22"/>
              </w:rPr>
            </w:pPr>
            <w:del w:id="655" w:author="shi wei" w:date="2017-03-09T17:27:00Z">
              <w:r w:rsidRPr="00D20681" w:rsidDel="00107112">
                <w:rPr>
                  <w:rFonts w:ascii="宋体" w:hAnsi="宋体" w:cs="Arial" w:hint="eastAsia"/>
                  <w:sz w:val="22"/>
                </w:rPr>
                <w:delText>步骤</w:delText>
              </w:r>
              <w:r w:rsidRPr="00D20681" w:rsidDel="00107112">
                <w:rPr>
                  <w:rFonts w:ascii="宋体" w:hAnsi="宋体" w:cs="Arial"/>
                  <w:sz w:val="22"/>
                </w:rPr>
                <w:delText>4</w:delText>
              </w:r>
              <w:r w:rsidRPr="00D20681" w:rsidDel="00107112">
                <w:rPr>
                  <w:rFonts w:ascii="宋体" w:hAnsi="宋体" w:cs="Arial" w:hint="eastAsia"/>
                  <w:sz w:val="22"/>
                </w:rPr>
                <w:delText>中可以显示正确的结果</w:delText>
              </w:r>
            </w:del>
          </w:p>
          <w:p w14:paraId="532A2D06" w14:textId="29A5FF83" w:rsidR="00AD1068" w:rsidRPr="00D20681" w:rsidDel="00107112" w:rsidRDefault="00AD1068">
            <w:pPr>
              <w:ind w:firstLineChars="171" w:firstLine="376"/>
              <w:rPr>
                <w:del w:id="656" w:author="shi wei" w:date="2017-03-09T17:27:00Z"/>
                <w:rFonts w:ascii="宋体" w:hAnsi="宋体" w:cs="Arial"/>
                <w:sz w:val="22"/>
              </w:rPr>
            </w:pPr>
            <w:del w:id="657" w:author="shi wei" w:date="2017-03-09T17:27:00Z">
              <w:r w:rsidRPr="00D20681" w:rsidDel="00107112">
                <w:rPr>
                  <w:rFonts w:ascii="宋体" w:hAnsi="宋体" w:cs="Arial" w:hint="eastAsia"/>
                  <w:sz w:val="22"/>
                </w:rPr>
                <w:delText>步骤</w:delText>
              </w:r>
              <w:r w:rsidR="00047F5B" w:rsidRPr="00CB5FCF" w:rsidDel="00107112">
                <w:rPr>
                  <w:rFonts w:ascii="宋体" w:hAnsi="宋体" w:cs="Arial"/>
                  <w:color w:val="FF0000"/>
                  <w:sz w:val="22"/>
                </w:rPr>
                <w:delText>5</w:delText>
              </w:r>
              <w:r w:rsidRPr="00D20681" w:rsidDel="00107112">
                <w:rPr>
                  <w:rFonts w:ascii="宋体" w:hAnsi="宋体" w:cs="Arial" w:hint="eastAsia"/>
                  <w:sz w:val="22"/>
                </w:rPr>
                <w:delText>中的操作被拒绝</w:delText>
              </w:r>
            </w:del>
          </w:p>
        </w:tc>
      </w:tr>
      <w:tr w:rsidR="00AD1068" w:rsidRPr="00D20681" w:rsidDel="00107112" w14:paraId="1A5F1097" w14:textId="089304C5" w:rsidTr="002D64BE">
        <w:trPr>
          <w:cantSplit/>
          <w:del w:id="658"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CC2DC66" w14:textId="1D209704" w:rsidR="00AD1068" w:rsidRPr="00D20681" w:rsidDel="00107112" w:rsidRDefault="00AD1068" w:rsidP="00AD1068">
            <w:pPr>
              <w:spacing w:line="276" w:lineRule="auto"/>
              <w:ind w:firstLine="66"/>
              <w:rPr>
                <w:del w:id="659" w:author="shi wei" w:date="2017-03-09T17:27:00Z"/>
                <w:rFonts w:ascii="宋体" w:hAnsi="宋体" w:cs="Arial"/>
                <w:sz w:val="22"/>
              </w:rPr>
            </w:pPr>
            <w:del w:id="660" w:author="shi wei" w:date="2017-03-09T17:27:00Z">
              <w:r w:rsidRPr="00D20681" w:rsidDel="00107112">
                <w:rPr>
                  <w:rFonts w:ascii="宋体" w:hAnsi="宋体" w:cs="Arial" w:hint="eastAsia"/>
                  <w:sz w:val="22"/>
                </w:rPr>
                <w:delText>测试结果与结论</w:delText>
              </w:r>
            </w:del>
          </w:p>
        </w:tc>
        <w:tc>
          <w:tcPr>
            <w:tcW w:w="7104" w:type="dxa"/>
            <w:gridSpan w:val="3"/>
            <w:tcBorders>
              <w:top w:val="single" w:sz="4" w:space="0" w:color="auto"/>
              <w:left w:val="single" w:sz="4" w:space="0" w:color="auto"/>
              <w:bottom w:val="single" w:sz="4" w:space="0" w:color="auto"/>
              <w:right w:val="single" w:sz="4" w:space="0" w:color="auto"/>
            </w:tcBorders>
          </w:tcPr>
          <w:p w14:paraId="3EB0B495" w14:textId="009DB8C8" w:rsidR="00520DCE" w:rsidRPr="00A1086E" w:rsidDel="00107112" w:rsidRDefault="00520DCE" w:rsidP="00520DCE">
            <w:pPr>
              <w:spacing w:line="276" w:lineRule="auto"/>
              <w:ind w:firstLine="0"/>
              <w:rPr>
                <w:del w:id="661" w:author="shi wei" w:date="2017-03-09T17:27:00Z"/>
                <w:rFonts w:ascii="宋体" w:hAnsi="宋体" w:cs="Arial"/>
                <w:i/>
                <w:color w:val="C00000"/>
                <w:sz w:val="22"/>
              </w:rPr>
            </w:pPr>
            <w:del w:id="662" w:author="shi wei" w:date="2017-03-09T17:27:00Z">
              <w:r w:rsidRPr="00A1086E" w:rsidDel="00107112">
                <w:rPr>
                  <w:rFonts w:ascii="宋体" w:hAnsi="宋体" w:cs="Arial" w:hint="eastAsia"/>
                  <w:i/>
                  <w:color w:val="C00000"/>
                  <w:sz w:val="22"/>
                </w:rPr>
                <w:delText>量化的结果直接填结果值和度量单位</w:delText>
              </w:r>
            </w:del>
          </w:p>
          <w:p w14:paraId="1C0C89E1" w14:textId="0426B9C3" w:rsidR="00520DCE" w:rsidRPr="00A1086E" w:rsidDel="00107112" w:rsidRDefault="00520DCE" w:rsidP="00520DCE">
            <w:pPr>
              <w:spacing w:line="276" w:lineRule="auto"/>
              <w:ind w:firstLine="0"/>
              <w:rPr>
                <w:del w:id="663" w:author="shi wei" w:date="2017-03-09T17:27:00Z"/>
                <w:rFonts w:ascii="宋体" w:hAnsi="宋体" w:cs="Arial"/>
                <w:i/>
                <w:color w:val="C00000"/>
                <w:sz w:val="22"/>
              </w:rPr>
            </w:pPr>
            <w:del w:id="664" w:author="shi wei" w:date="2017-03-09T17:27:00Z">
              <w:r w:rsidRPr="00A1086E" w:rsidDel="00107112">
                <w:rPr>
                  <w:rFonts w:ascii="宋体" w:hAnsi="宋体" w:cs="Arial" w:hint="eastAsia"/>
                  <w:i/>
                  <w:color w:val="C00000"/>
                  <w:sz w:val="22"/>
                </w:rPr>
                <w:delText>非量化结果给出如下的结果选项：</w:delText>
              </w:r>
            </w:del>
          </w:p>
          <w:p w14:paraId="6527A859" w14:textId="77777777" w:rsidR="00107112" w:rsidRPr="00A1086E" w:rsidDel="00EF40E0" w:rsidRDefault="00520DCE" w:rsidP="009777BE">
            <w:pPr>
              <w:pStyle w:val="30"/>
              <w:numPr>
                <w:ilvl w:val="2"/>
                <w:numId w:val="2"/>
              </w:numPr>
              <w:rPr>
                <w:ins w:id="665" w:author="shi wei" w:date="2017-03-09T17:27:00Z"/>
                <w:rFonts w:ascii="宋体" w:hAnsi="宋体" w:cs="Arial"/>
                <w:i/>
                <w:color w:val="C00000"/>
                <w:sz w:val="22"/>
              </w:rPr>
            </w:pPr>
            <w:del w:id="666" w:author="shi wei" w:date="2017-03-09T17:27:00Z">
              <w:r w:rsidRPr="00A1086E" w:rsidDel="00107112">
                <w:rPr>
                  <w:rFonts w:ascii="宋体" w:hAnsi="宋体" w:cs="Arial"/>
                  <w:i/>
                  <w:color w:val="C00000"/>
                  <w:sz w:val="22"/>
                </w:rPr>
                <w:delText>A:较好完成，</w:delText>
              </w:r>
            </w:del>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107112" w:rsidRPr="00D20681" w14:paraId="16AC33A7" w14:textId="77777777" w:rsidTr="007966BF">
              <w:trPr>
                <w:cantSplit/>
                <w:ins w:id="66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3D724B34" w14:textId="77777777" w:rsidR="00107112" w:rsidRPr="00D20681" w:rsidRDefault="00107112" w:rsidP="00107112">
                  <w:pPr>
                    <w:spacing w:line="276" w:lineRule="auto"/>
                    <w:ind w:firstLine="66"/>
                    <w:rPr>
                      <w:ins w:id="668" w:author="shi wei" w:date="2017-03-09T17:27:00Z"/>
                      <w:rFonts w:ascii="宋体" w:hAnsi="宋体" w:cs="Arial"/>
                      <w:sz w:val="22"/>
                    </w:rPr>
                  </w:pPr>
                  <w:ins w:id="669" w:author="shi wei" w:date="2017-03-09T17:27:00Z">
                    <w:r w:rsidRPr="00D20681">
                      <w:rPr>
                        <w:rFonts w:ascii="宋体" w:hAnsi="宋体" w:cs="Arial" w:hint="eastAsia"/>
                        <w:sz w:val="22"/>
                      </w:rPr>
                      <w:t>用例名称</w:t>
                    </w:r>
                  </w:ins>
                </w:p>
              </w:tc>
              <w:tc>
                <w:tcPr>
                  <w:tcW w:w="7104" w:type="dxa"/>
                  <w:gridSpan w:val="3"/>
                  <w:tcBorders>
                    <w:top w:val="single" w:sz="4" w:space="0" w:color="auto"/>
                    <w:left w:val="single" w:sz="4" w:space="0" w:color="auto"/>
                    <w:bottom w:val="single" w:sz="4" w:space="0" w:color="auto"/>
                    <w:right w:val="single" w:sz="4" w:space="0" w:color="auto"/>
                  </w:tcBorders>
                </w:tcPr>
                <w:p w14:paraId="64BBE0CE" w14:textId="77777777" w:rsidR="00107112" w:rsidRPr="00D20681" w:rsidRDefault="00107112" w:rsidP="00107112">
                  <w:pPr>
                    <w:spacing w:line="276" w:lineRule="auto"/>
                    <w:ind w:firstLine="66"/>
                    <w:rPr>
                      <w:ins w:id="670" w:author="shi wei" w:date="2017-03-09T17:27:00Z"/>
                      <w:rFonts w:ascii="宋体" w:hAnsi="宋体" w:cs="Arial"/>
                      <w:sz w:val="22"/>
                    </w:rPr>
                  </w:pPr>
                  <w:ins w:id="671" w:author="shi wei" w:date="2017-03-09T17:27:00Z">
                    <w:r w:rsidRPr="00D20681">
                      <w:rPr>
                        <w:rFonts w:ascii="宋体" w:hAnsi="宋体" w:cs="Arial" w:hint="eastAsia"/>
                        <w:sz w:val="22"/>
                      </w:rPr>
                      <w:t>权限设置测试</w:t>
                    </w:r>
                  </w:ins>
                </w:p>
              </w:tc>
            </w:tr>
            <w:tr w:rsidR="00107112" w:rsidRPr="00D20681" w14:paraId="50B8A7F9" w14:textId="77777777" w:rsidTr="007966BF">
              <w:trPr>
                <w:cantSplit/>
                <w:trHeight w:val="325"/>
                <w:ins w:id="672" w:author="shi wei" w:date="2017-03-09T17:27:00Z"/>
              </w:trPr>
              <w:tc>
                <w:tcPr>
                  <w:tcW w:w="1260" w:type="dxa"/>
                  <w:tcBorders>
                    <w:top w:val="single" w:sz="4" w:space="0" w:color="auto"/>
                    <w:left w:val="single" w:sz="4" w:space="0" w:color="auto"/>
                    <w:bottom w:val="single" w:sz="4" w:space="0" w:color="auto"/>
                    <w:right w:val="single" w:sz="4" w:space="0" w:color="auto"/>
                  </w:tcBorders>
                </w:tcPr>
                <w:p w14:paraId="674647F6" w14:textId="77777777" w:rsidR="00107112" w:rsidRPr="00D20681" w:rsidRDefault="00107112" w:rsidP="00107112">
                  <w:pPr>
                    <w:spacing w:line="276" w:lineRule="auto"/>
                    <w:ind w:firstLine="66"/>
                    <w:rPr>
                      <w:ins w:id="673" w:author="shi wei" w:date="2017-03-09T17:27:00Z"/>
                      <w:rFonts w:ascii="宋体" w:hAnsi="宋体" w:cs="Arial"/>
                      <w:sz w:val="22"/>
                    </w:rPr>
                  </w:pPr>
                  <w:ins w:id="674" w:author="shi wei" w:date="2017-03-09T17:27:00Z">
                    <w:r w:rsidRPr="00D20681">
                      <w:rPr>
                        <w:rFonts w:ascii="宋体" w:hAnsi="宋体" w:cs="Arial" w:hint="eastAsia"/>
                        <w:sz w:val="22"/>
                      </w:rPr>
                      <w:t>权值</w:t>
                    </w:r>
                  </w:ins>
                </w:p>
              </w:tc>
              <w:tc>
                <w:tcPr>
                  <w:tcW w:w="7104" w:type="dxa"/>
                  <w:gridSpan w:val="3"/>
                  <w:tcBorders>
                    <w:top w:val="single" w:sz="4" w:space="0" w:color="auto"/>
                    <w:left w:val="single" w:sz="4" w:space="0" w:color="auto"/>
                    <w:bottom w:val="single" w:sz="4" w:space="0" w:color="auto"/>
                    <w:right w:val="single" w:sz="4" w:space="0" w:color="auto"/>
                  </w:tcBorders>
                </w:tcPr>
                <w:p w14:paraId="0E438E59" w14:textId="77777777" w:rsidR="00107112" w:rsidRPr="00D20681" w:rsidRDefault="00107112" w:rsidP="00107112">
                  <w:pPr>
                    <w:spacing w:line="276" w:lineRule="auto"/>
                    <w:ind w:firstLine="66"/>
                    <w:rPr>
                      <w:ins w:id="675" w:author="shi wei" w:date="2017-03-09T17:27:00Z"/>
                      <w:rFonts w:ascii="宋体" w:hAnsi="宋体" w:cs="Arial"/>
                      <w:sz w:val="22"/>
                    </w:rPr>
                  </w:pPr>
                  <w:ins w:id="676" w:author="shi wei" w:date="2017-03-09T17:27:00Z">
                    <w:r w:rsidRPr="00D20681">
                      <w:rPr>
                        <w:rFonts w:ascii="宋体" w:hAnsi="宋体" w:cs="Arial" w:hint="eastAsia"/>
                        <w:sz w:val="22"/>
                      </w:rPr>
                      <w:t>核心</w:t>
                    </w:r>
                  </w:ins>
                </w:p>
              </w:tc>
            </w:tr>
            <w:tr w:rsidR="00107112" w:rsidRPr="00D20681" w14:paraId="79BD38BE" w14:textId="77777777" w:rsidTr="007966BF">
              <w:trPr>
                <w:cantSplit/>
                <w:ins w:id="67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5710EBC6" w14:textId="77777777" w:rsidR="00107112" w:rsidRPr="00D20681" w:rsidRDefault="00107112" w:rsidP="00107112">
                  <w:pPr>
                    <w:spacing w:line="276" w:lineRule="auto"/>
                    <w:ind w:firstLine="66"/>
                    <w:rPr>
                      <w:ins w:id="678" w:author="shi wei" w:date="2017-03-09T17:27:00Z"/>
                      <w:rFonts w:ascii="宋体" w:hAnsi="宋体" w:cs="Arial"/>
                      <w:sz w:val="22"/>
                    </w:rPr>
                  </w:pPr>
                  <w:ins w:id="679" w:author="shi wei" w:date="2017-03-09T17:27:00Z">
                    <w:r w:rsidRPr="00D20681">
                      <w:rPr>
                        <w:rFonts w:ascii="宋体" w:hAnsi="宋体" w:cs="Arial" w:hint="eastAsia"/>
                        <w:sz w:val="22"/>
                      </w:rPr>
                      <w:t>测试目的与范围</w:t>
                    </w:r>
                  </w:ins>
                </w:p>
              </w:tc>
              <w:tc>
                <w:tcPr>
                  <w:tcW w:w="7104" w:type="dxa"/>
                  <w:gridSpan w:val="3"/>
                  <w:tcBorders>
                    <w:top w:val="single" w:sz="4" w:space="0" w:color="auto"/>
                    <w:left w:val="single" w:sz="4" w:space="0" w:color="auto"/>
                    <w:bottom w:val="single" w:sz="4" w:space="0" w:color="auto"/>
                    <w:right w:val="single" w:sz="4" w:space="0" w:color="auto"/>
                  </w:tcBorders>
                </w:tcPr>
                <w:p w14:paraId="3F31EF7C" w14:textId="77777777" w:rsidR="00107112" w:rsidRPr="00D20681" w:rsidRDefault="00107112" w:rsidP="00107112">
                  <w:pPr>
                    <w:spacing w:line="276" w:lineRule="auto"/>
                    <w:ind w:firstLine="66"/>
                    <w:rPr>
                      <w:ins w:id="680" w:author="shi wei" w:date="2017-03-09T17:27:00Z"/>
                      <w:rFonts w:ascii="宋体" w:hAnsi="宋体"/>
                      <w:sz w:val="22"/>
                    </w:rPr>
                  </w:pPr>
                  <w:ins w:id="681" w:author="shi wei" w:date="2017-03-09T17:27:00Z">
                    <w:r w:rsidRPr="00D20681">
                      <w:rPr>
                        <w:rFonts w:ascii="宋体" w:hAnsi="宋体" w:hint="eastAsia"/>
                        <w:sz w:val="22"/>
                      </w:rPr>
                      <w:t>测试组件的权限设置功能</w:t>
                    </w:r>
                  </w:ins>
                </w:p>
              </w:tc>
            </w:tr>
            <w:tr w:rsidR="00107112" w:rsidRPr="00D20681" w14:paraId="7213A45E" w14:textId="77777777" w:rsidTr="007966BF">
              <w:trPr>
                <w:cantSplit/>
                <w:ins w:id="682"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6B36C2EA" w14:textId="77777777" w:rsidR="00107112" w:rsidRPr="00D20681" w:rsidRDefault="00107112" w:rsidP="00107112">
                  <w:pPr>
                    <w:spacing w:line="276" w:lineRule="auto"/>
                    <w:ind w:firstLine="66"/>
                    <w:rPr>
                      <w:ins w:id="683" w:author="shi wei" w:date="2017-03-09T17:27:00Z"/>
                      <w:rFonts w:ascii="宋体" w:hAnsi="宋体" w:cs="Arial"/>
                      <w:sz w:val="22"/>
                    </w:rPr>
                  </w:pPr>
                  <w:ins w:id="684" w:author="shi wei" w:date="2017-03-09T17:27:00Z">
                    <w:r w:rsidRPr="00D20681">
                      <w:rPr>
                        <w:rFonts w:ascii="宋体" w:hAnsi="宋体" w:cs="Arial" w:hint="eastAsia"/>
                        <w:sz w:val="22"/>
                      </w:rPr>
                      <w:t>预置条件</w:t>
                    </w:r>
                  </w:ins>
                </w:p>
              </w:tc>
              <w:tc>
                <w:tcPr>
                  <w:tcW w:w="7104" w:type="dxa"/>
                  <w:gridSpan w:val="3"/>
                  <w:tcBorders>
                    <w:top w:val="single" w:sz="4" w:space="0" w:color="auto"/>
                    <w:left w:val="single" w:sz="4" w:space="0" w:color="auto"/>
                    <w:bottom w:val="single" w:sz="4" w:space="0" w:color="auto"/>
                    <w:right w:val="single" w:sz="4" w:space="0" w:color="auto"/>
                  </w:tcBorders>
                </w:tcPr>
                <w:p w14:paraId="2EE06872" w14:textId="77777777" w:rsidR="00107112" w:rsidRPr="00D20681" w:rsidRDefault="00107112" w:rsidP="00107112">
                  <w:pPr>
                    <w:snapToGrid w:val="0"/>
                    <w:spacing w:line="276" w:lineRule="auto"/>
                    <w:ind w:firstLine="0"/>
                    <w:rPr>
                      <w:ins w:id="685" w:author="shi wei" w:date="2017-03-09T17:27:00Z"/>
                      <w:rFonts w:ascii="宋体" w:hAnsi="宋体" w:cs="Arial"/>
                      <w:sz w:val="22"/>
                    </w:rPr>
                  </w:pPr>
                  <w:ins w:id="686" w:author="shi wei" w:date="2017-03-09T17:27:00Z">
                    <w:r w:rsidRPr="00D20681">
                      <w:rPr>
                        <w:rFonts w:ascii="宋体" w:hAnsi="宋体" w:cs="Arial" w:hint="eastAsia"/>
                        <w:sz w:val="22"/>
                      </w:rPr>
                      <w:t>启动组件服务</w:t>
                    </w:r>
                  </w:ins>
                </w:p>
              </w:tc>
            </w:tr>
            <w:tr w:rsidR="00107112" w:rsidRPr="00043290" w14:paraId="1DC1D470" w14:textId="77777777" w:rsidTr="007966BF">
              <w:trPr>
                <w:cantSplit/>
                <w:ins w:id="687"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695AADF" w14:textId="77777777" w:rsidR="00107112" w:rsidRPr="00D20681" w:rsidRDefault="00107112" w:rsidP="00107112">
                  <w:pPr>
                    <w:spacing w:line="276" w:lineRule="auto"/>
                    <w:ind w:firstLine="66"/>
                    <w:rPr>
                      <w:ins w:id="688" w:author="shi wei" w:date="2017-03-09T17:27:00Z"/>
                      <w:rFonts w:ascii="宋体" w:hAnsi="宋体" w:cs="Arial"/>
                      <w:sz w:val="22"/>
                    </w:rPr>
                  </w:pPr>
                  <w:ins w:id="689" w:author="shi wei" w:date="2017-03-09T17:27:00Z">
                    <w:r w:rsidRPr="00D20681">
                      <w:rPr>
                        <w:rFonts w:ascii="宋体" w:hAnsi="宋体" w:cs="Arial" w:hint="eastAsia"/>
                        <w:sz w:val="22"/>
                      </w:rPr>
                      <w:t>测试过程</w:t>
                    </w:r>
                  </w:ins>
                </w:p>
              </w:tc>
              <w:tc>
                <w:tcPr>
                  <w:tcW w:w="7104" w:type="dxa"/>
                  <w:gridSpan w:val="3"/>
                  <w:tcBorders>
                    <w:top w:val="single" w:sz="4" w:space="0" w:color="auto"/>
                    <w:left w:val="single" w:sz="4" w:space="0" w:color="auto"/>
                    <w:bottom w:val="single" w:sz="4" w:space="0" w:color="auto"/>
                    <w:right w:val="single" w:sz="4" w:space="0" w:color="auto"/>
                  </w:tcBorders>
                </w:tcPr>
                <w:p w14:paraId="66C92F9C" w14:textId="77777777" w:rsidR="00107112" w:rsidRDefault="00107112" w:rsidP="00107112">
                  <w:pPr>
                    <w:numPr>
                      <w:ilvl w:val="0"/>
                      <w:numId w:val="69"/>
                    </w:numPr>
                    <w:spacing w:line="240" w:lineRule="auto"/>
                    <w:rPr>
                      <w:ins w:id="690" w:author="shi wei" w:date="2017-03-09T17:27:00Z"/>
                      <w:rFonts w:ascii="宋体" w:hAnsi="宋体" w:cs="Arial"/>
                      <w:sz w:val="22"/>
                    </w:rPr>
                  </w:pPr>
                  <w:ins w:id="691" w:author="shi wei" w:date="2017-03-09T17:27:00Z">
                    <w:r w:rsidRPr="00D20681">
                      <w:rPr>
                        <w:rFonts w:ascii="宋体" w:hAnsi="宋体" w:cs="Arial" w:hint="eastAsia"/>
                        <w:sz w:val="22"/>
                      </w:rPr>
                      <w:t>创建用户user</w:t>
                    </w:r>
                    <w:r w:rsidRPr="00D20681">
                      <w:rPr>
                        <w:rFonts w:ascii="宋体" w:hAnsi="宋体" w:cs="Arial"/>
                        <w:sz w:val="22"/>
                      </w:rPr>
                      <w:t>1</w:t>
                    </w:r>
                    <w:r w:rsidRPr="00D20681">
                      <w:rPr>
                        <w:rFonts w:ascii="宋体" w:hAnsi="宋体" w:cs="Arial" w:hint="eastAsia"/>
                        <w:sz w:val="22"/>
                      </w:rPr>
                      <w:t>和</w:t>
                    </w:r>
                    <w:r>
                      <w:rPr>
                        <w:rFonts w:ascii="宋体" w:hAnsi="宋体" w:cs="Arial" w:hint="eastAsia"/>
                        <w:sz w:val="22"/>
                      </w:rPr>
                      <w:t>角色role</w:t>
                    </w:r>
                    <w:r>
                      <w:rPr>
                        <w:rFonts w:ascii="宋体" w:hAnsi="宋体" w:cs="Arial"/>
                        <w:sz w:val="22"/>
                      </w:rPr>
                      <w:t>1</w:t>
                    </w:r>
                    <w:r>
                      <w:rPr>
                        <w:rFonts w:ascii="宋体" w:hAnsi="宋体" w:cs="Arial" w:hint="eastAsia"/>
                        <w:sz w:val="22"/>
                      </w:rPr>
                      <w:t>和role</w:t>
                    </w:r>
                    <w:r>
                      <w:rPr>
                        <w:rFonts w:ascii="宋体" w:hAnsi="宋体" w:cs="Arial"/>
                        <w:sz w:val="22"/>
                      </w:rPr>
                      <w:t>2</w:t>
                    </w:r>
                    <w:r>
                      <w:rPr>
                        <w:rFonts w:ascii="宋体" w:hAnsi="宋体" w:cs="Arial" w:hint="eastAsia"/>
                        <w:sz w:val="22"/>
                      </w:rPr>
                      <w:t>，role</w:t>
                    </w:r>
                    <w:r>
                      <w:rPr>
                        <w:rFonts w:ascii="宋体" w:hAnsi="宋体" w:cs="Arial"/>
                        <w:sz w:val="22"/>
                      </w:rPr>
                      <w:t>1</w:t>
                    </w:r>
                    <w:r w:rsidRPr="00D20681">
                      <w:rPr>
                        <w:rFonts w:ascii="宋体" w:hAnsi="宋体" w:cs="Arial" w:hint="eastAsia"/>
                        <w:sz w:val="22"/>
                      </w:rPr>
                      <w:t>对逻辑库1有所有的权限，</w:t>
                    </w:r>
                    <w:r>
                      <w:rPr>
                        <w:rFonts w:ascii="宋体" w:hAnsi="宋体" w:cs="Arial" w:hint="eastAsia"/>
                        <w:sz w:val="22"/>
                      </w:rPr>
                      <w:t>role</w:t>
                    </w:r>
                    <w:r>
                      <w:rPr>
                        <w:rFonts w:ascii="宋体" w:hAnsi="宋体" w:cs="Arial"/>
                        <w:sz w:val="22"/>
                      </w:rPr>
                      <w:t>2</w:t>
                    </w:r>
                    <w:r w:rsidRPr="00D20681">
                      <w:rPr>
                        <w:rFonts w:ascii="宋体" w:hAnsi="宋体" w:cs="Arial" w:hint="eastAsia"/>
                        <w:sz w:val="22"/>
                      </w:rPr>
                      <w:t>对逻辑库2中的表1有所有的权限</w:t>
                    </w:r>
                  </w:ins>
                </w:p>
                <w:p w14:paraId="4F346497" w14:textId="77777777" w:rsidR="00107112" w:rsidRPr="00D20681" w:rsidRDefault="00107112" w:rsidP="00107112">
                  <w:pPr>
                    <w:numPr>
                      <w:ilvl w:val="0"/>
                      <w:numId w:val="69"/>
                    </w:numPr>
                    <w:spacing w:line="240" w:lineRule="auto"/>
                    <w:rPr>
                      <w:ins w:id="692" w:author="shi wei" w:date="2017-03-09T17:27:00Z"/>
                      <w:rFonts w:ascii="宋体" w:hAnsi="宋体" w:cs="Arial"/>
                      <w:sz w:val="22"/>
                    </w:rPr>
                  </w:pPr>
                  <w:ins w:id="693"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授权给user</w:t>
                    </w:r>
                    <w:r>
                      <w:rPr>
                        <w:rFonts w:ascii="宋体" w:hAnsi="宋体" w:cs="Arial"/>
                        <w:sz w:val="22"/>
                      </w:rPr>
                      <w:t>1</w:t>
                    </w:r>
                  </w:ins>
                </w:p>
                <w:p w14:paraId="2803C46E" w14:textId="77777777" w:rsidR="00107112" w:rsidRPr="00D20681" w:rsidRDefault="00107112" w:rsidP="00107112">
                  <w:pPr>
                    <w:numPr>
                      <w:ilvl w:val="0"/>
                      <w:numId w:val="69"/>
                    </w:numPr>
                    <w:spacing w:line="240" w:lineRule="auto"/>
                    <w:rPr>
                      <w:ins w:id="694" w:author="shi wei" w:date="2017-03-09T17:27:00Z"/>
                      <w:rFonts w:ascii="宋体" w:hAnsi="宋体" w:cs="Arial"/>
                      <w:sz w:val="22"/>
                    </w:rPr>
                  </w:pPr>
                  <w:ins w:id="695"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访问中间层，在逻辑库1上执行select操作，查看结果</w:t>
                    </w:r>
                  </w:ins>
                </w:p>
                <w:p w14:paraId="3393860E" w14:textId="77777777" w:rsidR="00107112" w:rsidRDefault="00107112" w:rsidP="00107112">
                  <w:pPr>
                    <w:numPr>
                      <w:ilvl w:val="0"/>
                      <w:numId w:val="69"/>
                    </w:numPr>
                    <w:spacing w:line="240" w:lineRule="auto"/>
                    <w:rPr>
                      <w:ins w:id="696" w:author="shi wei" w:date="2017-03-09T17:27:00Z"/>
                      <w:rFonts w:ascii="宋体" w:hAnsi="宋体" w:cs="Arial"/>
                      <w:sz w:val="22"/>
                    </w:rPr>
                  </w:pPr>
                  <w:ins w:id="697"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访问中间层，在逻辑库2上执行select操作，查看结果</w:t>
                    </w:r>
                  </w:ins>
                </w:p>
                <w:p w14:paraId="3D8A959C" w14:textId="77777777" w:rsidR="00107112" w:rsidRDefault="00107112" w:rsidP="00107112">
                  <w:pPr>
                    <w:numPr>
                      <w:ilvl w:val="0"/>
                      <w:numId w:val="69"/>
                    </w:numPr>
                    <w:spacing w:line="240" w:lineRule="auto"/>
                    <w:rPr>
                      <w:ins w:id="698" w:author="shi wei" w:date="2017-03-09T17:27:00Z"/>
                      <w:rFonts w:ascii="宋体" w:hAnsi="宋体" w:cs="Arial"/>
                      <w:sz w:val="22"/>
                    </w:rPr>
                  </w:pPr>
                  <w:ins w:id="699" w:author="shi wei" w:date="2017-03-09T17:27:00Z">
                    <w:r>
                      <w:rPr>
                        <w:rFonts w:ascii="宋体" w:hAnsi="宋体" w:cs="Arial" w:hint="eastAsia"/>
                        <w:sz w:val="22"/>
                      </w:rPr>
                      <w:t>撤销角色role</w:t>
                    </w:r>
                    <w:r>
                      <w:rPr>
                        <w:rFonts w:ascii="宋体" w:hAnsi="宋体" w:cs="Arial"/>
                        <w:sz w:val="22"/>
                      </w:rPr>
                      <w:t>1</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089A694D" w14:textId="77777777" w:rsidR="00107112" w:rsidRPr="00862FD2" w:rsidRDefault="00107112" w:rsidP="00107112">
                  <w:pPr>
                    <w:numPr>
                      <w:ilvl w:val="0"/>
                      <w:numId w:val="69"/>
                    </w:numPr>
                    <w:spacing w:line="240" w:lineRule="auto"/>
                    <w:rPr>
                      <w:ins w:id="700" w:author="shi wei" w:date="2017-03-09T17:27:00Z"/>
                      <w:rFonts w:ascii="宋体" w:hAnsi="宋体" w:cs="Arial"/>
                      <w:sz w:val="22"/>
                    </w:rPr>
                  </w:pPr>
                  <w:ins w:id="701" w:author="shi wei" w:date="2017-03-09T17:27:00Z">
                    <w:r w:rsidRPr="00D20681">
                      <w:rPr>
                        <w:rFonts w:ascii="宋体" w:hAnsi="宋体" w:cs="Arial" w:hint="eastAsia"/>
                        <w:sz w:val="22"/>
                      </w:rPr>
                      <w:t>使用user</w:t>
                    </w:r>
                    <w:r w:rsidRPr="00D20681">
                      <w:rPr>
                        <w:rFonts w:ascii="宋体" w:hAnsi="宋体" w:cs="Arial"/>
                        <w:sz w:val="22"/>
                      </w:rPr>
                      <w:t>1</w:t>
                    </w:r>
                    <w:r w:rsidRPr="00D20681">
                      <w:rPr>
                        <w:rFonts w:ascii="宋体" w:hAnsi="宋体" w:cs="Arial" w:hint="eastAsia"/>
                        <w:sz w:val="22"/>
                      </w:rPr>
                      <w:t>访问中间层，在逻辑库</w:t>
                    </w:r>
                    <w:r>
                      <w:rPr>
                        <w:rFonts w:ascii="宋体" w:hAnsi="宋体" w:cs="Arial" w:hint="eastAsia"/>
                        <w:sz w:val="22"/>
                      </w:rPr>
                      <w:t>1</w:t>
                    </w:r>
                    <w:r w:rsidRPr="00D20681">
                      <w:rPr>
                        <w:rFonts w:ascii="宋体" w:hAnsi="宋体" w:cs="Arial" w:hint="eastAsia"/>
                        <w:sz w:val="22"/>
                      </w:rPr>
                      <w:t>上执行select操作，查看结果</w:t>
                    </w:r>
                  </w:ins>
                </w:p>
                <w:p w14:paraId="26C66A78" w14:textId="77777777" w:rsidR="00107112" w:rsidRPr="00D20681" w:rsidRDefault="00107112" w:rsidP="00107112">
                  <w:pPr>
                    <w:numPr>
                      <w:ilvl w:val="0"/>
                      <w:numId w:val="69"/>
                    </w:numPr>
                    <w:spacing w:line="240" w:lineRule="auto"/>
                    <w:rPr>
                      <w:ins w:id="702" w:author="shi wei" w:date="2017-03-09T17:27:00Z"/>
                      <w:rFonts w:ascii="宋体" w:hAnsi="宋体" w:cs="Arial"/>
                      <w:sz w:val="22"/>
                    </w:rPr>
                  </w:pPr>
                  <w:ins w:id="703" w:author="shi wei" w:date="2017-03-09T17:27:00Z">
                    <w:r>
                      <w:rPr>
                        <w:rFonts w:ascii="宋体" w:hAnsi="宋体" w:cs="Arial" w:hint="eastAsia"/>
                        <w:sz w:val="22"/>
                      </w:rPr>
                      <w:t>把role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24EF399D" w14:textId="77777777" w:rsidR="00107112" w:rsidRPr="00D20681" w:rsidRDefault="00107112" w:rsidP="00107112">
                  <w:pPr>
                    <w:numPr>
                      <w:ilvl w:val="0"/>
                      <w:numId w:val="69"/>
                    </w:numPr>
                    <w:spacing w:line="240" w:lineRule="auto"/>
                    <w:rPr>
                      <w:ins w:id="704" w:author="shi wei" w:date="2017-03-09T17:27:00Z"/>
                      <w:rFonts w:ascii="宋体" w:hAnsi="宋体" w:cs="Arial"/>
                      <w:sz w:val="22"/>
                    </w:rPr>
                  </w:pPr>
                  <w:ins w:id="705"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的表1上</w:t>
                    </w:r>
                    <w:r w:rsidRPr="00D20681">
                      <w:rPr>
                        <w:rFonts w:ascii="宋体" w:hAnsi="宋体" w:cs="Arial"/>
                        <w:sz w:val="22"/>
                      </w:rPr>
                      <w:t>执行select操作，查看结果</w:t>
                    </w:r>
                  </w:ins>
                </w:p>
                <w:p w14:paraId="08820279" w14:textId="77777777" w:rsidR="00107112" w:rsidRDefault="00107112" w:rsidP="00107112">
                  <w:pPr>
                    <w:numPr>
                      <w:ilvl w:val="0"/>
                      <w:numId w:val="69"/>
                    </w:numPr>
                    <w:spacing w:line="276" w:lineRule="auto"/>
                    <w:rPr>
                      <w:ins w:id="706" w:author="shi wei" w:date="2017-03-09T17:27:00Z"/>
                      <w:rFonts w:ascii="宋体" w:hAnsi="宋体" w:cs="Arial"/>
                      <w:sz w:val="22"/>
                    </w:rPr>
                  </w:pPr>
                  <w:ins w:id="707" w:author="shi wei" w:date="2017-03-09T17:27:00Z">
                    <w:r w:rsidRPr="00D20681">
                      <w:rPr>
                        <w:rFonts w:ascii="宋体" w:hAnsi="宋体" w:cs="Arial" w:hint="eastAsia"/>
                        <w:sz w:val="22"/>
                      </w:rPr>
                      <w:t>使用</w:t>
                    </w:r>
                    <w:r w:rsidRPr="00D20681">
                      <w:rPr>
                        <w:rFonts w:ascii="宋体" w:hAnsi="宋体" w:cs="Arial"/>
                        <w:sz w:val="22"/>
                      </w:rPr>
                      <w:t>user2访问中间层，在逻辑库</w:t>
                    </w:r>
                    <w:r>
                      <w:rPr>
                        <w:rFonts w:ascii="宋体" w:hAnsi="宋体" w:cs="Arial"/>
                        <w:sz w:val="22"/>
                      </w:rPr>
                      <w:t>2</w:t>
                    </w:r>
                    <w:r>
                      <w:rPr>
                        <w:rFonts w:ascii="宋体" w:hAnsi="宋体" w:cs="Arial" w:hint="eastAsia"/>
                        <w:sz w:val="22"/>
                      </w:rPr>
                      <w:t>的表2</w:t>
                    </w:r>
                    <w:r w:rsidRPr="00D20681">
                      <w:rPr>
                        <w:rFonts w:ascii="宋体" w:hAnsi="宋体" w:cs="Arial"/>
                        <w:sz w:val="22"/>
                      </w:rPr>
                      <w:t>上执行select操作，查看结果</w:t>
                    </w:r>
                  </w:ins>
                </w:p>
                <w:p w14:paraId="7EA5858A" w14:textId="77777777" w:rsidR="00107112" w:rsidRDefault="00107112" w:rsidP="00107112">
                  <w:pPr>
                    <w:numPr>
                      <w:ilvl w:val="0"/>
                      <w:numId w:val="69"/>
                    </w:numPr>
                    <w:spacing w:line="276" w:lineRule="auto"/>
                    <w:rPr>
                      <w:ins w:id="708" w:author="shi wei" w:date="2017-03-09T17:27:00Z"/>
                      <w:rFonts w:ascii="宋体" w:hAnsi="宋体" w:cs="Arial"/>
                      <w:sz w:val="22"/>
                    </w:rPr>
                  </w:pPr>
                  <w:ins w:id="709" w:author="shi wei" w:date="2017-03-09T17:27:00Z">
                    <w:r>
                      <w:rPr>
                        <w:rFonts w:ascii="宋体" w:hAnsi="宋体" w:cs="Arial" w:hint="eastAsia"/>
                        <w:sz w:val="22"/>
                      </w:rPr>
                      <w:t>撤销角色role</w:t>
                    </w:r>
                    <w:r>
                      <w:rPr>
                        <w:rFonts w:ascii="宋体" w:hAnsi="宋体" w:cs="Arial"/>
                        <w:sz w:val="22"/>
                      </w:rPr>
                      <w:t>2</w:t>
                    </w:r>
                    <w:r>
                      <w:rPr>
                        <w:rFonts w:ascii="宋体" w:hAnsi="宋体" w:cs="Arial" w:hint="eastAsia"/>
                        <w:sz w:val="22"/>
                      </w:rPr>
                      <w:t>对user</w:t>
                    </w:r>
                    <w:r>
                      <w:rPr>
                        <w:rFonts w:ascii="宋体" w:hAnsi="宋体" w:cs="Arial"/>
                        <w:sz w:val="22"/>
                      </w:rPr>
                      <w:t>1</w:t>
                    </w:r>
                    <w:r>
                      <w:rPr>
                        <w:rFonts w:ascii="宋体" w:hAnsi="宋体" w:cs="Arial" w:hint="eastAsia"/>
                        <w:sz w:val="22"/>
                      </w:rPr>
                      <w:t>的授权</w:t>
                    </w:r>
                  </w:ins>
                </w:p>
                <w:p w14:paraId="2F00F812" w14:textId="77777777" w:rsidR="00107112" w:rsidRPr="00862FD2" w:rsidRDefault="00107112" w:rsidP="00107112">
                  <w:pPr>
                    <w:numPr>
                      <w:ilvl w:val="0"/>
                      <w:numId w:val="69"/>
                    </w:numPr>
                    <w:spacing w:line="240" w:lineRule="auto"/>
                    <w:rPr>
                      <w:ins w:id="710" w:author="shi wei" w:date="2017-03-09T17:27:00Z"/>
                      <w:rFonts w:ascii="宋体" w:hAnsi="宋体" w:cs="Arial"/>
                      <w:sz w:val="22"/>
                    </w:rPr>
                  </w:pPr>
                  <w:ins w:id="711" w:author="shi wei" w:date="2017-03-09T17:27:00Z">
                    <w:r w:rsidRPr="00D20681">
                      <w:rPr>
                        <w:rFonts w:ascii="宋体" w:hAnsi="宋体" w:cs="Arial" w:hint="eastAsia"/>
                        <w:sz w:val="22"/>
                      </w:rPr>
                      <w:t>使用</w:t>
                    </w:r>
                    <w:r w:rsidRPr="00D20681">
                      <w:rPr>
                        <w:rFonts w:ascii="宋体" w:hAnsi="宋体" w:cs="Arial"/>
                        <w:sz w:val="22"/>
                      </w:rPr>
                      <w:t>user2访问中间层，在逻辑库2</w:t>
                    </w:r>
                    <w:r w:rsidRPr="00D20681">
                      <w:rPr>
                        <w:rFonts w:ascii="宋体" w:hAnsi="宋体" w:cs="Arial" w:hint="eastAsia"/>
                        <w:sz w:val="22"/>
                      </w:rPr>
                      <w:t>的表1上</w:t>
                    </w:r>
                    <w:r w:rsidRPr="00D20681">
                      <w:rPr>
                        <w:rFonts w:ascii="宋体" w:hAnsi="宋体" w:cs="Arial"/>
                        <w:sz w:val="22"/>
                      </w:rPr>
                      <w:t>执行select操作，查看结果</w:t>
                    </w:r>
                  </w:ins>
                </w:p>
                <w:p w14:paraId="5339849C" w14:textId="77777777" w:rsidR="00107112" w:rsidRDefault="00107112" w:rsidP="00107112">
                  <w:pPr>
                    <w:numPr>
                      <w:ilvl w:val="0"/>
                      <w:numId w:val="69"/>
                    </w:numPr>
                    <w:spacing w:line="276" w:lineRule="auto"/>
                    <w:rPr>
                      <w:ins w:id="712" w:author="shi wei" w:date="2017-03-09T17:27:00Z"/>
                      <w:rFonts w:ascii="宋体" w:hAnsi="宋体" w:cs="Arial"/>
                      <w:sz w:val="22"/>
                    </w:rPr>
                  </w:pPr>
                  <w:ins w:id="713" w:author="shi wei" w:date="2017-03-09T17:27:00Z">
                    <w:r>
                      <w:rPr>
                        <w:rFonts w:ascii="宋体" w:hAnsi="宋体" w:cs="Arial" w:hint="eastAsia"/>
                        <w:sz w:val="22"/>
                      </w:rPr>
                      <w:t>把role</w:t>
                    </w:r>
                    <w:r>
                      <w:rPr>
                        <w:rFonts w:ascii="宋体" w:hAnsi="宋体" w:cs="Arial"/>
                        <w:sz w:val="22"/>
                      </w:rPr>
                      <w:t>1</w:t>
                    </w:r>
                    <w:r>
                      <w:rPr>
                        <w:rFonts w:ascii="宋体" w:hAnsi="宋体" w:cs="Arial" w:hint="eastAsia"/>
                        <w:sz w:val="22"/>
                      </w:rPr>
                      <w:t>，role</w:t>
                    </w:r>
                    <w:r>
                      <w:rPr>
                        <w:rFonts w:ascii="宋体" w:hAnsi="宋体" w:cs="Arial"/>
                        <w:sz w:val="22"/>
                      </w:rPr>
                      <w:t>2</w:t>
                    </w:r>
                    <w:r>
                      <w:rPr>
                        <w:rFonts w:ascii="宋体" w:hAnsi="宋体" w:cs="Arial" w:hint="eastAsia"/>
                        <w:sz w:val="22"/>
                      </w:rPr>
                      <w:t>授权给user</w:t>
                    </w:r>
                    <w:r>
                      <w:rPr>
                        <w:rFonts w:ascii="宋体" w:hAnsi="宋体" w:cs="Arial"/>
                        <w:sz w:val="22"/>
                      </w:rPr>
                      <w:t>1</w:t>
                    </w:r>
                  </w:ins>
                </w:p>
                <w:p w14:paraId="60A125BE" w14:textId="77777777" w:rsidR="00107112" w:rsidRDefault="00107112" w:rsidP="00107112">
                  <w:pPr>
                    <w:numPr>
                      <w:ilvl w:val="0"/>
                      <w:numId w:val="69"/>
                    </w:numPr>
                    <w:spacing w:line="276" w:lineRule="auto"/>
                    <w:rPr>
                      <w:ins w:id="714" w:author="shi wei" w:date="2017-03-09T17:27:00Z"/>
                      <w:rFonts w:ascii="宋体" w:hAnsi="宋体" w:cs="Arial"/>
                      <w:sz w:val="22"/>
                    </w:rPr>
                  </w:pPr>
                  <w:ins w:id="715" w:author="shi wei" w:date="2017-03-09T17:27:00Z">
                    <w:r>
                      <w:rPr>
                        <w:rFonts w:ascii="宋体" w:hAnsi="宋体" w:cs="Arial" w:hint="eastAsia"/>
                        <w:sz w:val="22"/>
                      </w:rPr>
                      <w:t>使用user1访问中间件，在逻辑库1上执行select操作，查看结果</w:t>
                    </w:r>
                  </w:ins>
                </w:p>
                <w:p w14:paraId="2131D865" w14:textId="77777777" w:rsidR="00107112" w:rsidRDefault="00107112" w:rsidP="00107112">
                  <w:pPr>
                    <w:numPr>
                      <w:ilvl w:val="0"/>
                      <w:numId w:val="69"/>
                    </w:numPr>
                    <w:spacing w:line="276" w:lineRule="auto"/>
                    <w:rPr>
                      <w:ins w:id="716" w:author="shi wei" w:date="2017-03-09T17:27:00Z"/>
                      <w:rFonts w:ascii="宋体" w:hAnsi="宋体" w:cs="Arial"/>
                      <w:sz w:val="22"/>
                    </w:rPr>
                  </w:pPr>
                  <w:ins w:id="717"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房中中间件，在逻辑库2的表1上执行select操作，查看结果</w:t>
                    </w:r>
                  </w:ins>
                </w:p>
                <w:p w14:paraId="10476386" w14:textId="77777777" w:rsidR="00107112" w:rsidRPr="00862FD2" w:rsidRDefault="00107112" w:rsidP="00107112">
                  <w:pPr>
                    <w:numPr>
                      <w:ilvl w:val="0"/>
                      <w:numId w:val="69"/>
                    </w:numPr>
                    <w:spacing w:line="276" w:lineRule="auto"/>
                    <w:rPr>
                      <w:ins w:id="718" w:author="shi wei" w:date="2017-03-09T17:27:00Z"/>
                      <w:rFonts w:ascii="宋体" w:hAnsi="宋体" w:cs="Arial"/>
                      <w:sz w:val="22"/>
                    </w:rPr>
                  </w:pPr>
                  <w:ins w:id="719" w:author="shi wei" w:date="2017-03-09T17:27:00Z">
                    <w:r>
                      <w:rPr>
                        <w:rFonts w:ascii="宋体" w:hAnsi="宋体" w:cs="Arial" w:hint="eastAsia"/>
                        <w:sz w:val="22"/>
                      </w:rPr>
                      <w:t>使用user</w:t>
                    </w:r>
                    <w:r>
                      <w:rPr>
                        <w:rFonts w:ascii="宋体" w:hAnsi="宋体" w:cs="Arial"/>
                        <w:sz w:val="22"/>
                      </w:rPr>
                      <w:t>1</w:t>
                    </w:r>
                    <w:r>
                      <w:rPr>
                        <w:rFonts w:ascii="宋体" w:hAnsi="宋体" w:cs="Arial" w:hint="eastAsia"/>
                        <w:sz w:val="22"/>
                      </w:rPr>
                      <w:t>房中中间件，在逻辑库2的表2上执行select操作，查看结果</w:t>
                    </w:r>
                  </w:ins>
                </w:p>
              </w:tc>
            </w:tr>
            <w:tr w:rsidR="00107112" w:rsidRPr="00D20681" w14:paraId="0222A80E" w14:textId="77777777" w:rsidTr="007966BF">
              <w:trPr>
                <w:cantSplit/>
                <w:ins w:id="72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2FFF8E7A" w14:textId="77777777" w:rsidR="00107112" w:rsidRPr="00D20681" w:rsidRDefault="00107112" w:rsidP="00107112">
                  <w:pPr>
                    <w:spacing w:line="276" w:lineRule="auto"/>
                    <w:ind w:firstLine="66"/>
                    <w:rPr>
                      <w:ins w:id="721" w:author="shi wei" w:date="2017-03-09T17:27:00Z"/>
                      <w:rFonts w:ascii="宋体" w:hAnsi="宋体" w:cs="Arial"/>
                      <w:sz w:val="22"/>
                    </w:rPr>
                  </w:pPr>
                  <w:ins w:id="722" w:author="shi wei" w:date="2017-03-09T17:27:00Z">
                    <w:r w:rsidRPr="00D20681">
                      <w:rPr>
                        <w:rFonts w:ascii="宋体" w:hAnsi="宋体" w:cs="Arial" w:hint="eastAsia"/>
                        <w:sz w:val="22"/>
                      </w:rPr>
                      <w:t>预期结果</w:t>
                    </w:r>
                  </w:ins>
                </w:p>
              </w:tc>
              <w:tc>
                <w:tcPr>
                  <w:tcW w:w="7104" w:type="dxa"/>
                  <w:gridSpan w:val="3"/>
                  <w:tcBorders>
                    <w:top w:val="single" w:sz="4" w:space="0" w:color="auto"/>
                    <w:left w:val="single" w:sz="4" w:space="0" w:color="auto"/>
                    <w:bottom w:val="single" w:sz="4" w:space="0" w:color="auto"/>
                    <w:right w:val="single" w:sz="4" w:space="0" w:color="auto"/>
                  </w:tcBorders>
                </w:tcPr>
                <w:p w14:paraId="7A09A43A" w14:textId="77777777" w:rsidR="00107112" w:rsidRPr="00D20681" w:rsidRDefault="00107112" w:rsidP="00107112">
                  <w:pPr>
                    <w:ind w:firstLineChars="171" w:firstLine="376"/>
                    <w:rPr>
                      <w:ins w:id="723" w:author="shi wei" w:date="2017-03-09T17:27:00Z"/>
                      <w:rFonts w:ascii="宋体" w:hAnsi="宋体" w:cs="Arial"/>
                      <w:sz w:val="22"/>
                    </w:rPr>
                  </w:pPr>
                  <w:ins w:id="724" w:author="shi wei" w:date="2017-03-09T17:27:00Z">
                    <w:r w:rsidRPr="00D20681">
                      <w:rPr>
                        <w:rFonts w:ascii="宋体" w:hAnsi="宋体" w:cs="Arial" w:hint="eastAsia"/>
                        <w:sz w:val="22"/>
                      </w:rPr>
                      <w:t>步骤</w:t>
                    </w:r>
                    <w:r>
                      <w:rPr>
                        <w:rFonts w:ascii="宋体" w:hAnsi="宋体" w:cs="Arial"/>
                        <w:sz w:val="22"/>
                      </w:rPr>
                      <w:t>3</w:t>
                    </w:r>
                    <w:r w:rsidRPr="00D20681">
                      <w:rPr>
                        <w:rFonts w:ascii="宋体" w:hAnsi="宋体" w:cs="Arial" w:hint="eastAsia"/>
                        <w:sz w:val="22"/>
                      </w:rPr>
                      <w:t>中可以显示正确的结果</w:t>
                    </w:r>
                  </w:ins>
                </w:p>
                <w:p w14:paraId="5EEE30F7" w14:textId="77777777" w:rsidR="00107112" w:rsidRDefault="00107112" w:rsidP="00107112">
                  <w:pPr>
                    <w:ind w:firstLineChars="171" w:firstLine="376"/>
                    <w:rPr>
                      <w:ins w:id="725" w:author="shi wei" w:date="2017-03-09T17:27:00Z"/>
                      <w:rFonts w:ascii="宋体" w:hAnsi="宋体" w:cs="Arial"/>
                      <w:sz w:val="22"/>
                    </w:rPr>
                  </w:pPr>
                  <w:ins w:id="726" w:author="shi wei" w:date="2017-03-09T17:27:00Z">
                    <w:r w:rsidRPr="00D20681">
                      <w:rPr>
                        <w:rFonts w:ascii="宋体" w:hAnsi="宋体" w:cs="Arial" w:hint="eastAsia"/>
                        <w:sz w:val="22"/>
                      </w:rPr>
                      <w:t>步骤</w:t>
                    </w:r>
                    <w:r>
                      <w:rPr>
                        <w:rFonts w:ascii="宋体" w:hAnsi="宋体" w:cs="Arial"/>
                        <w:sz w:val="22"/>
                      </w:rPr>
                      <w:t>4</w:t>
                    </w:r>
                    <w:r w:rsidRPr="00D20681">
                      <w:rPr>
                        <w:rFonts w:ascii="宋体" w:hAnsi="宋体" w:cs="Arial" w:hint="eastAsia"/>
                        <w:sz w:val="22"/>
                      </w:rPr>
                      <w:t>中的操作被拒绝</w:t>
                    </w:r>
                  </w:ins>
                </w:p>
                <w:p w14:paraId="72D96325" w14:textId="77777777" w:rsidR="00107112" w:rsidRPr="00D20681" w:rsidRDefault="00107112" w:rsidP="00107112">
                  <w:pPr>
                    <w:ind w:firstLineChars="171" w:firstLine="376"/>
                    <w:rPr>
                      <w:ins w:id="727" w:author="shi wei" w:date="2017-03-09T17:27:00Z"/>
                      <w:rFonts w:ascii="宋体" w:hAnsi="宋体" w:cs="Arial"/>
                      <w:sz w:val="22"/>
                    </w:rPr>
                  </w:pPr>
                  <w:ins w:id="728" w:author="shi wei" w:date="2017-03-09T17:27:00Z">
                    <w:r>
                      <w:rPr>
                        <w:rFonts w:ascii="宋体" w:hAnsi="宋体" w:cs="Arial" w:hint="eastAsia"/>
                        <w:sz w:val="22"/>
                      </w:rPr>
                      <w:t>步骤6中的操作被拒绝</w:t>
                    </w:r>
                  </w:ins>
                </w:p>
                <w:p w14:paraId="18BD8678" w14:textId="77777777" w:rsidR="00107112" w:rsidRPr="00D20681" w:rsidRDefault="00107112" w:rsidP="00107112">
                  <w:pPr>
                    <w:ind w:firstLineChars="171" w:firstLine="376"/>
                    <w:rPr>
                      <w:ins w:id="729" w:author="shi wei" w:date="2017-03-09T17:27:00Z"/>
                      <w:rFonts w:ascii="宋体" w:hAnsi="宋体" w:cs="Arial"/>
                      <w:sz w:val="22"/>
                    </w:rPr>
                  </w:pPr>
                  <w:ins w:id="730" w:author="shi wei" w:date="2017-03-09T17:27:00Z">
                    <w:r w:rsidRPr="00D20681">
                      <w:rPr>
                        <w:rFonts w:ascii="宋体" w:hAnsi="宋体" w:cs="Arial" w:hint="eastAsia"/>
                        <w:sz w:val="22"/>
                      </w:rPr>
                      <w:t>步骤</w:t>
                    </w:r>
                    <w:r>
                      <w:rPr>
                        <w:rFonts w:ascii="宋体" w:hAnsi="宋体" w:cs="Arial"/>
                        <w:sz w:val="22"/>
                      </w:rPr>
                      <w:t>8</w:t>
                    </w:r>
                    <w:r w:rsidRPr="00D20681">
                      <w:rPr>
                        <w:rFonts w:ascii="宋体" w:hAnsi="宋体" w:cs="Arial" w:hint="eastAsia"/>
                        <w:sz w:val="22"/>
                      </w:rPr>
                      <w:t>中可以显示正确的结果</w:t>
                    </w:r>
                  </w:ins>
                </w:p>
                <w:p w14:paraId="39DC5F2B" w14:textId="77777777" w:rsidR="00107112" w:rsidRDefault="00107112" w:rsidP="00107112">
                  <w:pPr>
                    <w:ind w:firstLineChars="171" w:firstLine="376"/>
                    <w:rPr>
                      <w:ins w:id="731" w:author="shi wei" w:date="2017-03-09T17:27:00Z"/>
                      <w:rFonts w:ascii="宋体" w:hAnsi="宋体" w:cs="Arial"/>
                      <w:sz w:val="22"/>
                    </w:rPr>
                  </w:pPr>
                  <w:ins w:id="732" w:author="shi wei" w:date="2017-03-09T17:27:00Z">
                    <w:r w:rsidRPr="00D20681">
                      <w:rPr>
                        <w:rFonts w:ascii="宋体" w:hAnsi="宋体" w:cs="Arial" w:hint="eastAsia"/>
                        <w:sz w:val="22"/>
                      </w:rPr>
                      <w:t>步骤</w:t>
                    </w:r>
                    <w:r>
                      <w:rPr>
                        <w:rFonts w:ascii="宋体" w:hAnsi="宋体" w:cs="Arial"/>
                        <w:color w:val="FF0000"/>
                        <w:sz w:val="22"/>
                      </w:rPr>
                      <w:t>9</w:t>
                    </w:r>
                    <w:r w:rsidRPr="00D20681">
                      <w:rPr>
                        <w:rFonts w:ascii="宋体" w:hAnsi="宋体" w:cs="Arial" w:hint="eastAsia"/>
                        <w:sz w:val="22"/>
                      </w:rPr>
                      <w:t>中的操作被拒绝</w:t>
                    </w:r>
                  </w:ins>
                </w:p>
                <w:p w14:paraId="563BC997" w14:textId="77777777" w:rsidR="00107112" w:rsidRDefault="00107112" w:rsidP="00107112">
                  <w:pPr>
                    <w:ind w:firstLineChars="171" w:firstLine="376"/>
                    <w:rPr>
                      <w:ins w:id="733" w:author="shi wei" w:date="2017-03-09T17:27:00Z"/>
                      <w:rFonts w:ascii="宋体" w:hAnsi="宋体" w:cs="Arial"/>
                      <w:sz w:val="22"/>
                    </w:rPr>
                  </w:pPr>
                  <w:ins w:id="734" w:author="shi wei" w:date="2017-03-09T17:27:00Z">
                    <w:r>
                      <w:rPr>
                        <w:rFonts w:ascii="宋体" w:hAnsi="宋体" w:cs="Arial" w:hint="eastAsia"/>
                        <w:sz w:val="22"/>
                      </w:rPr>
                      <w:t>步骤11中的操作被拒绝</w:t>
                    </w:r>
                  </w:ins>
                </w:p>
                <w:p w14:paraId="4EB17EF2" w14:textId="77777777" w:rsidR="00107112" w:rsidRDefault="00107112" w:rsidP="00107112">
                  <w:pPr>
                    <w:ind w:firstLineChars="171" w:firstLine="376"/>
                    <w:rPr>
                      <w:ins w:id="735" w:author="shi wei" w:date="2017-03-09T17:27:00Z"/>
                      <w:rFonts w:ascii="宋体" w:hAnsi="宋体" w:cs="Arial"/>
                      <w:sz w:val="22"/>
                    </w:rPr>
                  </w:pPr>
                  <w:ins w:id="736" w:author="shi wei" w:date="2017-03-09T17:27:00Z">
                    <w:r>
                      <w:rPr>
                        <w:rFonts w:ascii="宋体" w:hAnsi="宋体" w:cs="Arial" w:hint="eastAsia"/>
                        <w:sz w:val="22"/>
                      </w:rPr>
                      <w:t>步骤13可以显示正确的结果</w:t>
                    </w:r>
                  </w:ins>
                </w:p>
                <w:p w14:paraId="0A5FE2A2" w14:textId="77777777" w:rsidR="00107112" w:rsidRDefault="00107112" w:rsidP="00107112">
                  <w:pPr>
                    <w:ind w:firstLineChars="171" w:firstLine="376"/>
                    <w:rPr>
                      <w:ins w:id="737" w:author="shi wei" w:date="2017-03-09T17:27:00Z"/>
                      <w:rFonts w:ascii="宋体" w:hAnsi="宋体" w:cs="Arial"/>
                      <w:sz w:val="22"/>
                    </w:rPr>
                  </w:pPr>
                  <w:ins w:id="738" w:author="shi wei" w:date="2017-03-09T17:27:00Z">
                    <w:r>
                      <w:rPr>
                        <w:rFonts w:ascii="宋体" w:hAnsi="宋体" w:cs="Arial" w:hint="eastAsia"/>
                        <w:sz w:val="22"/>
                      </w:rPr>
                      <w:t>步骤14可以显示正确的结果</w:t>
                    </w:r>
                  </w:ins>
                </w:p>
                <w:p w14:paraId="1B8616BA" w14:textId="77777777" w:rsidR="00107112" w:rsidRPr="00D20681" w:rsidRDefault="00107112" w:rsidP="00107112">
                  <w:pPr>
                    <w:ind w:firstLineChars="171" w:firstLine="376"/>
                    <w:rPr>
                      <w:ins w:id="739" w:author="shi wei" w:date="2017-03-09T17:27:00Z"/>
                      <w:rFonts w:ascii="宋体" w:hAnsi="宋体" w:cs="Arial"/>
                      <w:sz w:val="22"/>
                    </w:rPr>
                  </w:pPr>
                  <w:ins w:id="740" w:author="shi wei" w:date="2017-03-09T17:27:00Z">
                    <w:r>
                      <w:rPr>
                        <w:rFonts w:ascii="宋体" w:hAnsi="宋体" w:cs="Arial" w:hint="eastAsia"/>
                        <w:sz w:val="22"/>
                      </w:rPr>
                      <w:t>步骤15中的操作被拒绝</w:t>
                    </w:r>
                  </w:ins>
                </w:p>
              </w:tc>
            </w:tr>
            <w:tr w:rsidR="00107112" w:rsidRPr="00D20681" w14:paraId="5F5264B6" w14:textId="77777777" w:rsidTr="007966BF">
              <w:trPr>
                <w:cantSplit/>
                <w:ins w:id="741"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0695C355" w14:textId="77777777" w:rsidR="00107112" w:rsidRPr="00D20681" w:rsidRDefault="00107112" w:rsidP="00107112">
                  <w:pPr>
                    <w:spacing w:line="276" w:lineRule="auto"/>
                    <w:ind w:firstLine="66"/>
                    <w:rPr>
                      <w:ins w:id="742" w:author="shi wei" w:date="2017-03-09T17:27:00Z"/>
                      <w:rFonts w:ascii="宋体" w:hAnsi="宋体" w:cs="Arial"/>
                      <w:sz w:val="22"/>
                    </w:rPr>
                  </w:pPr>
                  <w:ins w:id="743" w:author="shi wei" w:date="2017-03-09T17:27:00Z">
                    <w:r w:rsidRPr="00D20681">
                      <w:rPr>
                        <w:rFonts w:ascii="宋体" w:hAnsi="宋体" w:cs="Arial" w:hint="eastAsia"/>
                        <w:sz w:val="22"/>
                      </w:rPr>
                      <w:t>测试结果与结论</w:t>
                    </w:r>
                  </w:ins>
                </w:p>
              </w:tc>
              <w:tc>
                <w:tcPr>
                  <w:tcW w:w="7104" w:type="dxa"/>
                  <w:gridSpan w:val="3"/>
                  <w:tcBorders>
                    <w:top w:val="single" w:sz="4" w:space="0" w:color="auto"/>
                    <w:left w:val="single" w:sz="4" w:space="0" w:color="auto"/>
                    <w:bottom w:val="single" w:sz="4" w:space="0" w:color="auto"/>
                    <w:right w:val="single" w:sz="4" w:space="0" w:color="auto"/>
                  </w:tcBorders>
                </w:tcPr>
                <w:p w14:paraId="3A7347BB" w14:textId="77777777" w:rsidR="00107112" w:rsidRPr="00A1086E" w:rsidRDefault="00107112" w:rsidP="00107112">
                  <w:pPr>
                    <w:spacing w:line="276" w:lineRule="auto"/>
                    <w:ind w:firstLine="0"/>
                    <w:rPr>
                      <w:ins w:id="744" w:author="shi wei" w:date="2017-03-09T17:27:00Z"/>
                      <w:rFonts w:ascii="宋体" w:hAnsi="宋体" w:cs="Arial"/>
                      <w:i/>
                      <w:color w:val="C00000"/>
                      <w:sz w:val="22"/>
                    </w:rPr>
                  </w:pPr>
                  <w:ins w:id="745" w:author="shi wei" w:date="2017-03-09T17:27:00Z">
                    <w:r w:rsidRPr="00A1086E">
                      <w:rPr>
                        <w:rFonts w:ascii="宋体" w:hAnsi="宋体" w:cs="Arial" w:hint="eastAsia"/>
                        <w:i/>
                        <w:color w:val="C00000"/>
                        <w:sz w:val="22"/>
                      </w:rPr>
                      <w:t>量化的结果直接填结果值和度量单位</w:t>
                    </w:r>
                  </w:ins>
                </w:p>
                <w:p w14:paraId="7393B613" w14:textId="77777777" w:rsidR="00107112" w:rsidRPr="00A1086E" w:rsidRDefault="00107112" w:rsidP="00107112">
                  <w:pPr>
                    <w:spacing w:line="276" w:lineRule="auto"/>
                    <w:ind w:firstLine="0"/>
                    <w:rPr>
                      <w:ins w:id="746" w:author="shi wei" w:date="2017-03-09T17:27:00Z"/>
                      <w:rFonts w:ascii="宋体" w:hAnsi="宋体" w:cs="Arial"/>
                      <w:i/>
                      <w:color w:val="C00000"/>
                      <w:sz w:val="22"/>
                    </w:rPr>
                  </w:pPr>
                  <w:ins w:id="747" w:author="shi wei" w:date="2017-03-09T17:27:00Z">
                    <w:r w:rsidRPr="00A1086E">
                      <w:rPr>
                        <w:rFonts w:ascii="宋体" w:hAnsi="宋体" w:cs="Arial" w:hint="eastAsia"/>
                        <w:i/>
                        <w:color w:val="C00000"/>
                        <w:sz w:val="22"/>
                      </w:rPr>
                      <w:t>非量化结果给出如下的结果选项：</w:t>
                    </w:r>
                  </w:ins>
                </w:p>
                <w:p w14:paraId="04BCF011" w14:textId="77777777" w:rsidR="00107112" w:rsidRPr="00D20681" w:rsidRDefault="00107112" w:rsidP="00107112">
                  <w:pPr>
                    <w:spacing w:line="276" w:lineRule="auto"/>
                    <w:ind w:firstLine="66"/>
                    <w:rPr>
                      <w:ins w:id="748" w:author="shi wei" w:date="2017-03-09T17:27:00Z"/>
                      <w:rFonts w:ascii="宋体" w:hAnsi="宋体" w:cs="Arial"/>
                      <w:sz w:val="22"/>
                    </w:rPr>
                  </w:pPr>
                  <w:ins w:id="749" w:author="shi wei" w:date="2017-03-09T17:27:00Z">
                    <w:r w:rsidRPr="00A1086E">
                      <w:rPr>
                        <w:rFonts w:ascii="宋体" w:hAnsi="宋体" w:cs="Arial"/>
                        <w:i/>
                        <w:color w:val="C00000"/>
                        <w:sz w:val="22"/>
                      </w:rPr>
                      <w:t>A:较好完成，</w:t>
                    </w:r>
                    <w:r w:rsidRPr="00A1086E" w:rsidDel="00EF40E0">
                      <w:rPr>
                        <w:rFonts w:ascii="宋体" w:hAnsi="宋体" w:cs="Arial"/>
                        <w:i/>
                        <w:color w:val="C00000"/>
                        <w:sz w:val="22"/>
                      </w:rPr>
                      <w:t xml:space="preserve"> </w:t>
                    </w:r>
                    <w:r w:rsidRPr="00A1086E">
                      <w:rPr>
                        <w:rFonts w:ascii="宋体" w:hAnsi="宋体" w:cs="Arial"/>
                        <w:i/>
                        <w:color w:val="C00000"/>
                        <w:sz w:val="22"/>
                      </w:rPr>
                      <w:t>D:不可用</w:t>
                    </w:r>
                  </w:ins>
                </w:p>
              </w:tc>
            </w:tr>
            <w:tr w:rsidR="00107112" w:rsidRPr="00D20681" w14:paraId="4635B309" w14:textId="77777777" w:rsidTr="007966BF">
              <w:trPr>
                <w:cantSplit/>
                <w:trHeight w:val="465"/>
                <w:ins w:id="75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6EE7E38" w14:textId="77777777" w:rsidR="00107112" w:rsidRPr="00D20681" w:rsidRDefault="00107112" w:rsidP="00107112">
                  <w:pPr>
                    <w:spacing w:line="276" w:lineRule="auto"/>
                    <w:ind w:right="113" w:firstLine="66"/>
                    <w:rPr>
                      <w:ins w:id="751" w:author="shi wei" w:date="2017-03-09T17:27:00Z"/>
                      <w:rFonts w:ascii="宋体" w:hAnsi="宋体" w:cs="Arial"/>
                      <w:sz w:val="22"/>
                    </w:rPr>
                  </w:pPr>
                  <w:ins w:id="752" w:author="shi wei" w:date="2017-03-09T17:27:00Z">
                    <w:r w:rsidRPr="00D20681">
                      <w:rPr>
                        <w:rFonts w:ascii="宋体" w:hAnsi="宋体" w:cs="Arial" w:hint="eastAsia"/>
                        <w:sz w:val="22"/>
                      </w:rPr>
                      <w:t>备</w:t>
                    </w:r>
                    <w:r w:rsidRPr="00D20681">
                      <w:rPr>
                        <w:rFonts w:ascii="宋体" w:hAnsi="宋体" w:cs="Arial"/>
                        <w:sz w:val="22"/>
                      </w:rPr>
                      <w:t xml:space="preserve">  </w:t>
                    </w:r>
                    <w:r w:rsidRPr="00D20681">
                      <w:rPr>
                        <w:rFonts w:ascii="宋体" w:hAnsi="宋体" w:cs="Arial" w:hint="eastAsia"/>
                        <w:sz w:val="22"/>
                      </w:rPr>
                      <w:t>注</w:t>
                    </w:r>
                  </w:ins>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366D1DF6" w14:textId="77777777" w:rsidR="00107112" w:rsidRPr="00D20681" w:rsidRDefault="00107112" w:rsidP="00107112">
                  <w:pPr>
                    <w:spacing w:line="276" w:lineRule="auto"/>
                    <w:ind w:firstLine="66"/>
                    <w:rPr>
                      <w:ins w:id="753" w:author="shi wei" w:date="2017-03-09T17:27:00Z"/>
                      <w:rFonts w:ascii="宋体" w:hAnsi="宋体" w:cs="Arial"/>
                      <w:kern w:val="0"/>
                      <w:sz w:val="22"/>
                    </w:rPr>
                  </w:pPr>
                </w:p>
                <w:p w14:paraId="13232456" w14:textId="77777777" w:rsidR="00107112" w:rsidRPr="00D20681" w:rsidRDefault="00107112" w:rsidP="00107112">
                  <w:pPr>
                    <w:spacing w:line="276" w:lineRule="auto"/>
                    <w:ind w:firstLine="66"/>
                    <w:rPr>
                      <w:ins w:id="754" w:author="shi wei" w:date="2017-03-09T17:27:00Z"/>
                      <w:rFonts w:ascii="宋体" w:hAnsi="宋体" w:cs="Arial"/>
                      <w:kern w:val="0"/>
                      <w:sz w:val="22"/>
                    </w:rPr>
                  </w:pPr>
                </w:p>
              </w:tc>
            </w:tr>
            <w:tr w:rsidR="00107112" w:rsidRPr="00D20681" w14:paraId="6BD123F6" w14:textId="77777777" w:rsidTr="007966BF">
              <w:trPr>
                <w:cantSplit/>
                <w:ins w:id="755"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1522382A" w14:textId="77777777" w:rsidR="00107112" w:rsidRPr="00D20681" w:rsidRDefault="00107112" w:rsidP="00107112">
                  <w:pPr>
                    <w:spacing w:line="276" w:lineRule="auto"/>
                    <w:ind w:right="113" w:firstLine="66"/>
                    <w:rPr>
                      <w:ins w:id="756" w:author="shi wei" w:date="2017-03-09T17:27:00Z"/>
                      <w:rFonts w:ascii="宋体" w:hAnsi="宋体" w:cs="Arial"/>
                      <w:sz w:val="22"/>
                    </w:rPr>
                  </w:pPr>
                  <w:ins w:id="757" w:author="shi wei" w:date="2017-03-09T17:27:00Z">
                    <w:r w:rsidRPr="00D20681">
                      <w:rPr>
                        <w:rFonts w:ascii="宋体" w:hAnsi="宋体" w:cs="Arial" w:hint="eastAsia"/>
                        <w:sz w:val="22"/>
                      </w:rPr>
                      <w:t>测试人员</w:t>
                    </w:r>
                  </w:ins>
                </w:p>
              </w:tc>
              <w:tc>
                <w:tcPr>
                  <w:tcW w:w="2882" w:type="dxa"/>
                  <w:tcBorders>
                    <w:top w:val="single" w:sz="4" w:space="0" w:color="auto"/>
                    <w:left w:val="single" w:sz="4" w:space="0" w:color="auto"/>
                    <w:bottom w:val="single" w:sz="4" w:space="0" w:color="auto"/>
                    <w:right w:val="single" w:sz="4" w:space="0" w:color="auto"/>
                  </w:tcBorders>
                </w:tcPr>
                <w:p w14:paraId="5CD15934" w14:textId="77777777" w:rsidR="00107112" w:rsidRPr="00D20681" w:rsidRDefault="00107112" w:rsidP="00107112">
                  <w:pPr>
                    <w:spacing w:line="276" w:lineRule="auto"/>
                    <w:ind w:firstLine="66"/>
                    <w:rPr>
                      <w:ins w:id="758" w:author="shi wei" w:date="2017-03-09T17:27:00Z"/>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665817B3" w14:textId="77777777" w:rsidR="00107112" w:rsidRPr="00D20681" w:rsidRDefault="00107112" w:rsidP="00107112">
                  <w:pPr>
                    <w:spacing w:line="276" w:lineRule="auto"/>
                    <w:ind w:right="113" w:firstLine="66"/>
                    <w:rPr>
                      <w:ins w:id="759" w:author="shi wei" w:date="2017-03-09T17:27:00Z"/>
                      <w:rFonts w:ascii="宋体" w:hAnsi="宋体" w:cs="Arial"/>
                      <w:sz w:val="22"/>
                    </w:rPr>
                  </w:pPr>
                  <w:ins w:id="760" w:author="shi wei" w:date="2017-03-09T17:27:00Z">
                    <w:r w:rsidRPr="00D20681">
                      <w:rPr>
                        <w:rFonts w:ascii="宋体" w:hAnsi="宋体" w:cs="Arial" w:hint="eastAsia"/>
                        <w:sz w:val="22"/>
                      </w:rPr>
                      <w:t>测试日期</w:t>
                    </w:r>
                  </w:ins>
                </w:p>
              </w:tc>
              <w:tc>
                <w:tcPr>
                  <w:tcW w:w="2977" w:type="dxa"/>
                  <w:tcBorders>
                    <w:top w:val="single" w:sz="4" w:space="0" w:color="auto"/>
                    <w:left w:val="single" w:sz="4" w:space="0" w:color="auto"/>
                    <w:bottom w:val="single" w:sz="4" w:space="0" w:color="auto"/>
                    <w:right w:val="single" w:sz="4" w:space="0" w:color="auto"/>
                  </w:tcBorders>
                </w:tcPr>
                <w:p w14:paraId="5C9218E0" w14:textId="77777777" w:rsidR="00107112" w:rsidRPr="00D20681" w:rsidRDefault="00107112" w:rsidP="00107112">
                  <w:pPr>
                    <w:spacing w:beforeLines="50" w:before="156" w:line="276" w:lineRule="auto"/>
                    <w:ind w:firstLine="66"/>
                    <w:rPr>
                      <w:ins w:id="761" w:author="shi wei" w:date="2017-03-09T17:27:00Z"/>
                      <w:rFonts w:ascii="宋体" w:hAnsi="宋体" w:cs="Arial"/>
                      <w:sz w:val="22"/>
                    </w:rPr>
                  </w:pPr>
                </w:p>
              </w:tc>
            </w:tr>
          </w:tbl>
          <w:p w14:paraId="5A8E2645" w14:textId="6F7E8E58" w:rsidR="00AD1068" w:rsidRPr="00D20681" w:rsidDel="00107112" w:rsidRDefault="00520DCE" w:rsidP="00520DCE">
            <w:pPr>
              <w:spacing w:line="276" w:lineRule="auto"/>
              <w:ind w:firstLine="66"/>
              <w:rPr>
                <w:del w:id="762" w:author="shi wei" w:date="2017-03-09T17:27:00Z"/>
                <w:rFonts w:ascii="宋体" w:hAnsi="宋体" w:cs="Arial"/>
                <w:sz w:val="22"/>
              </w:rPr>
            </w:pPr>
            <w:del w:id="763" w:author="shi wei" w:date="2017-03-09T14:35:00Z">
              <w:r w:rsidRPr="00A1086E" w:rsidDel="00EF40E0">
                <w:rPr>
                  <w:rFonts w:ascii="宋体" w:hAnsi="宋体" w:cs="Arial"/>
                  <w:i/>
                  <w:color w:val="C00000"/>
                  <w:sz w:val="22"/>
                </w:rPr>
                <w:delText>B:基本完成，C:需要改进，</w:delText>
              </w:r>
            </w:del>
            <w:del w:id="764" w:author="shi wei" w:date="2017-03-09T17:27:00Z">
              <w:r w:rsidRPr="00A1086E" w:rsidDel="00107112">
                <w:rPr>
                  <w:rFonts w:ascii="宋体" w:hAnsi="宋体" w:cs="Arial"/>
                  <w:i/>
                  <w:color w:val="C00000"/>
                  <w:sz w:val="22"/>
                </w:rPr>
                <w:delText>D:不可用</w:delText>
              </w:r>
            </w:del>
          </w:p>
        </w:tc>
      </w:tr>
      <w:tr w:rsidR="00AD1068" w:rsidRPr="00D20681" w:rsidDel="00107112" w14:paraId="0DB84D31" w14:textId="72519DFE" w:rsidTr="002D64BE">
        <w:trPr>
          <w:cantSplit/>
          <w:trHeight w:val="465"/>
          <w:del w:id="765"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4C0C3D6F" w14:textId="7C87F33F" w:rsidR="00AD1068" w:rsidRPr="00D20681" w:rsidDel="00107112" w:rsidRDefault="00AD1068" w:rsidP="00AD1068">
            <w:pPr>
              <w:spacing w:line="276" w:lineRule="auto"/>
              <w:ind w:right="113" w:firstLine="66"/>
              <w:rPr>
                <w:del w:id="766" w:author="shi wei" w:date="2017-03-09T17:27:00Z"/>
                <w:rFonts w:ascii="宋体" w:hAnsi="宋体" w:cs="Arial"/>
                <w:sz w:val="22"/>
              </w:rPr>
            </w:pPr>
            <w:del w:id="767" w:author="shi wei" w:date="2017-03-09T17:27:00Z">
              <w:r w:rsidRPr="00D20681" w:rsidDel="00107112">
                <w:rPr>
                  <w:rFonts w:ascii="宋体" w:hAnsi="宋体" w:cs="Arial" w:hint="eastAsia"/>
                  <w:sz w:val="22"/>
                </w:rPr>
                <w:delText>备</w:delText>
              </w:r>
              <w:r w:rsidRPr="00D20681" w:rsidDel="00107112">
                <w:rPr>
                  <w:rFonts w:ascii="宋体" w:hAnsi="宋体" w:cs="Arial"/>
                  <w:sz w:val="22"/>
                </w:rPr>
                <w:delText xml:space="preserve">  </w:delText>
              </w:r>
              <w:r w:rsidRPr="00D20681" w:rsidDel="00107112">
                <w:rPr>
                  <w:rFonts w:ascii="宋体" w:hAnsi="宋体" w:cs="Arial" w:hint="eastAsia"/>
                  <w:sz w:val="22"/>
                </w:rPr>
                <w:delText>注</w:delText>
              </w:r>
            </w:del>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0C9D973B" w14:textId="068BC02F" w:rsidR="00AD1068" w:rsidRPr="00D20681" w:rsidDel="00107112" w:rsidRDefault="00AD1068" w:rsidP="00AD1068">
            <w:pPr>
              <w:spacing w:line="276" w:lineRule="auto"/>
              <w:ind w:firstLine="66"/>
              <w:rPr>
                <w:del w:id="768" w:author="shi wei" w:date="2017-03-09T17:27:00Z"/>
                <w:rFonts w:ascii="宋体" w:hAnsi="宋体" w:cs="Arial"/>
                <w:kern w:val="0"/>
                <w:sz w:val="22"/>
              </w:rPr>
            </w:pPr>
          </w:p>
          <w:p w14:paraId="14BF65FD" w14:textId="3A588E23" w:rsidR="00AD1068" w:rsidRPr="00D20681" w:rsidDel="00107112" w:rsidRDefault="00AD1068" w:rsidP="00AD1068">
            <w:pPr>
              <w:spacing w:line="276" w:lineRule="auto"/>
              <w:ind w:firstLine="66"/>
              <w:rPr>
                <w:del w:id="769" w:author="shi wei" w:date="2017-03-09T17:27:00Z"/>
                <w:rFonts w:ascii="宋体" w:hAnsi="宋体" w:cs="Arial"/>
                <w:kern w:val="0"/>
                <w:sz w:val="22"/>
              </w:rPr>
            </w:pPr>
          </w:p>
        </w:tc>
      </w:tr>
      <w:tr w:rsidR="00AD1068" w:rsidRPr="00D20681" w:rsidDel="00107112" w14:paraId="3CB9760C" w14:textId="70650BB2" w:rsidTr="002D64BE">
        <w:trPr>
          <w:cantSplit/>
          <w:del w:id="770" w:author="shi wei" w:date="2017-03-09T17:27:00Z"/>
        </w:trPr>
        <w:tc>
          <w:tcPr>
            <w:tcW w:w="1260" w:type="dxa"/>
            <w:tcBorders>
              <w:top w:val="single" w:sz="4" w:space="0" w:color="auto"/>
              <w:left w:val="single" w:sz="4" w:space="0" w:color="auto"/>
              <w:bottom w:val="single" w:sz="4" w:space="0" w:color="auto"/>
              <w:right w:val="single" w:sz="4" w:space="0" w:color="auto"/>
            </w:tcBorders>
            <w:hideMark/>
          </w:tcPr>
          <w:p w14:paraId="7275FFB4" w14:textId="34FE069B" w:rsidR="00AD1068" w:rsidRPr="00D20681" w:rsidDel="00107112" w:rsidRDefault="00AD1068" w:rsidP="00AD1068">
            <w:pPr>
              <w:spacing w:line="276" w:lineRule="auto"/>
              <w:ind w:right="113" w:firstLine="66"/>
              <w:rPr>
                <w:del w:id="771" w:author="shi wei" w:date="2017-03-09T17:27:00Z"/>
                <w:rFonts w:ascii="宋体" w:hAnsi="宋体" w:cs="Arial"/>
                <w:sz w:val="22"/>
              </w:rPr>
            </w:pPr>
            <w:del w:id="772" w:author="shi wei" w:date="2017-03-09T17:27:00Z">
              <w:r w:rsidRPr="00D20681" w:rsidDel="00107112">
                <w:rPr>
                  <w:rFonts w:ascii="宋体" w:hAnsi="宋体" w:cs="Arial" w:hint="eastAsia"/>
                  <w:sz w:val="22"/>
                </w:rPr>
                <w:delText>测试人员</w:delText>
              </w:r>
            </w:del>
          </w:p>
        </w:tc>
        <w:tc>
          <w:tcPr>
            <w:tcW w:w="2882" w:type="dxa"/>
            <w:tcBorders>
              <w:top w:val="single" w:sz="4" w:space="0" w:color="auto"/>
              <w:left w:val="single" w:sz="4" w:space="0" w:color="auto"/>
              <w:bottom w:val="single" w:sz="4" w:space="0" w:color="auto"/>
              <w:right w:val="single" w:sz="4" w:space="0" w:color="auto"/>
            </w:tcBorders>
          </w:tcPr>
          <w:p w14:paraId="33DF915B" w14:textId="10503770" w:rsidR="00AD1068" w:rsidRPr="00D20681" w:rsidDel="00107112" w:rsidRDefault="00AD1068" w:rsidP="00AD1068">
            <w:pPr>
              <w:spacing w:line="276" w:lineRule="auto"/>
              <w:ind w:firstLine="66"/>
              <w:rPr>
                <w:del w:id="773" w:author="shi wei" w:date="2017-03-09T17:27:00Z"/>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22D8185E" w14:textId="64B36458" w:rsidR="00AD1068" w:rsidRPr="00D20681" w:rsidDel="00107112" w:rsidRDefault="00AD1068" w:rsidP="00AD1068">
            <w:pPr>
              <w:spacing w:line="276" w:lineRule="auto"/>
              <w:ind w:right="113" w:firstLine="66"/>
              <w:rPr>
                <w:del w:id="774" w:author="shi wei" w:date="2017-03-09T17:27:00Z"/>
                <w:rFonts w:ascii="宋体" w:hAnsi="宋体" w:cs="Arial"/>
                <w:sz w:val="22"/>
              </w:rPr>
            </w:pPr>
            <w:del w:id="775" w:author="shi wei" w:date="2017-03-09T17:27:00Z">
              <w:r w:rsidRPr="00D20681" w:rsidDel="00107112">
                <w:rPr>
                  <w:rFonts w:ascii="宋体" w:hAnsi="宋体" w:cs="Arial" w:hint="eastAsia"/>
                  <w:sz w:val="22"/>
                </w:rPr>
                <w:delText>测试日期</w:delText>
              </w:r>
            </w:del>
          </w:p>
        </w:tc>
        <w:tc>
          <w:tcPr>
            <w:tcW w:w="2977" w:type="dxa"/>
            <w:tcBorders>
              <w:top w:val="single" w:sz="4" w:space="0" w:color="auto"/>
              <w:left w:val="single" w:sz="4" w:space="0" w:color="auto"/>
              <w:bottom w:val="single" w:sz="4" w:space="0" w:color="auto"/>
              <w:right w:val="single" w:sz="4" w:space="0" w:color="auto"/>
            </w:tcBorders>
          </w:tcPr>
          <w:p w14:paraId="572B8C7D" w14:textId="511D697F" w:rsidR="00AD1068" w:rsidRPr="00D20681" w:rsidDel="00107112" w:rsidRDefault="00AD1068" w:rsidP="00AD1068">
            <w:pPr>
              <w:spacing w:beforeLines="50" w:before="156" w:line="276" w:lineRule="auto"/>
              <w:ind w:firstLine="66"/>
              <w:rPr>
                <w:del w:id="776" w:author="shi wei" w:date="2017-03-09T17:27:00Z"/>
                <w:rFonts w:ascii="宋体" w:hAnsi="宋体" w:cs="Arial"/>
                <w:sz w:val="22"/>
              </w:rPr>
            </w:pPr>
          </w:p>
        </w:tc>
      </w:tr>
    </w:tbl>
    <w:p w14:paraId="13184358" w14:textId="1672A1A2" w:rsidR="00CD0724" w:rsidRDefault="00CD0724" w:rsidP="009777BE">
      <w:pPr>
        <w:pStyle w:val="30"/>
        <w:numPr>
          <w:ilvl w:val="2"/>
          <w:numId w:val="2"/>
        </w:numPr>
      </w:pPr>
      <w:bookmarkStart w:id="777" w:name="OLE_LINK15"/>
      <w:bookmarkStart w:id="778" w:name="OLE_LINK16"/>
      <w:bookmarkStart w:id="779" w:name="_Toc475119163"/>
      <w:bookmarkStart w:id="780" w:name="_Toc471846846"/>
      <w:r>
        <w:t>账号</w:t>
      </w:r>
      <w:r w:rsidRPr="00F960E5">
        <w:t>有效期和密码过期时间</w:t>
      </w:r>
      <w:r>
        <w:rPr>
          <w:rFonts w:hint="eastAsia"/>
        </w:rPr>
        <w:t>测试</w:t>
      </w:r>
      <w:bookmarkEnd w:id="777"/>
      <w:bookmarkEnd w:id="778"/>
      <w:bookmarkEnd w:id="779"/>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CD0724" w:rsidRPr="00AD1068" w14:paraId="07C2CE98"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2EC6A414"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用例名称</w:t>
            </w:r>
          </w:p>
        </w:tc>
        <w:tc>
          <w:tcPr>
            <w:tcW w:w="7104" w:type="dxa"/>
            <w:gridSpan w:val="3"/>
            <w:tcBorders>
              <w:top w:val="single" w:sz="4" w:space="0" w:color="auto"/>
              <w:left w:val="single" w:sz="4" w:space="0" w:color="auto"/>
              <w:bottom w:val="single" w:sz="4" w:space="0" w:color="auto"/>
              <w:right w:val="single" w:sz="4" w:space="0" w:color="auto"/>
            </w:tcBorders>
          </w:tcPr>
          <w:p w14:paraId="159171AE" w14:textId="77777777" w:rsidR="00CD0724" w:rsidRPr="00520DCE" w:rsidRDefault="00CD0724" w:rsidP="0044488B">
            <w:pPr>
              <w:spacing w:line="276" w:lineRule="auto"/>
              <w:ind w:firstLine="0"/>
              <w:rPr>
                <w:rFonts w:ascii="宋体" w:hAnsi="宋体" w:cs="Arial"/>
                <w:sz w:val="22"/>
              </w:rPr>
            </w:pPr>
            <w:bookmarkStart w:id="781" w:name="OLE_LINK17"/>
            <w:r w:rsidRPr="00520DCE">
              <w:rPr>
                <w:rFonts w:ascii="宋体" w:hAnsi="宋体" w:cs="Arial"/>
                <w:sz w:val="22"/>
              </w:rPr>
              <w:t>账号有效期和密码过期时间测试</w:t>
            </w:r>
            <w:bookmarkEnd w:id="781"/>
          </w:p>
        </w:tc>
      </w:tr>
      <w:tr w:rsidR="00CD0724" w:rsidRPr="00AD1068" w14:paraId="0C279041" w14:textId="77777777" w:rsidTr="00125A6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77C6167"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权值</w:t>
            </w:r>
          </w:p>
        </w:tc>
        <w:tc>
          <w:tcPr>
            <w:tcW w:w="7104" w:type="dxa"/>
            <w:gridSpan w:val="3"/>
            <w:tcBorders>
              <w:top w:val="single" w:sz="4" w:space="0" w:color="auto"/>
              <w:left w:val="single" w:sz="4" w:space="0" w:color="auto"/>
              <w:bottom w:val="single" w:sz="4" w:space="0" w:color="auto"/>
              <w:right w:val="single" w:sz="4" w:space="0" w:color="auto"/>
            </w:tcBorders>
          </w:tcPr>
          <w:p w14:paraId="59B1917F" w14:textId="77777777" w:rsidR="00CD0724" w:rsidRPr="00520DCE" w:rsidRDefault="00CD0724" w:rsidP="0044488B">
            <w:pPr>
              <w:spacing w:line="276" w:lineRule="auto"/>
              <w:ind w:firstLine="0"/>
              <w:rPr>
                <w:rFonts w:ascii="宋体" w:hAnsi="宋体" w:cs="Arial"/>
                <w:sz w:val="22"/>
              </w:rPr>
            </w:pPr>
            <w:r w:rsidRPr="00520DCE">
              <w:rPr>
                <w:rFonts w:ascii="宋体" w:hAnsi="宋体" w:cs="Arial" w:hint="eastAsia"/>
                <w:sz w:val="22"/>
              </w:rPr>
              <w:t>扩展</w:t>
            </w:r>
          </w:p>
        </w:tc>
      </w:tr>
      <w:tr w:rsidR="00CD0724" w:rsidRPr="00AD1068" w14:paraId="42C5A9EE"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64D5BC4B"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测试目的与范围</w:t>
            </w:r>
          </w:p>
        </w:tc>
        <w:tc>
          <w:tcPr>
            <w:tcW w:w="7104" w:type="dxa"/>
            <w:gridSpan w:val="3"/>
            <w:tcBorders>
              <w:top w:val="single" w:sz="4" w:space="0" w:color="auto"/>
              <w:left w:val="single" w:sz="4" w:space="0" w:color="auto"/>
              <w:bottom w:val="single" w:sz="4" w:space="0" w:color="auto"/>
              <w:right w:val="single" w:sz="4" w:space="0" w:color="auto"/>
            </w:tcBorders>
          </w:tcPr>
          <w:p w14:paraId="76A5694D" w14:textId="77777777" w:rsidR="00CD0724" w:rsidRPr="00520DCE" w:rsidRDefault="00CD0724" w:rsidP="0044488B">
            <w:pPr>
              <w:spacing w:line="276" w:lineRule="auto"/>
              <w:ind w:firstLine="0"/>
              <w:rPr>
                <w:rFonts w:ascii="宋体" w:hAnsi="宋体" w:cs="Arial"/>
                <w:sz w:val="22"/>
              </w:rPr>
            </w:pPr>
            <w:r w:rsidRPr="00520DCE">
              <w:rPr>
                <w:rFonts w:ascii="宋体" w:hAnsi="宋体" w:cs="Arial" w:hint="eastAsia"/>
                <w:sz w:val="22"/>
              </w:rPr>
              <w:t>分布式数据库能够设置</w:t>
            </w:r>
            <w:r w:rsidRPr="00520DCE">
              <w:rPr>
                <w:rFonts w:ascii="宋体" w:hAnsi="宋体" w:cs="Arial"/>
                <w:sz w:val="22"/>
              </w:rPr>
              <w:t>账号有效期和密码过期时间</w:t>
            </w:r>
            <w:r w:rsidRPr="00520DCE">
              <w:rPr>
                <w:rFonts w:ascii="宋体" w:hAnsi="宋体" w:cs="Arial" w:hint="eastAsia"/>
                <w:sz w:val="22"/>
              </w:rPr>
              <w:t>，超过有效期的帐户不允许链接数据库，并返回错误</w:t>
            </w:r>
          </w:p>
        </w:tc>
      </w:tr>
      <w:tr w:rsidR="00CD0724" w:rsidRPr="00AD1068" w14:paraId="1A644B2E"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414EC26"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预置条件</w:t>
            </w:r>
          </w:p>
        </w:tc>
        <w:tc>
          <w:tcPr>
            <w:tcW w:w="7104" w:type="dxa"/>
            <w:gridSpan w:val="3"/>
            <w:tcBorders>
              <w:top w:val="single" w:sz="4" w:space="0" w:color="auto"/>
              <w:left w:val="single" w:sz="4" w:space="0" w:color="auto"/>
              <w:bottom w:val="single" w:sz="4" w:space="0" w:color="auto"/>
              <w:right w:val="single" w:sz="4" w:space="0" w:color="auto"/>
            </w:tcBorders>
          </w:tcPr>
          <w:p w14:paraId="21B43BBB" w14:textId="77777777" w:rsidR="00CD0724" w:rsidRPr="00520DCE" w:rsidRDefault="00CD0724" w:rsidP="00125A65">
            <w:pPr>
              <w:snapToGrid w:val="0"/>
              <w:spacing w:line="276" w:lineRule="auto"/>
              <w:rPr>
                <w:rFonts w:ascii="宋体" w:hAnsi="宋体" w:cs="Arial"/>
                <w:sz w:val="22"/>
              </w:rPr>
            </w:pPr>
            <w:r w:rsidRPr="00520DCE">
              <w:rPr>
                <w:rFonts w:ascii="宋体" w:hAnsi="宋体" w:cs="Arial" w:hint="eastAsia"/>
                <w:sz w:val="22"/>
              </w:rPr>
              <w:t>启动分布式数据库服务</w:t>
            </w:r>
          </w:p>
        </w:tc>
      </w:tr>
      <w:tr w:rsidR="00CD0724" w:rsidRPr="00AD1068" w14:paraId="1581E6A3"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4A4D9D0"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测试过程</w:t>
            </w:r>
          </w:p>
        </w:tc>
        <w:tc>
          <w:tcPr>
            <w:tcW w:w="7104" w:type="dxa"/>
            <w:gridSpan w:val="3"/>
            <w:tcBorders>
              <w:top w:val="single" w:sz="4" w:space="0" w:color="auto"/>
              <w:left w:val="single" w:sz="4" w:space="0" w:color="auto"/>
              <w:bottom w:val="single" w:sz="4" w:space="0" w:color="auto"/>
              <w:right w:val="single" w:sz="4" w:space="0" w:color="auto"/>
            </w:tcBorders>
          </w:tcPr>
          <w:p w14:paraId="1344B996" w14:textId="77777777" w:rsidR="00CD0724" w:rsidRPr="00520DCE" w:rsidRDefault="00CD0724" w:rsidP="0044488B">
            <w:pPr>
              <w:spacing w:line="276" w:lineRule="auto"/>
              <w:ind w:firstLine="0"/>
              <w:rPr>
                <w:rFonts w:ascii="宋体" w:hAnsi="宋体" w:cs="Arial"/>
                <w:sz w:val="22"/>
              </w:rPr>
            </w:pPr>
            <w:bookmarkStart w:id="782" w:name="OLE_LINK18"/>
            <w:bookmarkStart w:id="783" w:name="OLE_LINK19"/>
            <w:r w:rsidRPr="00520DCE">
              <w:rPr>
                <w:rFonts w:ascii="宋体" w:hAnsi="宋体" w:cs="Arial" w:hint="eastAsia"/>
                <w:sz w:val="22"/>
              </w:rPr>
              <w:t>1. 在分布式数据库上创建用户，并设置用户帐号有效期为3天，修改服务器的系统时间，调整为5天后，通过客户端连接分布式数据库；</w:t>
            </w:r>
          </w:p>
          <w:bookmarkEnd w:id="782"/>
          <w:bookmarkEnd w:id="783"/>
          <w:p w14:paraId="4E906BBC" w14:textId="77777777" w:rsidR="00CD0724" w:rsidRPr="00520DCE" w:rsidRDefault="00CD0724" w:rsidP="0044488B">
            <w:pPr>
              <w:spacing w:line="276" w:lineRule="auto"/>
              <w:ind w:firstLine="0"/>
              <w:rPr>
                <w:rFonts w:ascii="宋体" w:hAnsi="宋体" w:cs="Arial"/>
                <w:sz w:val="22"/>
              </w:rPr>
            </w:pPr>
            <w:r w:rsidRPr="00520DCE">
              <w:rPr>
                <w:rFonts w:ascii="宋体" w:hAnsi="宋体" w:cs="Arial" w:hint="eastAsia"/>
                <w:sz w:val="22"/>
              </w:rPr>
              <w:t>2. 在分布式数据库上创建用户，并设置用户密码过期为30天，修改服务器的系统时间，调整为40天后，通过客户端连接分布式数据库；</w:t>
            </w:r>
          </w:p>
        </w:tc>
      </w:tr>
      <w:tr w:rsidR="00CD0724" w:rsidRPr="00AD1068" w14:paraId="750248A6"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379BECD" w14:textId="77777777" w:rsidR="00CD0724" w:rsidRPr="00520DCE" w:rsidRDefault="00CD0724" w:rsidP="00125A65">
            <w:pPr>
              <w:spacing w:line="276" w:lineRule="auto"/>
              <w:ind w:firstLine="66"/>
              <w:rPr>
                <w:rFonts w:ascii="宋体" w:hAnsi="宋体" w:cs="Arial"/>
                <w:sz w:val="22"/>
              </w:rPr>
            </w:pPr>
            <w:r w:rsidRPr="00520DCE">
              <w:rPr>
                <w:rFonts w:ascii="宋体" w:hAnsi="宋体" w:cs="Arial" w:hint="eastAsia"/>
                <w:sz w:val="22"/>
              </w:rPr>
              <w:t>预期结果</w:t>
            </w:r>
          </w:p>
        </w:tc>
        <w:tc>
          <w:tcPr>
            <w:tcW w:w="7104" w:type="dxa"/>
            <w:gridSpan w:val="3"/>
            <w:tcBorders>
              <w:top w:val="single" w:sz="4" w:space="0" w:color="auto"/>
              <w:left w:val="single" w:sz="4" w:space="0" w:color="auto"/>
              <w:bottom w:val="single" w:sz="4" w:space="0" w:color="auto"/>
              <w:right w:val="single" w:sz="4" w:space="0" w:color="auto"/>
            </w:tcBorders>
          </w:tcPr>
          <w:p w14:paraId="6099922A" w14:textId="77777777" w:rsidR="00CD0724" w:rsidRPr="00520DCE" w:rsidRDefault="00CD0724" w:rsidP="0044488B">
            <w:pPr>
              <w:ind w:firstLine="0"/>
              <w:rPr>
                <w:rFonts w:ascii="宋体" w:hAnsi="宋体" w:cs="Arial"/>
                <w:sz w:val="22"/>
              </w:rPr>
            </w:pPr>
            <w:r w:rsidRPr="00520DCE">
              <w:rPr>
                <w:rFonts w:ascii="宋体" w:hAnsi="宋体" w:cs="Arial" w:hint="eastAsia"/>
                <w:sz w:val="22"/>
              </w:rPr>
              <w:t xml:space="preserve">1. </w:t>
            </w:r>
            <w:bookmarkStart w:id="784" w:name="OLE_LINK20"/>
            <w:bookmarkStart w:id="785" w:name="OLE_LINK21"/>
            <w:r w:rsidRPr="00520DCE">
              <w:rPr>
                <w:rFonts w:ascii="宋体" w:hAnsi="宋体" w:cs="Arial" w:hint="eastAsia"/>
                <w:sz w:val="22"/>
              </w:rPr>
              <w:t>使用客户端连接分布式数据库失败，并且返回用户帐号过期错误</w:t>
            </w:r>
            <w:bookmarkEnd w:id="784"/>
            <w:bookmarkEnd w:id="785"/>
            <w:r w:rsidRPr="00520DCE">
              <w:rPr>
                <w:rFonts w:ascii="宋体" w:hAnsi="宋体" w:cs="Arial" w:hint="eastAsia"/>
                <w:sz w:val="22"/>
              </w:rPr>
              <w:t>；</w:t>
            </w:r>
          </w:p>
          <w:p w14:paraId="7E895156" w14:textId="77777777" w:rsidR="00CD0724" w:rsidRPr="00520DCE" w:rsidRDefault="00CD0724" w:rsidP="0044488B">
            <w:pPr>
              <w:ind w:firstLine="0"/>
              <w:rPr>
                <w:rFonts w:ascii="宋体" w:hAnsi="宋体" w:cs="Arial"/>
                <w:sz w:val="22"/>
              </w:rPr>
            </w:pPr>
            <w:r w:rsidRPr="00520DCE">
              <w:rPr>
                <w:rFonts w:ascii="宋体" w:hAnsi="宋体" w:cs="Arial" w:hint="eastAsia"/>
                <w:sz w:val="22"/>
              </w:rPr>
              <w:t>2. 使用客户端连接分布式数据库失败，并且返回用户密码有效期过期错误</w:t>
            </w:r>
          </w:p>
        </w:tc>
      </w:tr>
      <w:tr w:rsidR="00CD0724" w:rsidRPr="00AD1068" w14:paraId="2B509294"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73AA049C" w14:textId="77777777" w:rsidR="00CD0724" w:rsidRPr="00AD1068" w:rsidRDefault="00CD0724" w:rsidP="00125A65">
            <w:pPr>
              <w:spacing w:line="276" w:lineRule="auto"/>
              <w:ind w:firstLine="66"/>
              <w:rPr>
                <w:rFonts w:ascii="宋体" w:hAnsi="宋体" w:cs="Arial"/>
                <w:szCs w:val="21"/>
              </w:rPr>
            </w:pPr>
            <w:r w:rsidRPr="00AD1068">
              <w:rPr>
                <w:rFonts w:ascii="宋体" w:hAnsi="宋体" w:cs="Arial" w:hint="eastAsia"/>
                <w:szCs w:val="21"/>
              </w:rPr>
              <w:t>测试结果与结论</w:t>
            </w:r>
          </w:p>
        </w:tc>
        <w:tc>
          <w:tcPr>
            <w:tcW w:w="7104" w:type="dxa"/>
            <w:gridSpan w:val="3"/>
            <w:tcBorders>
              <w:top w:val="single" w:sz="4" w:space="0" w:color="auto"/>
              <w:left w:val="single" w:sz="4" w:space="0" w:color="auto"/>
              <w:bottom w:val="single" w:sz="4" w:space="0" w:color="auto"/>
              <w:right w:val="single" w:sz="4" w:space="0" w:color="auto"/>
            </w:tcBorders>
          </w:tcPr>
          <w:p w14:paraId="5DCA9466"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3FABFF8C"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C7FBBB2" w14:textId="44776651" w:rsidR="00CD0724" w:rsidRPr="00AD1068" w:rsidRDefault="00520DCE" w:rsidP="00520DCE">
            <w:pPr>
              <w:spacing w:line="276" w:lineRule="auto"/>
              <w:ind w:firstLine="66"/>
              <w:rPr>
                <w:rFonts w:ascii="宋体" w:hAnsi="宋体" w:cs="Arial"/>
                <w:szCs w:val="21"/>
              </w:rPr>
            </w:pPr>
            <w:r w:rsidRPr="00A1086E">
              <w:rPr>
                <w:rFonts w:ascii="宋体" w:hAnsi="宋体" w:cs="Arial"/>
                <w:i/>
                <w:color w:val="C00000"/>
                <w:sz w:val="22"/>
              </w:rPr>
              <w:t>A:较好完成，B:基本完成，C:需要改进，D:不可用</w:t>
            </w:r>
          </w:p>
        </w:tc>
      </w:tr>
      <w:tr w:rsidR="00CD0724" w:rsidRPr="00AD1068" w14:paraId="70B18F2F" w14:textId="77777777" w:rsidTr="00125A6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4D13F55B" w14:textId="77777777" w:rsidR="00CD0724" w:rsidRPr="00AD1068" w:rsidRDefault="00CD0724" w:rsidP="00125A65">
            <w:pPr>
              <w:spacing w:line="276" w:lineRule="auto"/>
              <w:ind w:right="113" w:firstLine="66"/>
              <w:rPr>
                <w:rFonts w:ascii="宋体" w:hAnsi="宋体" w:cs="Arial"/>
                <w:szCs w:val="21"/>
              </w:rPr>
            </w:pPr>
            <w:r w:rsidRPr="00AD1068">
              <w:rPr>
                <w:rFonts w:ascii="宋体" w:hAnsi="宋体" w:cs="Arial" w:hint="eastAsia"/>
                <w:szCs w:val="21"/>
              </w:rPr>
              <w:t>备</w:t>
            </w:r>
            <w:r w:rsidRPr="00AD1068">
              <w:rPr>
                <w:rFonts w:ascii="宋体" w:hAnsi="宋体" w:cs="Arial"/>
                <w:szCs w:val="21"/>
              </w:rPr>
              <w:t xml:space="preserve">  </w:t>
            </w:r>
            <w:r w:rsidRPr="00AD1068">
              <w:rPr>
                <w:rFonts w:ascii="宋体" w:hAnsi="宋体" w:cs="Arial" w:hint="eastAsia"/>
                <w:szCs w:val="21"/>
              </w:rPr>
              <w:t>注</w:t>
            </w:r>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11B889BD" w14:textId="77777777" w:rsidR="00CD0724" w:rsidRPr="00AD1068" w:rsidRDefault="00CD0724" w:rsidP="00125A65">
            <w:pPr>
              <w:spacing w:line="276" w:lineRule="auto"/>
              <w:ind w:firstLine="66"/>
              <w:rPr>
                <w:rFonts w:ascii="宋体" w:hAnsi="宋体" w:cs="Arial"/>
                <w:kern w:val="0"/>
                <w:szCs w:val="21"/>
              </w:rPr>
            </w:pPr>
          </w:p>
          <w:p w14:paraId="6F88DDCA" w14:textId="77777777" w:rsidR="00CD0724" w:rsidRPr="00AD1068" w:rsidRDefault="00CD0724" w:rsidP="00125A65">
            <w:pPr>
              <w:spacing w:line="276" w:lineRule="auto"/>
              <w:ind w:firstLine="66"/>
              <w:rPr>
                <w:rFonts w:ascii="宋体" w:hAnsi="宋体" w:cs="Arial"/>
                <w:kern w:val="0"/>
                <w:szCs w:val="21"/>
              </w:rPr>
            </w:pPr>
          </w:p>
        </w:tc>
      </w:tr>
      <w:tr w:rsidR="00CD0724" w:rsidRPr="00AD1068" w14:paraId="63865CB1"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66CEE134" w14:textId="77777777" w:rsidR="00CD0724" w:rsidRPr="00AD1068" w:rsidRDefault="00CD0724" w:rsidP="00125A65">
            <w:pPr>
              <w:spacing w:line="276" w:lineRule="auto"/>
              <w:ind w:right="113" w:firstLine="66"/>
              <w:rPr>
                <w:rFonts w:ascii="宋体" w:hAnsi="宋体" w:cs="Arial"/>
                <w:szCs w:val="21"/>
              </w:rPr>
            </w:pPr>
            <w:r w:rsidRPr="00AD1068">
              <w:rPr>
                <w:rFonts w:ascii="宋体" w:hAnsi="宋体" w:cs="Arial" w:hint="eastAsia"/>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29A26DB8" w14:textId="77777777" w:rsidR="00CD0724" w:rsidRPr="00AD1068" w:rsidRDefault="00CD0724" w:rsidP="00125A65">
            <w:pPr>
              <w:spacing w:line="276" w:lineRule="auto"/>
              <w:ind w:firstLine="66"/>
              <w:rPr>
                <w:rFonts w:ascii="宋体" w:hAnsi="宋体" w:cs="Arial"/>
                <w:szCs w:val="21"/>
              </w:rPr>
            </w:pPr>
          </w:p>
        </w:tc>
        <w:tc>
          <w:tcPr>
            <w:tcW w:w="1245" w:type="dxa"/>
            <w:tcBorders>
              <w:top w:val="single" w:sz="4" w:space="0" w:color="auto"/>
              <w:left w:val="single" w:sz="4" w:space="0" w:color="auto"/>
              <w:bottom w:val="single" w:sz="4" w:space="0" w:color="auto"/>
              <w:right w:val="single" w:sz="4" w:space="0" w:color="auto"/>
            </w:tcBorders>
            <w:hideMark/>
          </w:tcPr>
          <w:p w14:paraId="5757FFEA" w14:textId="77777777" w:rsidR="00CD0724" w:rsidRPr="00AD1068" w:rsidRDefault="00CD0724" w:rsidP="00125A65">
            <w:pPr>
              <w:spacing w:line="276" w:lineRule="auto"/>
              <w:ind w:right="113" w:firstLine="66"/>
              <w:rPr>
                <w:rFonts w:ascii="宋体" w:hAnsi="宋体" w:cs="Arial"/>
                <w:szCs w:val="21"/>
              </w:rPr>
            </w:pPr>
            <w:r w:rsidRPr="00AD1068">
              <w:rPr>
                <w:rFonts w:ascii="宋体" w:hAnsi="宋体" w:cs="Arial" w:hint="eastAsia"/>
                <w:szCs w:val="21"/>
              </w:rPr>
              <w:t>测试日期</w:t>
            </w:r>
          </w:p>
        </w:tc>
        <w:tc>
          <w:tcPr>
            <w:tcW w:w="2977" w:type="dxa"/>
            <w:tcBorders>
              <w:top w:val="single" w:sz="4" w:space="0" w:color="auto"/>
              <w:left w:val="single" w:sz="4" w:space="0" w:color="auto"/>
              <w:bottom w:val="single" w:sz="4" w:space="0" w:color="auto"/>
              <w:right w:val="single" w:sz="4" w:space="0" w:color="auto"/>
            </w:tcBorders>
          </w:tcPr>
          <w:p w14:paraId="66018634" w14:textId="77777777" w:rsidR="00CD0724" w:rsidRPr="00AD1068" w:rsidRDefault="00CD0724" w:rsidP="00125A65">
            <w:pPr>
              <w:spacing w:beforeLines="50" w:before="156" w:line="276" w:lineRule="auto"/>
              <w:ind w:firstLine="66"/>
              <w:rPr>
                <w:rFonts w:ascii="宋体" w:hAnsi="宋体" w:cs="Arial"/>
                <w:szCs w:val="21"/>
              </w:rPr>
            </w:pPr>
          </w:p>
        </w:tc>
      </w:tr>
    </w:tbl>
    <w:p w14:paraId="47593682" w14:textId="26C8C4C5" w:rsidR="00AA7A09" w:rsidRDefault="00AA7A09" w:rsidP="009777BE">
      <w:pPr>
        <w:pStyle w:val="30"/>
        <w:numPr>
          <w:ilvl w:val="2"/>
          <w:numId w:val="2"/>
        </w:numPr>
        <w:ind w:left="709" w:hanging="640"/>
      </w:pPr>
      <w:bookmarkStart w:id="786" w:name="_Toc475119164"/>
      <w:r>
        <w:t>S</w:t>
      </w:r>
      <w:r>
        <w:rPr>
          <w:rFonts w:hint="eastAsia"/>
        </w:rPr>
        <w:t>QL</w:t>
      </w:r>
      <w:ins w:id="787" w:author="zhan li" w:date="2017-03-09T15:50:00Z">
        <w:r w:rsidR="009B14B5">
          <w:rPr>
            <w:rFonts w:hint="eastAsia"/>
          </w:rPr>
          <w:t>审计</w:t>
        </w:r>
      </w:ins>
      <w:del w:id="788" w:author="zhan li" w:date="2017-03-09T15:50:00Z">
        <w:r w:rsidDel="009B14B5">
          <w:rPr>
            <w:rFonts w:hint="eastAsia"/>
          </w:rPr>
          <w:delText>拦截</w:delText>
        </w:r>
      </w:del>
      <w:bookmarkEnd w:id="786"/>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AA7A09" w:rsidRPr="00DB7907" w14:paraId="3F60FDE0"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448CEDD2"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用例名称</w:t>
            </w:r>
          </w:p>
        </w:tc>
        <w:tc>
          <w:tcPr>
            <w:tcW w:w="7104" w:type="dxa"/>
            <w:gridSpan w:val="3"/>
            <w:tcBorders>
              <w:top w:val="single" w:sz="4" w:space="0" w:color="auto"/>
              <w:left w:val="single" w:sz="4" w:space="0" w:color="auto"/>
              <w:bottom w:val="single" w:sz="4" w:space="0" w:color="auto"/>
              <w:right w:val="single" w:sz="4" w:space="0" w:color="auto"/>
            </w:tcBorders>
          </w:tcPr>
          <w:p w14:paraId="6D8C6DE6" w14:textId="5E76972A" w:rsidR="00AA7A09" w:rsidRPr="00DB7907" w:rsidRDefault="00AA7A09" w:rsidP="00125A65">
            <w:pPr>
              <w:spacing w:line="276" w:lineRule="auto"/>
              <w:ind w:firstLine="66"/>
              <w:rPr>
                <w:rFonts w:ascii="宋体" w:hAnsi="宋体" w:cs="Arial"/>
                <w:sz w:val="22"/>
              </w:rPr>
            </w:pPr>
            <w:r w:rsidRPr="00DB7907">
              <w:rPr>
                <w:rFonts w:ascii="宋体" w:hAnsi="宋体" w:cs="Arial"/>
                <w:sz w:val="22"/>
              </w:rPr>
              <w:t>SQL</w:t>
            </w:r>
            <w:ins w:id="789" w:author="zhan li" w:date="2017-03-09T15:50:00Z">
              <w:r w:rsidR="009B14B5">
                <w:rPr>
                  <w:rFonts w:ascii="宋体" w:hAnsi="宋体" w:cs="Arial" w:hint="eastAsia"/>
                  <w:sz w:val="22"/>
                </w:rPr>
                <w:t>审计</w:t>
              </w:r>
            </w:ins>
            <w:del w:id="790" w:author="zhan li" w:date="2017-03-09T15:50:00Z">
              <w:r w:rsidRPr="00DB7907" w:rsidDel="009B14B5">
                <w:rPr>
                  <w:rFonts w:ascii="宋体" w:hAnsi="宋体" w:cs="Arial" w:hint="eastAsia"/>
                  <w:sz w:val="22"/>
                </w:rPr>
                <w:delText>拦截测试</w:delText>
              </w:r>
            </w:del>
          </w:p>
        </w:tc>
      </w:tr>
      <w:tr w:rsidR="00AA7A09" w:rsidRPr="00DB7907" w14:paraId="7F37962E" w14:textId="77777777" w:rsidTr="00125A65">
        <w:trPr>
          <w:cantSplit/>
          <w:trHeight w:val="325"/>
        </w:trPr>
        <w:tc>
          <w:tcPr>
            <w:tcW w:w="1260" w:type="dxa"/>
            <w:tcBorders>
              <w:top w:val="single" w:sz="4" w:space="0" w:color="auto"/>
              <w:left w:val="single" w:sz="4" w:space="0" w:color="auto"/>
              <w:bottom w:val="single" w:sz="4" w:space="0" w:color="auto"/>
              <w:right w:val="single" w:sz="4" w:space="0" w:color="auto"/>
            </w:tcBorders>
          </w:tcPr>
          <w:p w14:paraId="06F854D1"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权值</w:t>
            </w:r>
          </w:p>
        </w:tc>
        <w:tc>
          <w:tcPr>
            <w:tcW w:w="7104" w:type="dxa"/>
            <w:gridSpan w:val="3"/>
            <w:tcBorders>
              <w:top w:val="single" w:sz="4" w:space="0" w:color="auto"/>
              <w:left w:val="single" w:sz="4" w:space="0" w:color="auto"/>
              <w:bottom w:val="single" w:sz="4" w:space="0" w:color="auto"/>
              <w:right w:val="single" w:sz="4" w:space="0" w:color="auto"/>
            </w:tcBorders>
          </w:tcPr>
          <w:p w14:paraId="7FDA929D"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核心</w:t>
            </w:r>
          </w:p>
        </w:tc>
      </w:tr>
      <w:tr w:rsidR="00AA7A09" w:rsidRPr="00DB7907" w14:paraId="14F7B0F0"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2895A60"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测试目的与范围</w:t>
            </w:r>
          </w:p>
        </w:tc>
        <w:tc>
          <w:tcPr>
            <w:tcW w:w="7104" w:type="dxa"/>
            <w:gridSpan w:val="3"/>
            <w:tcBorders>
              <w:top w:val="single" w:sz="4" w:space="0" w:color="auto"/>
              <w:left w:val="single" w:sz="4" w:space="0" w:color="auto"/>
              <w:bottom w:val="single" w:sz="4" w:space="0" w:color="auto"/>
              <w:right w:val="single" w:sz="4" w:space="0" w:color="auto"/>
            </w:tcBorders>
          </w:tcPr>
          <w:p w14:paraId="3A5CCB80" w14:textId="72C862BC" w:rsidR="00AA7A09" w:rsidRPr="00520DCE" w:rsidRDefault="009B14B5" w:rsidP="007F259E">
            <w:pPr>
              <w:spacing w:line="276" w:lineRule="auto"/>
              <w:ind w:firstLine="0"/>
              <w:rPr>
                <w:rFonts w:ascii="宋体" w:hAnsi="宋体" w:cs="Arial"/>
                <w:sz w:val="22"/>
              </w:rPr>
            </w:pPr>
            <w:ins w:id="791" w:author="zhan li" w:date="2017-03-09T15:56:00Z">
              <w:r>
                <w:rPr>
                  <w:rFonts w:ascii="宋体" w:hAnsi="宋体" w:cs="Arial" w:hint="eastAsia"/>
                  <w:sz w:val="22"/>
                </w:rPr>
                <w:t>根据审计规则对SQL</w:t>
              </w:r>
            </w:ins>
            <w:ins w:id="792" w:author="zhan li" w:date="2017-03-09T15:58:00Z">
              <w:r>
                <w:rPr>
                  <w:rFonts w:ascii="宋体" w:hAnsi="宋体" w:cs="Arial" w:hint="eastAsia"/>
                  <w:sz w:val="22"/>
                </w:rPr>
                <w:t>进行拦截</w:t>
              </w:r>
            </w:ins>
            <w:ins w:id="793" w:author="zhan li" w:date="2017-03-09T15:59:00Z">
              <w:r w:rsidR="00125815">
                <w:rPr>
                  <w:rFonts w:ascii="宋体" w:hAnsi="宋体" w:cs="Arial" w:hint="eastAsia"/>
                  <w:sz w:val="22"/>
                </w:rPr>
                <w:t>或输出审计报告，审计内容包括(</w:t>
              </w:r>
              <w:r w:rsidR="00125815">
                <w:rPr>
                  <w:rFonts w:ascii="宋体" w:hAnsi="宋体" w:cs="Arial"/>
                  <w:sz w:val="22"/>
                </w:rPr>
                <w:t>select *</w:t>
              </w:r>
              <w:r w:rsidR="00125815">
                <w:rPr>
                  <w:rFonts w:ascii="宋体" w:hAnsi="宋体" w:cs="Arial" w:hint="eastAsia"/>
                  <w:sz w:val="22"/>
                </w:rPr>
                <w:t>语句、delete/update</w:t>
              </w:r>
            </w:ins>
            <w:ins w:id="794" w:author="zhan li" w:date="2017-03-09T16:00:00Z">
              <w:r w:rsidR="00125815">
                <w:rPr>
                  <w:rFonts w:ascii="宋体" w:hAnsi="宋体" w:cs="Arial" w:hint="eastAsia"/>
                  <w:sz w:val="22"/>
                </w:rPr>
                <w:t>语句不带where条件、delete/update语句带有</w:t>
              </w:r>
            </w:ins>
            <w:ins w:id="795" w:author="zhan li" w:date="2017-03-09T16:01:00Z">
              <w:r w:rsidR="00125815">
                <w:rPr>
                  <w:rFonts w:ascii="宋体" w:hAnsi="宋体" w:cs="Arial" w:hint="eastAsia"/>
                  <w:sz w:val="22"/>
                </w:rPr>
                <w:t>order by,limit条件</w:t>
              </w:r>
            </w:ins>
            <w:ins w:id="796" w:author="zhan li" w:date="2017-03-09T16:02:00Z">
              <w:r w:rsidR="00125815">
                <w:rPr>
                  <w:rFonts w:ascii="宋体" w:hAnsi="宋体" w:cs="Arial" w:hint="eastAsia"/>
                  <w:sz w:val="22"/>
                </w:rPr>
                <w:t>、</w:t>
              </w:r>
            </w:ins>
            <w:ins w:id="797" w:author="zhan li" w:date="2017-03-09T16:04:00Z">
              <w:r w:rsidR="00125815">
                <w:rPr>
                  <w:rFonts w:ascii="宋体" w:hAnsi="宋体" w:cs="Arial" w:hint="eastAsia"/>
                  <w:sz w:val="22"/>
                </w:rPr>
                <w:t>select</w:t>
              </w:r>
            </w:ins>
            <w:ins w:id="798" w:author="zhan li" w:date="2017-03-09T16:05:00Z">
              <w:r w:rsidR="00125815">
                <w:rPr>
                  <w:rFonts w:ascii="宋体" w:hAnsi="宋体" w:cs="Arial" w:hint="eastAsia"/>
                  <w:sz w:val="22"/>
                </w:rPr>
                <w:t>记录数过多</w:t>
              </w:r>
              <w:r w:rsidR="002D129E">
                <w:rPr>
                  <w:rFonts w:ascii="宋体" w:hAnsi="宋体" w:cs="Arial" w:hint="eastAsia"/>
                  <w:sz w:val="22"/>
                </w:rPr>
                <w:t>、</w:t>
              </w:r>
            </w:ins>
            <w:ins w:id="799" w:author="zhan li" w:date="2017-03-09T16:12:00Z">
              <w:r w:rsidR="002D129E">
                <w:rPr>
                  <w:rFonts w:ascii="宋体" w:hAnsi="宋体" w:cs="Arial" w:hint="eastAsia"/>
                  <w:sz w:val="22"/>
                </w:rPr>
                <w:t>语句执行时间过长、</w:t>
              </w:r>
            </w:ins>
            <w:ins w:id="800" w:author="zhan li" w:date="2017-03-09T16:16:00Z">
              <w:r w:rsidR="002D129E">
                <w:rPr>
                  <w:rFonts w:ascii="宋体" w:hAnsi="宋体" w:cs="Arial" w:hint="eastAsia"/>
                  <w:sz w:val="22"/>
                </w:rPr>
                <w:t>trun</w:t>
              </w:r>
              <w:r w:rsidR="002D129E">
                <w:rPr>
                  <w:rFonts w:ascii="宋体" w:hAnsi="宋体" w:cs="Arial"/>
                  <w:sz w:val="22"/>
                </w:rPr>
                <w:t>cate</w:t>
              </w:r>
              <w:r w:rsidR="002D129E">
                <w:rPr>
                  <w:rFonts w:ascii="宋体" w:hAnsi="宋体" w:cs="Arial" w:hint="eastAsia"/>
                  <w:sz w:val="22"/>
                </w:rPr>
                <w:t>语句、跨库更新、</w:t>
              </w:r>
            </w:ins>
            <w:ins w:id="801" w:author="zhan li" w:date="2017-03-09T16:05:00Z">
              <w:r w:rsidR="002D129E">
                <w:rPr>
                  <w:rFonts w:ascii="宋体" w:hAnsi="宋体" w:cs="Arial" w:hint="eastAsia"/>
                  <w:sz w:val="22"/>
                </w:rPr>
                <w:t>DDL</w:t>
              </w:r>
              <w:r w:rsidR="00125815">
                <w:rPr>
                  <w:rFonts w:ascii="宋体" w:hAnsi="宋体" w:cs="Arial" w:hint="eastAsia"/>
                  <w:sz w:val="22"/>
                </w:rPr>
                <w:t>语句校验</w:t>
              </w:r>
            </w:ins>
            <w:ins w:id="802" w:author="zhan li" w:date="2017-03-09T16:13:00Z">
              <w:r w:rsidR="002D129E">
                <w:rPr>
                  <w:rFonts w:ascii="宋体" w:hAnsi="宋体" w:cs="Arial" w:hint="eastAsia"/>
                  <w:sz w:val="22"/>
                </w:rPr>
                <w:t>等</w:t>
              </w:r>
            </w:ins>
            <w:ins w:id="803" w:author="zhan li" w:date="2017-03-09T15:59:00Z">
              <w:r w:rsidR="00125815">
                <w:rPr>
                  <w:rFonts w:ascii="宋体" w:hAnsi="宋体" w:cs="Arial" w:hint="eastAsia"/>
                  <w:sz w:val="22"/>
                </w:rPr>
                <w:t>)</w:t>
              </w:r>
            </w:ins>
            <w:del w:id="804" w:author="zhan li" w:date="2017-03-09T15:53:00Z">
              <w:r w:rsidR="00AA7A09" w:rsidRPr="00520DCE" w:rsidDel="009B14B5">
                <w:rPr>
                  <w:rFonts w:ascii="宋体" w:hAnsi="宋体" w:cs="Arial" w:hint="eastAsia"/>
                  <w:sz w:val="22"/>
                </w:rPr>
                <w:delText>测试组件的sql</w:delText>
              </w:r>
            </w:del>
            <w:del w:id="805" w:author="zhan li" w:date="2017-03-09T15:50:00Z">
              <w:r w:rsidR="00AA7A09" w:rsidRPr="00520DCE" w:rsidDel="009B14B5">
                <w:rPr>
                  <w:rFonts w:ascii="宋体" w:hAnsi="宋体" w:cs="Arial" w:hint="eastAsia"/>
                  <w:sz w:val="22"/>
                </w:rPr>
                <w:delText>拦截功能</w:delText>
              </w:r>
            </w:del>
          </w:p>
        </w:tc>
      </w:tr>
      <w:tr w:rsidR="00AA7A09" w:rsidRPr="00DB7907" w14:paraId="705C4222"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7D4BACF1"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预置条件</w:t>
            </w:r>
          </w:p>
        </w:tc>
        <w:tc>
          <w:tcPr>
            <w:tcW w:w="7104" w:type="dxa"/>
            <w:gridSpan w:val="3"/>
            <w:tcBorders>
              <w:top w:val="single" w:sz="4" w:space="0" w:color="auto"/>
              <w:left w:val="single" w:sz="4" w:space="0" w:color="auto"/>
              <w:bottom w:val="single" w:sz="4" w:space="0" w:color="auto"/>
              <w:right w:val="single" w:sz="4" w:space="0" w:color="auto"/>
            </w:tcBorders>
          </w:tcPr>
          <w:p w14:paraId="26F01264" w14:textId="64C1D4EF" w:rsidR="007F259E" w:rsidRPr="00CB5FCF" w:rsidRDefault="006E57BE" w:rsidP="007F259E">
            <w:pPr>
              <w:numPr>
                <w:ilvl w:val="0"/>
                <w:numId w:val="113"/>
              </w:numPr>
              <w:snapToGrid w:val="0"/>
              <w:spacing w:line="160" w:lineRule="atLeast"/>
              <w:rPr>
                <w:rFonts w:ascii="宋体" w:hAnsi="宋体" w:cs="Arial"/>
                <w:color w:val="FF0000"/>
                <w:sz w:val="22"/>
              </w:rPr>
            </w:pPr>
            <w:r w:rsidRPr="00CB5FCF">
              <w:rPr>
                <w:rFonts w:ascii="宋体" w:hAnsi="宋体" w:cs="Arial" w:hint="eastAsia"/>
                <w:color w:val="FF0000"/>
                <w:sz w:val="22"/>
              </w:rPr>
              <w:t>用例</w:t>
            </w:r>
            <w:r w:rsidRPr="00CB5FCF">
              <w:rPr>
                <w:rFonts w:ascii="宋体" w:hAnsi="宋体" w:cs="Arial"/>
                <w:color w:val="FF0000"/>
                <w:sz w:val="22"/>
              </w:rPr>
              <w:t>4.1.</w:t>
            </w:r>
            <w:r w:rsidR="00164EEB" w:rsidRPr="00164EEB">
              <w:rPr>
                <w:rFonts w:ascii="宋体" w:hAnsi="宋体" w:cs="Arial"/>
                <w:color w:val="00B0F0"/>
                <w:sz w:val="22"/>
              </w:rPr>
              <w:t>2</w:t>
            </w:r>
            <w:ins w:id="806" w:author="shi wei" w:date="2017-03-09T14:36:00Z">
              <w:r w:rsidR="0083181C">
                <w:rPr>
                  <w:rFonts w:ascii="宋体" w:hAnsi="宋体" w:cs="Arial" w:hint="eastAsia"/>
                  <w:color w:val="00B0F0"/>
                  <w:sz w:val="22"/>
                </w:rPr>
                <w:t>中的库表已存在</w:t>
              </w:r>
              <w:r w:rsidR="0083181C" w:rsidRPr="00CB5FCF" w:rsidDel="0083181C">
                <w:rPr>
                  <w:rFonts w:ascii="宋体" w:hAnsi="宋体" w:cs="Arial"/>
                  <w:color w:val="FF0000"/>
                  <w:sz w:val="22"/>
                </w:rPr>
                <w:t xml:space="preserve"> </w:t>
              </w:r>
            </w:ins>
            <w:del w:id="807" w:author="shi wei" w:date="2017-03-09T14:36:00Z">
              <w:r w:rsidRPr="00CB5FCF" w:rsidDel="0083181C">
                <w:rPr>
                  <w:rFonts w:ascii="宋体" w:hAnsi="宋体" w:cs="Arial"/>
                  <w:color w:val="FF0000"/>
                  <w:sz w:val="22"/>
                </w:rPr>
                <w:delText>已成功执行</w:delText>
              </w:r>
            </w:del>
          </w:p>
          <w:p w14:paraId="59536BD2" w14:textId="7A5B4BEF" w:rsidR="00AA7A09" w:rsidRPr="007F259E" w:rsidRDefault="006E57BE" w:rsidP="007F259E">
            <w:pPr>
              <w:numPr>
                <w:ilvl w:val="0"/>
                <w:numId w:val="113"/>
              </w:numPr>
              <w:snapToGrid w:val="0"/>
              <w:spacing w:line="160" w:lineRule="atLeast"/>
              <w:rPr>
                <w:rFonts w:ascii="宋体" w:hAnsi="宋体" w:cs="Arial"/>
                <w:sz w:val="22"/>
              </w:rPr>
            </w:pPr>
            <w:r>
              <w:rPr>
                <w:rFonts w:ascii="宋体" w:hAnsi="宋体" w:cs="Arial" w:hint="eastAsia"/>
                <w:sz w:val="22"/>
              </w:rPr>
              <w:t>分片表customer中有5条记录</w:t>
            </w:r>
          </w:p>
        </w:tc>
      </w:tr>
      <w:tr w:rsidR="00AA7A09" w:rsidRPr="00DB7907" w14:paraId="053CF726"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1E62134E"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lastRenderedPageBreak/>
              <w:t>测试过程</w:t>
            </w:r>
          </w:p>
        </w:tc>
        <w:tc>
          <w:tcPr>
            <w:tcW w:w="7104" w:type="dxa"/>
            <w:gridSpan w:val="3"/>
            <w:tcBorders>
              <w:top w:val="single" w:sz="4" w:space="0" w:color="auto"/>
              <w:left w:val="single" w:sz="4" w:space="0" w:color="auto"/>
              <w:bottom w:val="single" w:sz="4" w:space="0" w:color="auto"/>
              <w:right w:val="single" w:sz="4" w:space="0" w:color="auto"/>
            </w:tcBorders>
          </w:tcPr>
          <w:p w14:paraId="3FF1CC8B" w14:textId="1ED895B4" w:rsidR="006E57BE" w:rsidRPr="00CB5FCF" w:rsidRDefault="006E57BE" w:rsidP="00CB5FCF">
            <w:pPr>
              <w:pStyle w:val="ab"/>
              <w:numPr>
                <w:ilvl w:val="3"/>
                <w:numId w:val="113"/>
              </w:numPr>
              <w:tabs>
                <w:tab w:val="clear" w:pos="1680"/>
              </w:tabs>
              <w:spacing w:line="276" w:lineRule="auto"/>
              <w:ind w:left="359" w:firstLineChars="0"/>
              <w:rPr>
                <w:rFonts w:ascii="宋体" w:hAnsi="宋体" w:cs="Arial"/>
                <w:color w:val="FF0000"/>
                <w:sz w:val="22"/>
              </w:rPr>
            </w:pPr>
            <w:del w:id="808" w:author="shi wei" w:date="2017-03-09T14:37:00Z">
              <w:r w:rsidRPr="00CB5FCF" w:rsidDel="00EE0B2C">
                <w:rPr>
                  <w:rFonts w:ascii="宋体" w:hAnsi="宋体" w:cs="Arial" w:hint="eastAsia"/>
                  <w:color w:val="FF0000"/>
                  <w:sz w:val="22"/>
                </w:rPr>
                <w:delText>在</w:delText>
              </w:r>
              <w:r w:rsidR="00203D0F" w:rsidRPr="00203D0F" w:rsidDel="00EE0B2C">
                <w:rPr>
                  <w:rFonts w:ascii="宋体" w:hAnsi="宋体" w:cs="Arial" w:hint="eastAsia"/>
                  <w:color w:val="00B0F0"/>
                  <w:sz w:val="22"/>
                </w:rPr>
                <w:delText>管理平台</w:delText>
              </w:r>
              <w:r w:rsidRPr="00CB5FCF" w:rsidDel="00EE0B2C">
                <w:rPr>
                  <w:rFonts w:ascii="宋体" w:hAnsi="宋体" w:cs="Arial" w:hint="eastAsia"/>
                  <w:color w:val="FF0000"/>
                  <w:sz w:val="22"/>
                </w:rPr>
                <w:delText>上</w:delText>
              </w:r>
            </w:del>
            <w:r w:rsidRPr="00CB5FCF">
              <w:rPr>
                <w:rFonts w:ascii="宋体" w:hAnsi="宋体" w:cs="Arial" w:hint="eastAsia"/>
                <w:color w:val="FF0000"/>
                <w:sz w:val="22"/>
              </w:rPr>
              <w:t>配置</w:t>
            </w:r>
            <w:r w:rsidRPr="00CB5FCF">
              <w:rPr>
                <w:rFonts w:ascii="宋体" w:hAnsi="宋体" w:cs="Arial"/>
                <w:color w:val="FF0000"/>
                <w:sz w:val="22"/>
              </w:rPr>
              <w:t>SQL</w:t>
            </w:r>
            <w:ins w:id="809" w:author="zhan li" w:date="2017-03-09T16:08:00Z">
              <w:r w:rsidR="00EC4510">
                <w:rPr>
                  <w:rFonts w:ascii="宋体" w:hAnsi="宋体" w:cs="Arial" w:hint="eastAsia"/>
                  <w:color w:val="FF0000"/>
                  <w:sz w:val="22"/>
                </w:rPr>
                <w:t>审计</w:t>
              </w:r>
            </w:ins>
            <w:del w:id="810" w:author="zhan li" w:date="2017-03-09T16:08:00Z">
              <w:r w:rsidRPr="00CB5FCF" w:rsidDel="00EC4510">
                <w:rPr>
                  <w:rFonts w:ascii="宋体" w:hAnsi="宋体" w:cs="Arial"/>
                  <w:color w:val="FF0000"/>
                  <w:sz w:val="22"/>
                </w:rPr>
                <w:delText>拦截</w:delText>
              </w:r>
            </w:del>
            <w:r w:rsidRPr="00CB5FCF">
              <w:rPr>
                <w:rFonts w:ascii="宋体" w:hAnsi="宋体" w:cs="Arial"/>
                <w:color w:val="FF0000"/>
                <w:sz w:val="22"/>
              </w:rPr>
              <w:t>规则为select返回的记录数不</w:t>
            </w:r>
            <w:r w:rsidRPr="00CB5FCF">
              <w:rPr>
                <w:rFonts w:ascii="宋体" w:hAnsi="宋体" w:cs="Arial" w:hint="eastAsia"/>
                <w:color w:val="FF0000"/>
                <w:sz w:val="22"/>
              </w:rPr>
              <w:t>超过</w:t>
            </w:r>
            <w:r w:rsidRPr="00CB5FCF">
              <w:rPr>
                <w:rFonts w:ascii="宋体" w:hAnsi="宋体" w:cs="Arial"/>
                <w:color w:val="FF0000"/>
                <w:sz w:val="22"/>
              </w:rPr>
              <w:t>4条</w:t>
            </w:r>
            <w:r w:rsidR="0050559F" w:rsidRPr="00CB5FCF">
              <w:rPr>
                <w:rFonts w:ascii="宋体" w:hAnsi="宋体" w:cs="Arial" w:hint="eastAsia"/>
                <w:color w:val="FF0000"/>
                <w:sz w:val="22"/>
              </w:rPr>
              <w:t>，</w:t>
            </w:r>
            <w:r w:rsidRPr="00CB5FCF">
              <w:rPr>
                <w:rFonts w:ascii="宋体" w:hAnsi="宋体" w:cs="Arial" w:hint="eastAsia"/>
                <w:color w:val="FF0000"/>
                <w:sz w:val="22"/>
              </w:rPr>
              <w:t>拦截方式为拒绝；</w:t>
            </w:r>
          </w:p>
          <w:p w14:paraId="55D549BC" w14:textId="583F6DDA" w:rsidR="006E57BE" w:rsidRPr="00CB5FCF" w:rsidRDefault="006E57BE" w:rsidP="00CB5FCF">
            <w:pPr>
              <w:pStyle w:val="ab"/>
              <w:numPr>
                <w:ilvl w:val="3"/>
                <w:numId w:val="113"/>
              </w:numPr>
              <w:tabs>
                <w:tab w:val="clear" w:pos="1680"/>
              </w:tabs>
              <w:spacing w:line="276" w:lineRule="auto"/>
              <w:ind w:left="359" w:firstLineChars="0"/>
              <w:rPr>
                <w:rFonts w:ascii="宋体" w:hAnsi="宋体" w:cs="Arial"/>
                <w:color w:val="FF0000"/>
                <w:sz w:val="22"/>
              </w:rPr>
            </w:pPr>
            <w:r w:rsidRPr="00CB5FCF">
              <w:rPr>
                <w:rFonts w:ascii="宋体" w:hAnsi="宋体" w:cs="Arial" w:hint="eastAsia"/>
                <w:color w:val="FF0000"/>
                <w:sz w:val="22"/>
              </w:rPr>
              <w:t>在中间件的的逻辑库</w:t>
            </w:r>
            <w:r w:rsidR="00203D0F" w:rsidRPr="00203D0F">
              <w:rPr>
                <w:rFonts w:ascii="宋体" w:hAnsi="宋体" w:cs="Arial" w:hint="eastAsia"/>
                <w:color w:val="00B0F0"/>
                <w:sz w:val="22"/>
              </w:rPr>
              <w:t>bss_</w:t>
            </w:r>
            <w:r w:rsidR="00203D0F" w:rsidRPr="00203D0F">
              <w:rPr>
                <w:rFonts w:ascii="宋体" w:hAnsi="宋体" w:cs="Arial"/>
                <w:color w:val="00B0F0"/>
                <w:sz w:val="22"/>
              </w:rPr>
              <w:t>crm_test</w:t>
            </w:r>
            <w:r w:rsidRPr="00CB5FCF">
              <w:rPr>
                <w:rFonts w:ascii="宋体" w:hAnsi="宋体" w:cs="Arial"/>
                <w:color w:val="FF0000"/>
                <w:sz w:val="22"/>
              </w:rPr>
              <w:t>的表customer</w:t>
            </w:r>
            <w:r w:rsidRPr="00CB5FCF">
              <w:rPr>
                <w:rFonts w:ascii="宋体" w:hAnsi="宋体" w:cs="Arial" w:hint="eastAsia"/>
                <w:color w:val="FF0000"/>
                <w:sz w:val="22"/>
              </w:rPr>
              <w:t>执行下面的语句：</w:t>
            </w:r>
          </w:p>
          <w:p w14:paraId="19A4B0AA" w14:textId="0ED2DED0" w:rsidR="0050559F" w:rsidRDefault="0050559F" w:rsidP="00CB5FCF">
            <w:pPr>
              <w:pStyle w:val="ab"/>
              <w:tabs>
                <w:tab w:val="left" w:pos="360"/>
              </w:tabs>
              <w:spacing w:line="276" w:lineRule="auto"/>
              <w:ind w:left="359" w:firstLineChars="0" w:firstLine="0"/>
              <w:rPr>
                <w:ins w:id="811" w:author="zhan li" w:date="2017-03-09T16:08:00Z"/>
                <w:rFonts w:ascii="宋体" w:hAnsi="宋体" w:cs="Arial"/>
                <w:color w:val="00B0F0"/>
                <w:sz w:val="22"/>
              </w:rPr>
            </w:pPr>
            <w:r w:rsidRPr="00CB5FCF">
              <w:rPr>
                <w:rFonts w:ascii="宋体" w:hAnsi="宋体" w:cs="Arial"/>
                <w:color w:val="FF0000"/>
                <w:sz w:val="22"/>
              </w:rPr>
              <w:t>select * from customer</w:t>
            </w:r>
            <w:r w:rsidR="00203D0F" w:rsidRPr="00203D0F">
              <w:rPr>
                <w:rFonts w:ascii="宋体" w:hAnsi="宋体" w:cs="Arial" w:hint="eastAsia"/>
                <w:color w:val="00B0F0"/>
                <w:sz w:val="22"/>
              </w:rPr>
              <w:t>;</w:t>
            </w:r>
          </w:p>
          <w:p w14:paraId="4041EAFD" w14:textId="3DBD94D0" w:rsidR="00EC4510" w:rsidRDefault="00EC4510">
            <w:pPr>
              <w:pStyle w:val="ab"/>
              <w:numPr>
                <w:ilvl w:val="3"/>
                <w:numId w:val="113"/>
              </w:numPr>
              <w:tabs>
                <w:tab w:val="left" w:pos="360"/>
              </w:tabs>
              <w:spacing w:line="276" w:lineRule="auto"/>
              <w:ind w:firstLineChars="0"/>
              <w:rPr>
                <w:ins w:id="812" w:author="zhan li" w:date="2017-03-09T16:09:00Z"/>
                <w:rFonts w:ascii="宋体" w:hAnsi="宋体" w:cs="Arial"/>
                <w:color w:val="FF0000"/>
                <w:sz w:val="22"/>
              </w:rPr>
              <w:pPrChange w:id="813" w:author="zhan li" w:date="2017-03-09T16:08:00Z">
                <w:pPr>
                  <w:pStyle w:val="ab"/>
                  <w:tabs>
                    <w:tab w:val="left" w:pos="360"/>
                  </w:tabs>
                  <w:spacing w:line="276" w:lineRule="auto"/>
                  <w:ind w:left="359" w:firstLineChars="0" w:firstLine="0"/>
                </w:pPr>
              </w:pPrChange>
            </w:pPr>
            <w:ins w:id="814" w:author="zhan li" w:date="2017-03-09T16:09:00Z">
              <w:r>
                <w:rPr>
                  <w:rFonts w:ascii="宋体" w:hAnsi="宋体" w:cs="Arial" w:hint="eastAsia"/>
                  <w:color w:val="FF0000"/>
                  <w:sz w:val="22"/>
                </w:rPr>
                <w:t>打开s</w:t>
              </w:r>
              <w:r>
                <w:rPr>
                  <w:rFonts w:ascii="宋体" w:hAnsi="宋体" w:cs="Arial"/>
                  <w:color w:val="FF0000"/>
                  <w:sz w:val="22"/>
                </w:rPr>
                <w:t xml:space="preserve">elect * </w:t>
              </w:r>
              <w:r>
                <w:rPr>
                  <w:rFonts w:ascii="宋体" w:hAnsi="宋体" w:cs="Arial" w:hint="eastAsia"/>
                  <w:color w:val="FF0000"/>
                  <w:sz w:val="22"/>
                </w:rPr>
                <w:t>语句审计开关，拦截方式配置为警告；</w:t>
              </w:r>
            </w:ins>
          </w:p>
          <w:p w14:paraId="6F4146BE" w14:textId="77777777" w:rsidR="002D129E" w:rsidRPr="00CB5FCF" w:rsidRDefault="002D129E" w:rsidP="002D129E">
            <w:pPr>
              <w:pStyle w:val="ab"/>
              <w:numPr>
                <w:ilvl w:val="3"/>
                <w:numId w:val="113"/>
              </w:numPr>
              <w:tabs>
                <w:tab w:val="clear" w:pos="1680"/>
              </w:tabs>
              <w:spacing w:line="276" w:lineRule="auto"/>
              <w:ind w:left="359" w:firstLineChars="0"/>
              <w:rPr>
                <w:ins w:id="815" w:author="zhan li" w:date="2017-03-09T16:09:00Z"/>
                <w:rFonts w:ascii="宋体" w:hAnsi="宋体" w:cs="Arial"/>
                <w:color w:val="FF0000"/>
                <w:sz w:val="22"/>
              </w:rPr>
            </w:pPr>
            <w:ins w:id="816" w:author="zhan li" w:date="2017-03-09T16:09:00Z">
              <w:r w:rsidRPr="00CB5FCF">
                <w:rPr>
                  <w:rFonts w:ascii="宋体" w:hAnsi="宋体" w:cs="Arial" w:hint="eastAsia"/>
                  <w:color w:val="FF0000"/>
                  <w:sz w:val="22"/>
                </w:rPr>
                <w:t>在中间件的的逻辑库</w:t>
              </w:r>
              <w:r w:rsidRPr="00203D0F">
                <w:rPr>
                  <w:rFonts w:ascii="宋体" w:hAnsi="宋体" w:cs="Arial" w:hint="eastAsia"/>
                  <w:color w:val="00B0F0"/>
                  <w:sz w:val="22"/>
                </w:rPr>
                <w:t>bss_</w:t>
              </w:r>
              <w:r w:rsidRPr="00203D0F">
                <w:rPr>
                  <w:rFonts w:ascii="宋体" w:hAnsi="宋体" w:cs="Arial"/>
                  <w:color w:val="00B0F0"/>
                  <w:sz w:val="22"/>
                </w:rPr>
                <w:t>crm_test</w:t>
              </w:r>
              <w:r w:rsidRPr="00CB5FCF">
                <w:rPr>
                  <w:rFonts w:ascii="宋体" w:hAnsi="宋体" w:cs="Arial"/>
                  <w:color w:val="FF0000"/>
                  <w:sz w:val="22"/>
                </w:rPr>
                <w:t>的表customer</w:t>
              </w:r>
              <w:r w:rsidRPr="00CB5FCF">
                <w:rPr>
                  <w:rFonts w:ascii="宋体" w:hAnsi="宋体" w:cs="Arial" w:hint="eastAsia"/>
                  <w:color w:val="FF0000"/>
                  <w:sz w:val="22"/>
                </w:rPr>
                <w:t>执行下面的语句：</w:t>
              </w:r>
            </w:ins>
          </w:p>
          <w:p w14:paraId="2D02BA0B" w14:textId="0F4B10BC" w:rsidR="00EC4510" w:rsidRPr="002D129E" w:rsidRDefault="002D129E">
            <w:pPr>
              <w:pStyle w:val="ab"/>
              <w:tabs>
                <w:tab w:val="left" w:pos="360"/>
              </w:tabs>
              <w:spacing w:line="276" w:lineRule="auto"/>
              <w:ind w:left="359" w:firstLineChars="0" w:firstLine="0"/>
              <w:rPr>
                <w:rFonts w:ascii="宋体" w:hAnsi="宋体" w:cs="Arial"/>
                <w:color w:val="00B0F0"/>
                <w:sz w:val="22"/>
                <w:rPrChange w:id="817" w:author="zhan li" w:date="2017-03-09T16:09:00Z">
                  <w:rPr/>
                </w:rPrChange>
              </w:rPr>
            </w:pPr>
            <w:ins w:id="818" w:author="zhan li" w:date="2017-03-09T16:09:00Z">
              <w:r w:rsidRPr="00CB5FCF">
                <w:rPr>
                  <w:rFonts w:ascii="宋体" w:hAnsi="宋体" w:cs="Arial"/>
                  <w:color w:val="FF0000"/>
                  <w:sz w:val="22"/>
                </w:rPr>
                <w:t>select * from customer</w:t>
              </w:r>
            </w:ins>
            <w:ins w:id="819" w:author="zhan li" w:date="2017-03-09T16:10:00Z">
              <w:r>
                <w:rPr>
                  <w:rFonts w:ascii="宋体" w:hAnsi="宋体" w:cs="Arial"/>
                  <w:color w:val="FF0000"/>
                  <w:sz w:val="22"/>
                </w:rPr>
                <w:t xml:space="preserve"> </w:t>
              </w:r>
              <w:r>
                <w:rPr>
                  <w:rFonts w:ascii="宋体" w:hAnsi="宋体" w:cs="Arial" w:hint="eastAsia"/>
                  <w:color w:val="FF0000"/>
                  <w:sz w:val="22"/>
                </w:rPr>
                <w:t>limi</w:t>
              </w:r>
              <w:r>
                <w:rPr>
                  <w:rFonts w:ascii="宋体" w:hAnsi="宋体" w:cs="Arial"/>
                  <w:color w:val="FF0000"/>
                  <w:sz w:val="22"/>
                </w:rPr>
                <w:t>t 1</w:t>
              </w:r>
            </w:ins>
            <w:ins w:id="820" w:author="zhan li" w:date="2017-03-09T16:09:00Z">
              <w:r w:rsidRPr="00203D0F">
                <w:rPr>
                  <w:rFonts w:ascii="宋体" w:hAnsi="宋体" w:cs="Arial" w:hint="eastAsia"/>
                  <w:color w:val="00B0F0"/>
                  <w:sz w:val="22"/>
                </w:rPr>
                <w:t>;</w:t>
              </w:r>
            </w:ins>
          </w:p>
          <w:p w14:paraId="338B620A" w14:textId="10F48FC3" w:rsidR="0050559F" w:rsidRPr="00CB5FCF" w:rsidRDefault="0050559F" w:rsidP="00CB5FCF">
            <w:pPr>
              <w:pStyle w:val="ab"/>
              <w:numPr>
                <w:ilvl w:val="3"/>
                <w:numId w:val="113"/>
              </w:numPr>
              <w:tabs>
                <w:tab w:val="clear" w:pos="1680"/>
              </w:tabs>
              <w:spacing w:line="276" w:lineRule="auto"/>
              <w:ind w:left="359" w:firstLineChars="0"/>
              <w:rPr>
                <w:rFonts w:ascii="宋体" w:hAnsi="宋体" w:cs="Arial"/>
                <w:sz w:val="22"/>
              </w:rPr>
            </w:pPr>
            <w:r w:rsidRPr="00CB5FCF">
              <w:rPr>
                <w:rFonts w:ascii="宋体" w:hAnsi="宋体" w:cs="Arial" w:hint="eastAsia"/>
                <w:color w:val="FF0000"/>
                <w:sz w:val="22"/>
              </w:rPr>
              <w:t>其他的拦截测试同步骤</w:t>
            </w:r>
            <w:ins w:id="821" w:author="zhan li" w:date="2017-03-09T16:09:00Z">
              <w:r w:rsidR="002D129E">
                <w:rPr>
                  <w:rFonts w:ascii="宋体" w:hAnsi="宋体" w:cs="Arial"/>
                  <w:color w:val="FF0000"/>
                  <w:sz w:val="22"/>
                </w:rPr>
                <w:t>1</w:t>
              </w:r>
              <w:r w:rsidR="002D129E">
                <w:rPr>
                  <w:rFonts w:ascii="宋体" w:hAnsi="宋体" w:cs="Arial" w:hint="eastAsia"/>
                  <w:color w:val="FF0000"/>
                  <w:sz w:val="22"/>
                </w:rPr>
                <w:t>,2,3,4</w:t>
              </w:r>
            </w:ins>
            <w:del w:id="822" w:author="zhan li" w:date="2017-03-09T16:09:00Z">
              <w:r w:rsidRPr="00CB5FCF" w:rsidDel="002D129E">
                <w:rPr>
                  <w:rFonts w:ascii="宋体" w:hAnsi="宋体" w:cs="Arial"/>
                  <w:color w:val="FF0000"/>
                  <w:sz w:val="22"/>
                </w:rPr>
                <w:delText>1,2</w:delText>
              </w:r>
            </w:del>
          </w:p>
        </w:tc>
      </w:tr>
      <w:tr w:rsidR="00AA7A09" w:rsidRPr="00DB7907" w14:paraId="08EADEE7"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0EE2144C"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预期结果</w:t>
            </w:r>
          </w:p>
        </w:tc>
        <w:tc>
          <w:tcPr>
            <w:tcW w:w="7104" w:type="dxa"/>
            <w:gridSpan w:val="3"/>
            <w:tcBorders>
              <w:top w:val="single" w:sz="4" w:space="0" w:color="auto"/>
              <w:left w:val="single" w:sz="4" w:space="0" w:color="auto"/>
              <w:bottom w:val="single" w:sz="4" w:space="0" w:color="auto"/>
              <w:right w:val="single" w:sz="4" w:space="0" w:color="auto"/>
            </w:tcBorders>
          </w:tcPr>
          <w:p w14:paraId="48B79A97" w14:textId="711678DC" w:rsidR="00564BB1" w:rsidRDefault="00564BB1" w:rsidP="00CB5FCF">
            <w:pPr>
              <w:pStyle w:val="ab"/>
              <w:numPr>
                <w:ilvl w:val="6"/>
                <w:numId w:val="113"/>
              </w:numPr>
              <w:tabs>
                <w:tab w:val="clear" w:pos="2940"/>
              </w:tabs>
              <w:ind w:left="359" w:firstLineChars="0"/>
              <w:rPr>
                <w:ins w:id="823" w:author="zhan li" w:date="2017-03-09T16:10:00Z"/>
                <w:rFonts w:ascii="宋体" w:hAnsi="宋体" w:cs="Arial"/>
                <w:color w:val="FF0000"/>
                <w:sz w:val="22"/>
              </w:rPr>
            </w:pPr>
            <w:r w:rsidRPr="00CB5FCF">
              <w:rPr>
                <w:rFonts w:ascii="宋体" w:hAnsi="宋体" w:cs="Arial" w:hint="eastAsia"/>
                <w:color w:val="FF0000"/>
                <w:sz w:val="22"/>
              </w:rPr>
              <w:t>步骤</w:t>
            </w:r>
            <w:r w:rsidRPr="00CB5FCF">
              <w:rPr>
                <w:rFonts w:ascii="宋体" w:hAnsi="宋体" w:cs="Arial"/>
                <w:color w:val="FF0000"/>
                <w:sz w:val="22"/>
              </w:rPr>
              <w:t>2中语句执行</w:t>
            </w:r>
            <w:r w:rsidRPr="00CB5FCF">
              <w:rPr>
                <w:rFonts w:ascii="宋体" w:hAnsi="宋体" w:cs="Arial" w:hint="eastAsia"/>
                <w:color w:val="FF0000"/>
                <w:sz w:val="22"/>
              </w:rPr>
              <w:t>报错，因为返回的的记录数超过了</w:t>
            </w:r>
            <w:r w:rsidRPr="00CB5FCF">
              <w:rPr>
                <w:rFonts w:ascii="宋体" w:hAnsi="宋体" w:cs="Arial"/>
                <w:color w:val="FF0000"/>
                <w:sz w:val="22"/>
              </w:rPr>
              <w:t>4条；</w:t>
            </w:r>
          </w:p>
          <w:p w14:paraId="06279227" w14:textId="71E29AB5" w:rsidR="002D129E" w:rsidRPr="00CB5FCF" w:rsidDel="002D129E" w:rsidRDefault="002D129E" w:rsidP="00CB5FCF">
            <w:pPr>
              <w:pStyle w:val="ab"/>
              <w:numPr>
                <w:ilvl w:val="6"/>
                <w:numId w:val="113"/>
              </w:numPr>
              <w:tabs>
                <w:tab w:val="clear" w:pos="2940"/>
              </w:tabs>
              <w:ind w:left="359" w:firstLineChars="0"/>
              <w:rPr>
                <w:del w:id="824" w:author="zhan li" w:date="2017-03-09T16:12:00Z"/>
                <w:rFonts w:ascii="宋体" w:hAnsi="宋体" w:cs="Arial"/>
                <w:color w:val="FF0000"/>
                <w:sz w:val="22"/>
              </w:rPr>
            </w:pPr>
            <w:ins w:id="825" w:author="zhan li" w:date="2017-03-09T16:10:00Z">
              <w:r>
                <w:rPr>
                  <w:rFonts w:ascii="宋体" w:hAnsi="宋体" w:cs="Arial" w:hint="eastAsia"/>
                  <w:color w:val="FF0000"/>
                  <w:sz w:val="22"/>
                </w:rPr>
                <w:t>步骤3中语句的执行</w:t>
              </w:r>
            </w:ins>
            <w:ins w:id="826" w:author="zhan li" w:date="2017-03-09T16:11:00Z">
              <w:r>
                <w:rPr>
                  <w:rFonts w:ascii="宋体" w:hAnsi="宋体" w:cs="Arial" w:hint="eastAsia"/>
                  <w:color w:val="FF0000"/>
                  <w:sz w:val="22"/>
                </w:rPr>
                <w:t>相关</w:t>
              </w:r>
            </w:ins>
            <w:ins w:id="827" w:author="zhan li" w:date="2017-03-09T16:10:00Z">
              <w:r>
                <w:rPr>
                  <w:rFonts w:ascii="宋体" w:hAnsi="宋体" w:cs="Arial" w:hint="eastAsia"/>
                  <w:color w:val="FF0000"/>
                  <w:sz w:val="22"/>
                </w:rPr>
                <w:t>信息（</w:t>
              </w:r>
            </w:ins>
            <w:ins w:id="828" w:author="zhan li" w:date="2017-03-09T16:11:00Z">
              <w:r>
                <w:rPr>
                  <w:rFonts w:ascii="宋体" w:hAnsi="宋体" w:cs="Arial" w:hint="eastAsia"/>
                  <w:color w:val="FF0000"/>
                  <w:sz w:val="22"/>
                </w:rPr>
                <w:t>执行用户、执行时间、用户地址、执行SQL等</w:t>
              </w:r>
            </w:ins>
            <w:ins w:id="829" w:author="zhan li" w:date="2017-03-09T16:10:00Z">
              <w:r>
                <w:rPr>
                  <w:rFonts w:ascii="宋体" w:hAnsi="宋体" w:cs="Arial" w:hint="eastAsia"/>
                  <w:color w:val="FF0000"/>
                  <w:sz w:val="22"/>
                </w:rPr>
                <w:t>）</w:t>
              </w:r>
            </w:ins>
            <w:ins w:id="830" w:author="zhan li" w:date="2017-03-09T16:11:00Z">
              <w:r>
                <w:rPr>
                  <w:rFonts w:ascii="宋体" w:hAnsi="宋体" w:cs="Arial" w:hint="eastAsia"/>
                  <w:color w:val="FF0000"/>
                  <w:sz w:val="22"/>
                </w:rPr>
                <w:t>记录到审计日志，以报表方式提供给</w:t>
              </w:r>
            </w:ins>
            <w:ins w:id="831" w:author="zhan li" w:date="2017-03-09T16:12:00Z">
              <w:r>
                <w:rPr>
                  <w:rFonts w:ascii="宋体" w:hAnsi="宋体" w:cs="Arial" w:hint="eastAsia"/>
                  <w:color w:val="FF0000"/>
                  <w:sz w:val="22"/>
                </w:rPr>
                <w:t>用户查看</w:t>
              </w:r>
            </w:ins>
          </w:p>
          <w:p w14:paraId="12315086" w14:textId="219A1D1E" w:rsidR="00AA7A09" w:rsidRPr="002D129E" w:rsidRDefault="00AA7A09">
            <w:pPr>
              <w:pStyle w:val="ab"/>
              <w:numPr>
                <w:ilvl w:val="6"/>
                <w:numId w:val="113"/>
              </w:numPr>
              <w:tabs>
                <w:tab w:val="clear" w:pos="2940"/>
              </w:tabs>
              <w:ind w:left="359" w:firstLineChars="0"/>
              <w:rPr>
                <w:rFonts w:ascii="宋体" w:hAnsi="宋体" w:cs="Arial"/>
                <w:sz w:val="22"/>
                <w:rPrChange w:id="832" w:author="zhan li" w:date="2017-03-09T16:12:00Z">
                  <w:rPr/>
                </w:rPrChange>
              </w:rPr>
              <w:pPrChange w:id="833" w:author="zhan li" w:date="2017-03-09T16:12:00Z">
                <w:pPr>
                  <w:pStyle w:val="ab"/>
                  <w:numPr>
                    <w:ilvl w:val="6"/>
                    <w:numId w:val="113"/>
                  </w:numPr>
                  <w:tabs>
                    <w:tab w:val="left" w:pos="2940"/>
                  </w:tabs>
                  <w:ind w:left="359" w:firstLineChars="0" w:hanging="420"/>
                </w:pPr>
              </w:pPrChange>
            </w:pPr>
            <w:del w:id="834" w:author="zhan li" w:date="2017-03-09T16:12:00Z">
              <w:r w:rsidRPr="002D129E" w:rsidDel="002D129E">
                <w:rPr>
                  <w:rFonts w:ascii="宋体" w:hAnsi="宋体" w:cs="Arial" w:hint="eastAsia"/>
                  <w:sz w:val="22"/>
                  <w:rPrChange w:id="835" w:author="zhan li" w:date="2017-03-09T16:12:00Z">
                    <w:rPr>
                      <w:rFonts w:hint="eastAsia"/>
                    </w:rPr>
                  </w:rPrChange>
                </w:rPr>
                <w:delText>如果配置的</w:delText>
              </w:r>
              <w:r w:rsidRPr="002D129E" w:rsidDel="002D129E">
                <w:rPr>
                  <w:rFonts w:ascii="宋体" w:hAnsi="宋体" w:cs="Arial"/>
                  <w:sz w:val="22"/>
                  <w:rPrChange w:id="836" w:author="zhan li" w:date="2017-03-09T16:12:00Z">
                    <w:rPr/>
                  </w:rPrChange>
                </w:rPr>
                <w:delText>sql</w:delText>
              </w:r>
              <w:r w:rsidRPr="002D129E" w:rsidDel="002D129E">
                <w:rPr>
                  <w:rFonts w:ascii="宋体" w:hAnsi="宋体" w:cs="Arial" w:hint="eastAsia"/>
                  <w:sz w:val="22"/>
                  <w:rPrChange w:id="837" w:author="zhan li" w:date="2017-03-09T16:12:00Z">
                    <w:rPr>
                      <w:rFonts w:hint="eastAsia"/>
                    </w:rPr>
                  </w:rPrChange>
                </w:rPr>
                <w:delText>拦截方式为警告，则语句执行不报错，但是在日志中会给出警告信息，如果配置的</w:delText>
              </w:r>
              <w:r w:rsidRPr="002D129E" w:rsidDel="002D129E">
                <w:rPr>
                  <w:rFonts w:ascii="宋体" w:hAnsi="宋体" w:cs="Arial"/>
                  <w:sz w:val="22"/>
                  <w:rPrChange w:id="838" w:author="zhan li" w:date="2017-03-09T16:12:00Z">
                    <w:rPr/>
                  </w:rPrChange>
                </w:rPr>
                <w:delText>sql</w:delText>
              </w:r>
              <w:r w:rsidRPr="002D129E" w:rsidDel="002D129E">
                <w:rPr>
                  <w:rFonts w:ascii="宋体" w:hAnsi="宋体" w:cs="Arial" w:hint="eastAsia"/>
                  <w:sz w:val="22"/>
                  <w:rPrChange w:id="839" w:author="zhan li" w:date="2017-03-09T16:12:00Z">
                    <w:rPr>
                      <w:rFonts w:hint="eastAsia"/>
                    </w:rPr>
                  </w:rPrChange>
                </w:rPr>
                <w:delText>拦截方式为拒绝，则执行语句报错，并会给出相应的错误提示</w:delText>
              </w:r>
            </w:del>
          </w:p>
        </w:tc>
      </w:tr>
      <w:tr w:rsidR="00AA7A09" w:rsidRPr="00DB7907" w14:paraId="2D6EE6A2"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575FC91" w14:textId="77777777" w:rsidR="00AA7A09" w:rsidRPr="00DB7907" w:rsidRDefault="00AA7A09" w:rsidP="00125A65">
            <w:pPr>
              <w:spacing w:line="276" w:lineRule="auto"/>
              <w:ind w:firstLine="66"/>
              <w:rPr>
                <w:rFonts w:ascii="宋体" w:hAnsi="宋体" w:cs="Arial"/>
                <w:sz w:val="22"/>
              </w:rPr>
            </w:pPr>
            <w:r w:rsidRPr="00DB7907">
              <w:rPr>
                <w:rFonts w:ascii="宋体" w:hAnsi="宋体" w:cs="Arial" w:hint="eastAsia"/>
                <w:sz w:val="22"/>
              </w:rPr>
              <w:t>测试结果与结论</w:t>
            </w:r>
          </w:p>
        </w:tc>
        <w:tc>
          <w:tcPr>
            <w:tcW w:w="7104" w:type="dxa"/>
            <w:gridSpan w:val="3"/>
            <w:tcBorders>
              <w:top w:val="single" w:sz="4" w:space="0" w:color="auto"/>
              <w:left w:val="single" w:sz="4" w:space="0" w:color="auto"/>
              <w:bottom w:val="single" w:sz="4" w:space="0" w:color="auto"/>
              <w:right w:val="single" w:sz="4" w:space="0" w:color="auto"/>
            </w:tcBorders>
          </w:tcPr>
          <w:p w14:paraId="5C6E5907"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05A565D" w14:textId="77777777" w:rsidR="00520DCE" w:rsidRPr="00A1086E" w:rsidRDefault="00520DCE" w:rsidP="00520DCE">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A670671" w14:textId="74AFD8B7" w:rsidR="00AA7A09" w:rsidRPr="00DB7907" w:rsidRDefault="00520DCE" w:rsidP="00520DCE">
            <w:pPr>
              <w:spacing w:line="276" w:lineRule="auto"/>
              <w:ind w:firstLine="66"/>
              <w:rPr>
                <w:rFonts w:ascii="宋体" w:hAnsi="宋体" w:cs="Arial"/>
                <w:sz w:val="22"/>
              </w:rPr>
            </w:pPr>
            <w:r w:rsidRPr="00A1086E">
              <w:rPr>
                <w:rFonts w:ascii="宋体" w:hAnsi="宋体" w:cs="Arial"/>
                <w:i/>
                <w:color w:val="C00000"/>
                <w:sz w:val="22"/>
              </w:rPr>
              <w:t>A:较好完成，B:基本完成，C:需要改进，D:不可用</w:t>
            </w:r>
          </w:p>
        </w:tc>
      </w:tr>
      <w:tr w:rsidR="00AA7A09" w:rsidRPr="00DB7907" w14:paraId="6D6B0BC4" w14:textId="77777777" w:rsidTr="00125A65">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2929691" w14:textId="77777777" w:rsidR="00AA7A09" w:rsidRPr="00DB7907" w:rsidRDefault="00AA7A09" w:rsidP="00125A65">
            <w:pPr>
              <w:spacing w:line="276" w:lineRule="auto"/>
              <w:ind w:right="113" w:firstLine="66"/>
              <w:rPr>
                <w:rFonts w:ascii="宋体" w:hAnsi="宋体" w:cs="Arial"/>
                <w:sz w:val="22"/>
              </w:rPr>
            </w:pPr>
            <w:r w:rsidRPr="00DB7907">
              <w:rPr>
                <w:rFonts w:ascii="宋体" w:hAnsi="宋体" w:cs="Arial" w:hint="eastAsia"/>
                <w:sz w:val="22"/>
              </w:rPr>
              <w:t>备</w:t>
            </w:r>
            <w:r w:rsidRPr="00DB7907">
              <w:rPr>
                <w:rFonts w:ascii="宋体" w:hAnsi="宋体" w:cs="Arial"/>
                <w:sz w:val="22"/>
              </w:rPr>
              <w:t xml:space="preserve">  </w:t>
            </w:r>
            <w:r w:rsidRPr="00DB7907">
              <w:rPr>
                <w:rFonts w:ascii="宋体" w:hAnsi="宋体" w:cs="Arial" w:hint="eastAsia"/>
                <w:sz w:val="22"/>
              </w:rPr>
              <w:t>注</w:t>
            </w:r>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1CA6F79E" w14:textId="77777777" w:rsidR="00AA7A09" w:rsidRPr="00DB7907" w:rsidRDefault="00AA7A09" w:rsidP="00125A65">
            <w:pPr>
              <w:spacing w:line="276" w:lineRule="auto"/>
              <w:ind w:firstLine="66"/>
              <w:rPr>
                <w:rFonts w:ascii="宋体" w:hAnsi="宋体" w:cs="Arial"/>
                <w:kern w:val="0"/>
                <w:sz w:val="22"/>
              </w:rPr>
            </w:pPr>
          </w:p>
          <w:p w14:paraId="4C76320D" w14:textId="77777777" w:rsidR="00AA7A09" w:rsidRPr="00DB7907" w:rsidRDefault="00AA7A09" w:rsidP="00125A65">
            <w:pPr>
              <w:spacing w:line="276" w:lineRule="auto"/>
              <w:ind w:firstLine="66"/>
              <w:rPr>
                <w:rFonts w:ascii="宋体" w:hAnsi="宋体" w:cs="Arial"/>
                <w:kern w:val="0"/>
                <w:sz w:val="22"/>
              </w:rPr>
            </w:pPr>
          </w:p>
        </w:tc>
      </w:tr>
      <w:tr w:rsidR="00AA7A09" w:rsidRPr="00DB7907" w14:paraId="68AC3F0A" w14:textId="77777777" w:rsidTr="00125A65">
        <w:trPr>
          <w:cantSplit/>
        </w:trPr>
        <w:tc>
          <w:tcPr>
            <w:tcW w:w="1260" w:type="dxa"/>
            <w:tcBorders>
              <w:top w:val="single" w:sz="4" w:space="0" w:color="auto"/>
              <w:left w:val="single" w:sz="4" w:space="0" w:color="auto"/>
              <w:bottom w:val="single" w:sz="4" w:space="0" w:color="auto"/>
              <w:right w:val="single" w:sz="4" w:space="0" w:color="auto"/>
            </w:tcBorders>
            <w:hideMark/>
          </w:tcPr>
          <w:p w14:paraId="3EAF3F63" w14:textId="77777777" w:rsidR="00AA7A09" w:rsidRPr="00DB7907" w:rsidRDefault="00AA7A09" w:rsidP="00125A65">
            <w:pPr>
              <w:spacing w:line="276" w:lineRule="auto"/>
              <w:ind w:right="113" w:firstLine="66"/>
              <w:rPr>
                <w:rFonts w:ascii="宋体" w:hAnsi="宋体" w:cs="Arial"/>
                <w:sz w:val="22"/>
              </w:rPr>
            </w:pPr>
            <w:r w:rsidRPr="00DB7907">
              <w:rPr>
                <w:rFonts w:ascii="宋体" w:hAnsi="宋体" w:cs="Arial" w:hint="eastAsia"/>
                <w:sz w:val="22"/>
              </w:rPr>
              <w:t>测试人员</w:t>
            </w:r>
          </w:p>
        </w:tc>
        <w:tc>
          <w:tcPr>
            <w:tcW w:w="2882" w:type="dxa"/>
            <w:tcBorders>
              <w:top w:val="single" w:sz="4" w:space="0" w:color="auto"/>
              <w:left w:val="single" w:sz="4" w:space="0" w:color="auto"/>
              <w:bottom w:val="single" w:sz="4" w:space="0" w:color="auto"/>
              <w:right w:val="single" w:sz="4" w:space="0" w:color="auto"/>
            </w:tcBorders>
          </w:tcPr>
          <w:p w14:paraId="641F8311" w14:textId="77777777" w:rsidR="00AA7A09" w:rsidRPr="00DB7907" w:rsidRDefault="00AA7A09" w:rsidP="00125A65">
            <w:pPr>
              <w:spacing w:line="276" w:lineRule="auto"/>
              <w:ind w:firstLine="66"/>
              <w:rPr>
                <w:rFonts w:ascii="宋体" w:hAnsi="宋体" w:cs="Arial"/>
                <w:sz w:val="22"/>
              </w:rPr>
            </w:pPr>
          </w:p>
        </w:tc>
        <w:tc>
          <w:tcPr>
            <w:tcW w:w="1245" w:type="dxa"/>
            <w:tcBorders>
              <w:top w:val="single" w:sz="4" w:space="0" w:color="auto"/>
              <w:left w:val="single" w:sz="4" w:space="0" w:color="auto"/>
              <w:bottom w:val="single" w:sz="4" w:space="0" w:color="auto"/>
              <w:right w:val="single" w:sz="4" w:space="0" w:color="auto"/>
            </w:tcBorders>
            <w:hideMark/>
          </w:tcPr>
          <w:p w14:paraId="27F415AB" w14:textId="77777777" w:rsidR="00AA7A09" w:rsidRPr="00DB7907" w:rsidRDefault="00AA7A09" w:rsidP="00125A65">
            <w:pPr>
              <w:spacing w:line="276" w:lineRule="auto"/>
              <w:ind w:right="113" w:firstLine="66"/>
              <w:rPr>
                <w:rFonts w:ascii="宋体" w:hAnsi="宋体" w:cs="Arial"/>
                <w:sz w:val="22"/>
              </w:rPr>
            </w:pPr>
            <w:r w:rsidRPr="00DB7907">
              <w:rPr>
                <w:rFonts w:ascii="宋体" w:hAnsi="宋体" w:cs="Arial" w:hint="eastAsia"/>
                <w:sz w:val="22"/>
              </w:rPr>
              <w:t>测试日期</w:t>
            </w:r>
          </w:p>
        </w:tc>
        <w:tc>
          <w:tcPr>
            <w:tcW w:w="2977" w:type="dxa"/>
            <w:tcBorders>
              <w:top w:val="single" w:sz="4" w:space="0" w:color="auto"/>
              <w:left w:val="single" w:sz="4" w:space="0" w:color="auto"/>
              <w:bottom w:val="single" w:sz="4" w:space="0" w:color="auto"/>
              <w:right w:val="single" w:sz="4" w:space="0" w:color="auto"/>
            </w:tcBorders>
          </w:tcPr>
          <w:p w14:paraId="59F00993" w14:textId="77777777" w:rsidR="00AA7A09" w:rsidRPr="00DB7907" w:rsidRDefault="00AA7A09" w:rsidP="00125A65">
            <w:pPr>
              <w:spacing w:beforeLines="50" w:before="156" w:line="276" w:lineRule="auto"/>
              <w:ind w:firstLine="66"/>
              <w:rPr>
                <w:rFonts w:ascii="宋体" w:hAnsi="宋体" w:cs="Arial"/>
                <w:sz w:val="22"/>
              </w:rPr>
            </w:pPr>
          </w:p>
        </w:tc>
      </w:tr>
    </w:tbl>
    <w:p w14:paraId="5FE9902B" w14:textId="28F76503" w:rsidR="004E610E" w:rsidRPr="00AA7A09" w:rsidRDefault="004E610E" w:rsidP="009777BE">
      <w:pPr>
        <w:pStyle w:val="30"/>
        <w:numPr>
          <w:ilvl w:val="2"/>
          <w:numId w:val="2"/>
        </w:numPr>
        <w:rPr>
          <w:rFonts w:ascii="宋体" w:hAnsi="宋体"/>
        </w:rPr>
      </w:pPr>
      <w:bookmarkStart w:id="840" w:name="_Toc475119165"/>
      <w:r w:rsidRPr="00AA7A09">
        <w:rPr>
          <w:rFonts w:ascii="宋体" w:hAnsi="宋体" w:hint="eastAsia"/>
        </w:rPr>
        <w:t>黑白名单</w:t>
      </w:r>
      <w:bookmarkEnd w:id="780"/>
      <w:bookmarkEnd w:id="840"/>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977"/>
      </w:tblGrid>
      <w:tr w:rsidR="007D40CB" w:rsidRPr="00A1086E" w14:paraId="50B6F73D"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D5943B9"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用例名称</w:t>
            </w:r>
          </w:p>
        </w:tc>
        <w:tc>
          <w:tcPr>
            <w:tcW w:w="7104" w:type="dxa"/>
            <w:gridSpan w:val="3"/>
            <w:tcBorders>
              <w:top w:val="single" w:sz="4" w:space="0" w:color="auto"/>
              <w:left w:val="single" w:sz="4" w:space="0" w:color="auto"/>
              <w:bottom w:val="single" w:sz="4" w:space="0" w:color="auto"/>
              <w:right w:val="single" w:sz="4" w:space="0" w:color="auto"/>
            </w:tcBorders>
          </w:tcPr>
          <w:p w14:paraId="648801B9"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权限设置测试</w:t>
            </w:r>
          </w:p>
        </w:tc>
      </w:tr>
      <w:tr w:rsidR="007D40CB" w:rsidRPr="00A1086E" w14:paraId="7BCB5F4C" w14:textId="77777777" w:rsidTr="002D64BE">
        <w:trPr>
          <w:cantSplit/>
          <w:trHeight w:val="325"/>
        </w:trPr>
        <w:tc>
          <w:tcPr>
            <w:tcW w:w="1260" w:type="dxa"/>
            <w:tcBorders>
              <w:top w:val="single" w:sz="4" w:space="0" w:color="auto"/>
              <w:left w:val="single" w:sz="4" w:space="0" w:color="auto"/>
              <w:bottom w:val="single" w:sz="4" w:space="0" w:color="auto"/>
              <w:right w:val="single" w:sz="4" w:space="0" w:color="auto"/>
            </w:tcBorders>
          </w:tcPr>
          <w:p w14:paraId="1637C19E"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权值</w:t>
            </w:r>
          </w:p>
        </w:tc>
        <w:tc>
          <w:tcPr>
            <w:tcW w:w="7104" w:type="dxa"/>
            <w:gridSpan w:val="3"/>
            <w:tcBorders>
              <w:top w:val="single" w:sz="4" w:space="0" w:color="auto"/>
              <w:left w:val="single" w:sz="4" w:space="0" w:color="auto"/>
              <w:bottom w:val="single" w:sz="4" w:space="0" w:color="auto"/>
              <w:right w:val="single" w:sz="4" w:space="0" w:color="auto"/>
            </w:tcBorders>
          </w:tcPr>
          <w:p w14:paraId="740B97CC"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核心</w:t>
            </w:r>
          </w:p>
        </w:tc>
      </w:tr>
      <w:tr w:rsidR="007D40CB" w:rsidRPr="00A1086E" w14:paraId="1EC1281E"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413DFEB"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测试目的与范围</w:t>
            </w:r>
          </w:p>
        </w:tc>
        <w:tc>
          <w:tcPr>
            <w:tcW w:w="7104" w:type="dxa"/>
            <w:gridSpan w:val="3"/>
            <w:tcBorders>
              <w:top w:val="single" w:sz="4" w:space="0" w:color="auto"/>
              <w:left w:val="single" w:sz="4" w:space="0" w:color="auto"/>
              <w:bottom w:val="single" w:sz="4" w:space="0" w:color="auto"/>
              <w:right w:val="single" w:sz="4" w:space="0" w:color="auto"/>
            </w:tcBorders>
          </w:tcPr>
          <w:p w14:paraId="49821735" w14:textId="77777777" w:rsidR="007D40CB" w:rsidRPr="00A1086E" w:rsidRDefault="007D40CB" w:rsidP="002D64BE">
            <w:pPr>
              <w:spacing w:line="276" w:lineRule="auto"/>
              <w:ind w:firstLine="66"/>
              <w:rPr>
                <w:rFonts w:ascii="宋体" w:hAnsi="宋体"/>
                <w:sz w:val="21"/>
                <w:szCs w:val="21"/>
              </w:rPr>
            </w:pPr>
            <w:r w:rsidRPr="00A1086E">
              <w:rPr>
                <w:rFonts w:ascii="宋体" w:hAnsi="宋体" w:hint="eastAsia"/>
                <w:sz w:val="21"/>
                <w:szCs w:val="21"/>
              </w:rPr>
              <w:t>测试组件的权限设置功能</w:t>
            </w:r>
          </w:p>
        </w:tc>
      </w:tr>
      <w:tr w:rsidR="007D40CB" w:rsidRPr="00A1086E" w14:paraId="348A2F8B"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32CD4E5"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预置条件</w:t>
            </w:r>
          </w:p>
        </w:tc>
        <w:tc>
          <w:tcPr>
            <w:tcW w:w="7104" w:type="dxa"/>
            <w:gridSpan w:val="3"/>
            <w:tcBorders>
              <w:top w:val="single" w:sz="4" w:space="0" w:color="auto"/>
              <w:left w:val="single" w:sz="4" w:space="0" w:color="auto"/>
              <w:bottom w:val="single" w:sz="4" w:space="0" w:color="auto"/>
              <w:right w:val="single" w:sz="4" w:space="0" w:color="auto"/>
            </w:tcBorders>
          </w:tcPr>
          <w:p w14:paraId="19F058C5" w14:textId="32A9191F" w:rsidR="007D40CB" w:rsidRPr="00CB5FCF" w:rsidRDefault="008F267E">
            <w:pPr>
              <w:pStyle w:val="ab"/>
              <w:numPr>
                <w:ilvl w:val="3"/>
                <w:numId w:val="143"/>
              </w:numPr>
              <w:snapToGrid w:val="0"/>
              <w:spacing w:line="276" w:lineRule="auto"/>
              <w:ind w:left="359" w:firstLineChars="0"/>
              <w:rPr>
                <w:rFonts w:ascii="宋体" w:hAnsi="宋体" w:cs="Arial"/>
                <w:sz w:val="21"/>
                <w:szCs w:val="21"/>
              </w:rPr>
              <w:pPrChange w:id="841" w:author="shi wei" w:date="2017-03-09T17:12:00Z">
                <w:pPr>
                  <w:pStyle w:val="ab"/>
                  <w:numPr>
                    <w:ilvl w:val="3"/>
                    <w:numId w:val="89"/>
                  </w:numPr>
                  <w:snapToGrid w:val="0"/>
                  <w:spacing w:line="276" w:lineRule="auto"/>
                  <w:ind w:left="359" w:firstLineChars="0" w:hanging="420"/>
                </w:pPr>
              </w:pPrChange>
            </w:pPr>
            <w:del w:id="842" w:author="shi wei" w:date="2017-03-09T14:37:00Z">
              <w:r w:rsidRPr="00CB5FCF" w:rsidDel="004A6FA7">
                <w:rPr>
                  <w:rFonts w:ascii="宋体" w:hAnsi="宋体" w:cs="Arial" w:hint="eastAsia"/>
                  <w:sz w:val="21"/>
                  <w:szCs w:val="21"/>
                </w:rPr>
                <w:delText>用例</w:delText>
              </w:r>
              <w:r w:rsidRPr="00CB5FCF" w:rsidDel="004A6FA7">
                <w:rPr>
                  <w:rFonts w:ascii="宋体" w:hAnsi="宋体" w:cs="Arial"/>
                  <w:sz w:val="21"/>
                  <w:szCs w:val="21"/>
                </w:rPr>
                <w:delText>4.1.3</w:delText>
              </w:r>
              <w:r w:rsidRPr="00CB5FCF" w:rsidDel="004A6FA7">
                <w:rPr>
                  <w:rFonts w:ascii="宋体" w:hAnsi="宋体" w:cs="Arial" w:hint="eastAsia"/>
                  <w:sz w:val="21"/>
                  <w:szCs w:val="21"/>
                </w:rPr>
                <w:delText>已成功执行</w:delText>
              </w:r>
            </w:del>
            <w:ins w:id="843" w:author="shi wei" w:date="2017-03-09T14:37:00Z">
              <w:r w:rsidR="004A6FA7">
                <w:rPr>
                  <w:rFonts w:ascii="宋体" w:hAnsi="宋体" w:cs="Arial" w:hint="eastAsia"/>
                  <w:sz w:val="21"/>
                  <w:szCs w:val="21"/>
                </w:rPr>
                <w:t>数据库中间件启动</w:t>
              </w:r>
            </w:ins>
            <w:ins w:id="844" w:author="shi wei" w:date="2017-03-09T14:38:00Z">
              <w:r w:rsidR="004A6FA7">
                <w:rPr>
                  <w:rFonts w:ascii="宋体" w:hAnsi="宋体" w:cs="Arial" w:hint="eastAsia"/>
                  <w:sz w:val="21"/>
                  <w:szCs w:val="21"/>
                </w:rPr>
                <w:t>成功，正常提供服务</w:t>
              </w:r>
            </w:ins>
          </w:p>
        </w:tc>
      </w:tr>
      <w:tr w:rsidR="007D40CB" w:rsidRPr="00A1086E" w14:paraId="3B66E236"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344EC741" w14:textId="77777777" w:rsidR="007D40CB" w:rsidRPr="00CB5FCF" w:rsidRDefault="007D40CB" w:rsidP="002D64BE">
            <w:pPr>
              <w:spacing w:line="276" w:lineRule="auto"/>
              <w:ind w:firstLine="66"/>
              <w:rPr>
                <w:rFonts w:ascii="宋体" w:hAnsi="宋体" w:cs="Arial"/>
                <w:sz w:val="22"/>
              </w:rPr>
            </w:pPr>
            <w:r w:rsidRPr="00CB5FCF">
              <w:rPr>
                <w:rFonts w:ascii="宋体" w:hAnsi="宋体" w:cs="Arial" w:hint="eastAsia"/>
                <w:sz w:val="22"/>
              </w:rPr>
              <w:t>测试过程</w:t>
            </w:r>
          </w:p>
        </w:tc>
        <w:tc>
          <w:tcPr>
            <w:tcW w:w="7104" w:type="dxa"/>
            <w:gridSpan w:val="3"/>
            <w:tcBorders>
              <w:top w:val="single" w:sz="4" w:space="0" w:color="auto"/>
              <w:left w:val="single" w:sz="4" w:space="0" w:color="auto"/>
              <w:bottom w:val="single" w:sz="4" w:space="0" w:color="auto"/>
              <w:right w:val="single" w:sz="4" w:space="0" w:color="auto"/>
            </w:tcBorders>
          </w:tcPr>
          <w:p w14:paraId="37D0C003" w14:textId="7BAF24A5" w:rsidR="008F267E" w:rsidRPr="00CB5FCF" w:rsidRDefault="008F267E" w:rsidP="00CB5FCF">
            <w:pPr>
              <w:pStyle w:val="ab"/>
              <w:numPr>
                <w:ilvl w:val="3"/>
                <w:numId w:val="139"/>
              </w:numPr>
              <w:spacing w:line="276" w:lineRule="auto"/>
              <w:ind w:left="359" w:firstLineChars="0"/>
              <w:rPr>
                <w:rFonts w:ascii="宋体" w:hAnsi="宋体" w:cs="Arial"/>
                <w:color w:val="FF0000"/>
                <w:sz w:val="22"/>
              </w:rPr>
            </w:pPr>
            <w:r w:rsidRPr="00CB5FCF">
              <w:rPr>
                <w:rFonts w:ascii="宋体" w:hAnsi="宋体" w:cs="Arial" w:hint="eastAsia"/>
                <w:color w:val="FF0000"/>
                <w:sz w:val="22"/>
              </w:rPr>
              <w:t>将</w:t>
            </w:r>
            <w:r w:rsidRPr="00CB5FCF">
              <w:rPr>
                <w:rFonts w:ascii="宋体" w:hAnsi="宋体" w:cs="Arial"/>
                <w:color w:val="FF0000"/>
                <w:sz w:val="22"/>
              </w:rPr>
              <w:t>IP1设为黑名单，IP2设为白名单</w:t>
            </w:r>
          </w:p>
          <w:p w14:paraId="5E6306DC" w14:textId="30DA2DB1" w:rsidR="008F267E" w:rsidRPr="00CB5FCF" w:rsidRDefault="008F267E" w:rsidP="00CB5FCF">
            <w:pPr>
              <w:pStyle w:val="ab"/>
              <w:numPr>
                <w:ilvl w:val="3"/>
                <w:numId w:val="139"/>
              </w:numPr>
              <w:spacing w:line="276" w:lineRule="auto"/>
              <w:ind w:left="359" w:firstLineChars="0"/>
              <w:rPr>
                <w:rFonts w:ascii="宋体" w:hAnsi="宋体" w:cs="Arial"/>
                <w:color w:val="FF0000"/>
                <w:sz w:val="22"/>
              </w:rPr>
            </w:pPr>
            <w:r w:rsidRPr="00CB5FCF">
              <w:rPr>
                <w:rFonts w:ascii="宋体" w:hAnsi="宋体" w:cs="Arial" w:hint="eastAsia"/>
                <w:color w:val="FF0000"/>
                <w:sz w:val="22"/>
              </w:rPr>
              <w:t>使用</w:t>
            </w:r>
            <w:r w:rsidRPr="00CB5FCF">
              <w:rPr>
                <w:rFonts w:ascii="宋体" w:hAnsi="宋体" w:cs="Arial"/>
                <w:color w:val="FF0000"/>
                <w:sz w:val="22"/>
              </w:rPr>
              <w:t>IP1访问中间层，并执行一些sql语句，查看结果</w:t>
            </w:r>
          </w:p>
          <w:p w14:paraId="3642CAB2" w14:textId="42E341C9" w:rsidR="007D40CB" w:rsidRPr="00CB5FCF" w:rsidRDefault="008F267E" w:rsidP="00CB5FCF">
            <w:pPr>
              <w:pStyle w:val="ab"/>
              <w:numPr>
                <w:ilvl w:val="3"/>
                <w:numId w:val="139"/>
              </w:numPr>
              <w:ind w:left="359" w:firstLineChars="0"/>
              <w:rPr>
                <w:sz w:val="22"/>
              </w:rPr>
            </w:pPr>
            <w:r w:rsidRPr="00CB5FCF">
              <w:rPr>
                <w:rFonts w:ascii="宋体" w:hAnsi="宋体" w:cs="Arial" w:hint="eastAsia"/>
                <w:color w:val="FF0000"/>
                <w:sz w:val="22"/>
              </w:rPr>
              <w:t>使用</w:t>
            </w:r>
            <w:r w:rsidRPr="00CB5FCF">
              <w:rPr>
                <w:rFonts w:ascii="宋体" w:hAnsi="宋体" w:cs="Arial"/>
                <w:color w:val="FF0000"/>
                <w:sz w:val="22"/>
              </w:rPr>
              <w:t>IP2访问中间层，并执行一些sql语句</w:t>
            </w:r>
            <w:r w:rsidR="00842540">
              <w:rPr>
                <w:rFonts w:ascii="宋体" w:hAnsi="宋体" w:cs="Arial" w:hint="eastAsia"/>
                <w:color w:val="FF0000"/>
                <w:sz w:val="22"/>
              </w:rPr>
              <w:t>,</w:t>
            </w:r>
            <w:r w:rsidRPr="00CB5FCF">
              <w:rPr>
                <w:rFonts w:ascii="宋体" w:hAnsi="宋体" w:cs="Arial"/>
                <w:color w:val="FF0000"/>
                <w:sz w:val="22"/>
              </w:rPr>
              <w:t>查看结果</w:t>
            </w:r>
          </w:p>
        </w:tc>
      </w:tr>
      <w:tr w:rsidR="007D40CB" w:rsidRPr="00A1086E" w14:paraId="4D4AD012"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7500F965" w14:textId="77777777" w:rsidR="007D40CB" w:rsidRPr="00CB5FCF" w:rsidRDefault="007D40CB" w:rsidP="002D64BE">
            <w:pPr>
              <w:spacing w:line="276" w:lineRule="auto"/>
              <w:ind w:firstLine="66"/>
              <w:rPr>
                <w:rFonts w:ascii="宋体" w:hAnsi="宋体" w:cs="Arial"/>
                <w:sz w:val="22"/>
              </w:rPr>
            </w:pPr>
            <w:r w:rsidRPr="00CB5FCF">
              <w:rPr>
                <w:rFonts w:ascii="宋体" w:hAnsi="宋体" w:cs="Arial" w:hint="eastAsia"/>
                <w:sz w:val="22"/>
              </w:rPr>
              <w:t>预期结果</w:t>
            </w:r>
          </w:p>
        </w:tc>
        <w:tc>
          <w:tcPr>
            <w:tcW w:w="7104" w:type="dxa"/>
            <w:gridSpan w:val="3"/>
            <w:tcBorders>
              <w:top w:val="single" w:sz="4" w:space="0" w:color="auto"/>
              <w:left w:val="single" w:sz="4" w:space="0" w:color="auto"/>
              <w:bottom w:val="single" w:sz="4" w:space="0" w:color="auto"/>
              <w:right w:val="single" w:sz="4" w:space="0" w:color="auto"/>
            </w:tcBorders>
          </w:tcPr>
          <w:p w14:paraId="0201A956" w14:textId="6B580887" w:rsidR="00842540" w:rsidRPr="00CB5FCF" w:rsidRDefault="00842540" w:rsidP="00CB5FCF">
            <w:pPr>
              <w:pStyle w:val="ab"/>
              <w:numPr>
                <w:ilvl w:val="6"/>
                <w:numId w:val="139"/>
              </w:numPr>
              <w:spacing w:line="276" w:lineRule="auto"/>
              <w:ind w:left="359" w:firstLineChars="0"/>
              <w:rPr>
                <w:rFonts w:ascii="宋体" w:hAnsi="宋体" w:cs="Arial"/>
                <w:color w:val="FF0000"/>
                <w:sz w:val="22"/>
              </w:rPr>
            </w:pPr>
            <w:r w:rsidRPr="00CB5FCF">
              <w:rPr>
                <w:rFonts w:ascii="宋体" w:hAnsi="宋体" w:cs="Arial" w:hint="eastAsia"/>
                <w:color w:val="FF0000"/>
                <w:sz w:val="22"/>
              </w:rPr>
              <w:t>使用</w:t>
            </w:r>
            <w:r w:rsidRPr="00CB5FCF">
              <w:rPr>
                <w:rFonts w:ascii="宋体" w:hAnsi="宋体" w:cs="Arial"/>
                <w:color w:val="FF0000"/>
                <w:sz w:val="22"/>
              </w:rPr>
              <w:t>IP1访问中间层时，该请求被禁止，sql语句不能执行</w:t>
            </w:r>
          </w:p>
          <w:p w14:paraId="63C6662E" w14:textId="705045B9" w:rsidR="007D40CB" w:rsidRPr="00CB5FCF" w:rsidRDefault="00842540" w:rsidP="00CB5FCF">
            <w:pPr>
              <w:pStyle w:val="ab"/>
              <w:numPr>
                <w:ilvl w:val="6"/>
                <w:numId w:val="139"/>
              </w:numPr>
              <w:ind w:left="359" w:firstLineChars="0"/>
              <w:rPr>
                <w:rFonts w:ascii="宋体" w:hAnsi="宋体"/>
                <w:sz w:val="22"/>
              </w:rPr>
            </w:pPr>
            <w:r w:rsidRPr="00CB5FCF">
              <w:rPr>
                <w:rFonts w:ascii="宋体" w:hAnsi="宋体" w:cs="Arial" w:hint="eastAsia"/>
                <w:color w:val="FF0000"/>
                <w:sz w:val="22"/>
              </w:rPr>
              <w:t>使用</w:t>
            </w:r>
            <w:r w:rsidRPr="00CB5FCF">
              <w:rPr>
                <w:rFonts w:ascii="宋体" w:hAnsi="宋体" w:cs="Arial"/>
                <w:color w:val="FF0000"/>
                <w:sz w:val="22"/>
              </w:rPr>
              <w:t>IP2访问中间层时，可以正常访问，并能显示正确的结果</w:t>
            </w:r>
          </w:p>
        </w:tc>
      </w:tr>
      <w:tr w:rsidR="007D40CB" w:rsidRPr="00A1086E" w14:paraId="17AB1BE3"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A1D28D1" w14:textId="77777777" w:rsidR="007D40CB" w:rsidRPr="00A1086E" w:rsidRDefault="007D40CB" w:rsidP="002D64BE">
            <w:pPr>
              <w:spacing w:line="276" w:lineRule="auto"/>
              <w:ind w:firstLine="66"/>
              <w:rPr>
                <w:rFonts w:ascii="宋体" w:hAnsi="宋体" w:cs="Arial"/>
                <w:sz w:val="21"/>
                <w:szCs w:val="21"/>
              </w:rPr>
            </w:pPr>
            <w:r w:rsidRPr="00A1086E">
              <w:rPr>
                <w:rFonts w:ascii="宋体" w:hAnsi="宋体" w:cs="Arial" w:hint="eastAsia"/>
                <w:sz w:val="21"/>
                <w:szCs w:val="21"/>
              </w:rPr>
              <w:t>测试结果与结论</w:t>
            </w:r>
          </w:p>
        </w:tc>
        <w:tc>
          <w:tcPr>
            <w:tcW w:w="7104" w:type="dxa"/>
            <w:gridSpan w:val="3"/>
            <w:tcBorders>
              <w:top w:val="single" w:sz="4" w:space="0" w:color="auto"/>
              <w:left w:val="single" w:sz="4" w:space="0" w:color="auto"/>
              <w:bottom w:val="single" w:sz="4" w:space="0" w:color="auto"/>
              <w:right w:val="single" w:sz="4" w:space="0" w:color="auto"/>
            </w:tcBorders>
          </w:tcPr>
          <w:p w14:paraId="495F7B4F"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6F0A6AC6"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5BB3B171" w14:textId="76F0B3CE" w:rsidR="007D40CB" w:rsidRPr="00A1086E" w:rsidRDefault="005A105F" w:rsidP="005A105F">
            <w:pPr>
              <w:spacing w:line="276" w:lineRule="auto"/>
              <w:ind w:firstLine="66"/>
              <w:rPr>
                <w:rFonts w:ascii="宋体" w:hAnsi="宋体" w:cs="Arial"/>
                <w:sz w:val="21"/>
                <w:szCs w:val="21"/>
              </w:rPr>
            </w:pPr>
            <w:r w:rsidRPr="00A1086E">
              <w:rPr>
                <w:rFonts w:ascii="宋体" w:hAnsi="宋体" w:cs="Arial"/>
                <w:i/>
                <w:color w:val="C00000"/>
                <w:sz w:val="22"/>
              </w:rPr>
              <w:t>A:较好完成，</w:t>
            </w:r>
            <w:ins w:id="845" w:author="shi wei" w:date="2017-03-09T14:38:00Z">
              <w:r w:rsidR="00B3291D" w:rsidRPr="00A1086E" w:rsidDel="00B3291D">
                <w:rPr>
                  <w:rFonts w:ascii="宋体" w:hAnsi="宋体" w:cs="Arial"/>
                  <w:i/>
                  <w:color w:val="C00000"/>
                  <w:sz w:val="22"/>
                </w:rPr>
                <w:t xml:space="preserve"> </w:t>
              </w:r>
            </w:ins>
            <w:del w:id="846" w:author="shi wei" w:date="2017-03-09T14:38:00Z">
              <w:r w:rsidRPr="00A1086E" w:rsidDel="00B3291D">
                <w:rPr>
                  <w:rFonts w:ascii="宋体" w:hAnsi="宋体" w:cs="Arial"/>
                  <w:i/>
                  <w:color w:val="C00000"/>
                  <w:sz w:val="22"/>
                </w:rPr>
                <w:delText>B:基本完成，C:需要改进，</w:delText>
              </w:r>
            </w:del>
            <w:r w:rsidRPr="00A1086E">
              <w:rPr>
                <w:rFonts w:ascii="宋体" w:hAnsi="宋体" w:cs="Arial"/>
                <w:i/>
                <w:color w:val="C00000"/>
                <w:sz w:val="22"/>
              </w:rPr>
              <w:t>D:不可用</w:t>
            </w:r>
          </w:p>
        </w:tc>
      </w:tr>
      <w:tr w:rsidR="007D40CB" w:rsidRPr="00A1086E" w14:paraId="6993375B" w14:textId="77777777" w:rsidTr="002D64BE">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A599328" w14:textId="77777777" w:rsidR="007D40CB" w:rsidRPr="00A1086E" w:rsidRDefault="007D40CB" w:rsidP="002D64BE">
            <w:pPr>
              <w:spacing w:line="276" w:lineRule="auto"/>
              <w:ind w:right="113" w:firstLine="66"/>
              <w:rPr>
                <w:rFonts w:ascii="宋体" w:hAnsi="宋体" w:cs="Arial"/>
                <w:sz w:val="21"/>
                <w:szCs w:val="21"/>
              </w:rPr>
            </w:pPr>
            <w:r w:rsidRPr="00A1086E">
              <w:rPr>
                <w:rFonts w:ascii="宋体" w:hAnsi="宋体" w:cs="Arial" w:hint="eastAsia"/>
                <w:sz w:val="21"/>
                <w:szCs w:val="21"/>
              </w:rPr>
              <w:t>备</w:t>
            </w:r>
            <w:r w:rsidRPr="00A1086E">
              <w:rPr>
                <w:rFonts w:ascii="宋体" w:hAnsi="宋体" w:cs="Arial"/>
                <w:sz w:val="21"/>
                <w:szCs w:val="21"/>
              </w:rPr>
              <w:t xml:space="preserve">  </w:t>
            </w:r>
            <w:r w:rsidRPr="00A1086E">
              <w:rPr>
                <w:rFonts w:ascii="宋体" w:hAnsi="宋体" w:cs="Arial" w:hint="eastAsia"/>
                <w:sz w:val="21"/>
                <w:szCs w:val="21"/>
              </w:rPr>
              <w:t>注</w:t>
            </w:r>
          </w:p>
        </w:tc>
        <w:tc>
          <w:tcPr>
            <w:tcW w:w="7104" w:type="dxa"/>
            <w:gridSpan w:val="3"/>
            <w:tcBorders>
              <w:top w:val="single" w:sz="4" w:space="0" w:color="auto"/>
              <w:left w:val="single" w:sz="4" w:space="0" w:color="auto"/>
              <w:bottom w:val="single" w:sz="4" w:space="0" w:color="auto"/>
              <w:right w:val="single" w:sz="4" w:space="0" w:color="auto"/>
            </w:tcBorders>
            <w:vAlign w:val="center"/>
          </w:tcPr>
          <w:p w14:paraId="796F2824" w14:textId="77777777" w:rsidR="007D40CB" w:rsidRPr="00A1086E" w:rsidRDefault="007D40CB" w:rsidP="002D64BE">
            <w:pPr>
              <w:spacing w:line="276" w:lineRule="auto"/>
              <w:ind w:firstLine="66"/>
              <w:rPr>
                <w:rFonts w:ascii="宋体" w:hAnsi="宋体" w:cs="Arial"/>
                <w:kern w:val="0"/>
                <w:sz w:val="21"/>
                <w:szCs w:val="21"/>
              </w:rPr>
            </w:pPr>
          </w:p>
          <w:p w14:paraId="3863D946" w14:textId="77777777" w:rsidR="007D40CB" w:rsidRPr="00A1086E" w:rsidRDefault="007D40CB" w:rsidP="002D64BE">
            <w:pPr>
              <w:spacing w:line="276" w:lineRule="auto"/>
              <w:ind w:firstLine="66"/>
              <w:rPr>
                <w:rFonts w:ascii="宋体" w:hAnsi="宋体" w:cs="Arial"/>
                <w:kern w:val="0"/>
                <w:sz w:val="21"/>
                <w:szCs w:val="21"/>
              </w:rPr>
            </w:pPr>
          </w:p>
        </w:tc>
      </w:tr>
      <w:tr w:rsidR="007D40CB" w:rsidRPr="00A1086E" w14:paraId="26236209" w14:textId="77777777" w:rsidTr="002D64BE">
        <w:trPr>
          <w:cantSplit/>
        </w:trPr>
        <w:tc>
          <w:tcPr>
            <w:tcW w:w="1260" w:type="dxa"/>
            <w:tcBorders>
              <w:top w:val="single" w:sz="4" w:space="0" w:color="auto"/>
              <w:left w:val="single" w:sz="4" w:space="0" w:color="auto"/>
              <w:bottom w:val="single" w:sz="4" w:space="0" w:color="auto"/>
              <w:right w:val="single" w:sz="4" w:space="0" w:color="auto"/>
            </w:tcBorders>
            <w:hideMark/>
          </w:tcPr>
          <w:p w14:paraId="4FBF9199" w14:textId="77777777" w:rsidR="007D40CB" w:rsidRPr="00A1086E" w:rsidRDefault="007D40CB" w:rsidP="002D64BE">
            <w:pPr>
              <w:spacing w:line="276" w:lineRule="auto"/>
              <w:ind w:right="113" w:firstLine="66"/>
              <w:rPr>
                <w:rFonts w:ascii="宋体" w:hAnsi="宋体" w:cs="Arial"/>
                <w:sz w:val="21"/>
                <w:szCs w:val="21"/>
              </w:rPr>
            </w:pPr>
            <w:r w:rsidRPr="00A1086E">
              <w:rPr>
                <w:rFonts w:ascii="宋体" w:hAnsi="宋体" w:cs="Arial" w:hint="eastAsia"/>
                <w:sz w:val="21"/>
                <w:szCs w:val="21"/>
              </w:rPr>
              <w:lastRenderedPageBreak/>
              <w:t>测试人员</w:t>
            </w:r>
          </w:p>
        </w:tc>
        <w:tc>
          <w:tcPr>
            <w:tcW w:w="2882" w:type="dxa"/>
            <w:tcBorders>
              <w:top w:val="single" w:sz="4" w:space="0" w:color="auto"/>
              <w:left w:val="single" w:sz="4" w:space="0" w:color="auto"/>
              <w:bottom w:val="single" w:sz="4" w:space="0" w:color="auto"/>
              <w:right w:val="single" w:sz="4" w:space="0" w:color="auto"/>
            </w:tcBorders>
          </w:tcPr>
          <w:p w14:paraId="034177DF" w14:textId="77777777" w:rsidR="007D40CB" w:rsidRPr="00A1086E" w:rsidRDefault="007D40CB" w:rsidP="002D64BE">
            <w:pPr>
              <w:spacing w:line="276" w:lineRule="auto"/>
              <w:ind w:firstLine="66"/>
              <w:rPr>
                <w:rFonts w:ascii="宋体" w:hAnsi="宋体" w:cs="Arial"/>
                <w:sz w:val="21"/>
                <w:szCs w:val="21"/>
              </w:rPr>
            </w:pPr>
          </w:p>
        </w:tc>
        <w:tc>
          <w:tcPr>
            <w:tcW w:w="1245" w:type="dxa"/>
            <w:tcBorders>
              <w:top w:val="single" w:sz="4" w:space="0" w:color="auto"/>
              <w:left w:val="single" w:sz="4" w:space="0" w:color="auto"/>
              <w:bottom w:val="single" w:sz="4" w:space="0" w:color="auto"/>
              <w:right w:val="single" w:sz="4" w:space="0" w:color="auto"/>
            </w:tcBorders>
            <w:hideMark/>
          </w:tcPr>
          <w:p w14:paraId="01A05EF6" w14:textId="77777777" w:rsidR="007D40CB" w:rsidRPr="00A1086E" w:rsidRDefault="007D40CB" w:rsidP="002D64BE">
            <w:pPr>
              <w:spacing w:line="276" w:lineRule="auto"/>
              <w:ind w:right="113" w:firstLine="66"/>
              <w:rPr>
                <w:rFonts w:ascii="宋体" w:hAnsi="宋体" w:cs="Arial"/>
                <w:sz w:val="21"/>
                <w:szCs w:val="21"/>
              </w:rPr>
            </w:pPr>
            <w:r w:rsidRPr="00A1086E">
              <w:rPr>
                <w:rFonts w:ascii="宋体" w:hAnsi="宋体" w:cs="Arial" w:hint="eastAsia"/>
                <w:sz w:val="21"/>
                <w:szCs w:val="21"/>
              </w:rPr>
              <w:t>测试日期</w:t>
            </w:r>
          </w:p>
        </w:tc>
        <w:tc>
          <w:tcPr>
            <w:tcW w:w="2977" w:type="dxa"/>
            <w:tcBorders>
              <w:top w:val="single" w:sz="4" w:space="0" w:color="auto"/>
              <w:left w:val="single" w:sz="4" w:space="0" w:color="auto"/>
              <w:bottom w:val="single" w:sz="4" w:space="0" w:color="auto"/>
              <w:right w:val="single" w:sz="4" w:space="0" w:color="auto"/>
            </w:tcBorders>
          </w:tcPr>
          <w:p w14:paraId="0067B8A6" w14:textId="77777777" w:rsidR="007D40CB" w:rsidRPr="00A1086E" w:rsidRDefault="007D40CB" w:rsidP="002D64BE">
            <w:pPr>
              <w:pStyle w:val="aa"/>
              <w:widowControl w:val="0"/>
              <w:spacing w:before="156" w:line="276" w:lineRule="auto"/>
              <w:ind w:firstLine="66"/>
              <w:outlineLvl w:val="9"/>
              <w:rPr>
                <w:rFonts w:ascii="宋体" w:eastAsia="宋体" w:hAnsi="宋体" w:cs="Arial"/>
                <w:kern w:val="2"/>
                <w:szCs w:val="21"/>
              </w:rPr>
            </w:pPr>
          </w:p>
        </w:tc>
      </w:tr>
    </w:tbl>
    <w:p w14:paraId="1A7899C6" w14:textId="77777777" w:rsidR="004E610E" w:rsidRPr="00A1086E" w:rsidRDefault="004E610E" w:rsidP="009777BE">
      <w:pPr>
        <w:pStyle w:val="2"/>
        <w:numPr>
          <w:ilvl w:val="1"/>
          <w:numId w:val="2"/>
        </w:numPr>
        <w:spacing w:line="412" w:lineRule="auto"/>
        <w:rPr>
          <w:rFonts w:ascii="宋体" w:eastAsia="宋体" w:hAnsi="宋体"/>
        </w:rPr>
      </w:pPr>
      <w:bookmarkStart w:id="847" w:name="_Toc471846847"/>
      <w:bookmarkStart w:id="848" w:name="_Toc475119166"/>
      <w:r w:rsidRPr="00A1086E">
        <w:rPr>
          <w:rFonts w:ascii="宋体" w:eastAsia="宋体" w:hAnsi="宋体" w:hint="eastAsia"/>
        </w:rPr>
        <w:t>性能</w:t>
      </w:r>
      <w:bookmarkEnd w:id="847"/>
      <w:bookmarkEnd w:id="848"/>
    </w:p>
    <w:p w14:paraId="49826500" w14:textId="47533FF5" w:rsidR="009440F9" w:rsidRPr="00A1086E" w:rsidRDefault="009440F9" w:rsidP="009777BE">
      <w:pPr>
        <w:pStyle w:val="30"/>
        <w:numPr>
          <w:ilvl w:val="2"/>
          <w:numId w:val="2"/>
        </w:numPr>
        <w:rPr>
          <w:rFonts w:ascii="宋体" w:hAnsi="宋体"/>
        </w:rPr>
      </w:pPr>
      <w:bookmarkStart w:id="849" w:name="_Toc471831345"/>
      <w:bookmarkStart w:id="850" w:name="_Toc475119167"/>
      <w:r w:rsidRPr="00A1086E">
        <w:rPr>
          <w:rFonts w:ascii="宋体" w:hAnsi="宋体"/>
        </w:rPr>
        <w:t>CRUD/综合语句性能</w:t>
      </w:r>
      <w:r w:rsidRPr="00A1086E">
        <w:rPr>
          <w:rFonts w:ascii="宋体" w:hAnsi="宋体" w:hint="eastAsia"/>
        </w:rPr>
        <w:t>（单数据</w:t>
      </w:r>
      <w:r w:rsidRPr="00A1086E">
        <w:rPr>
          <w:rFonts w:ascii="宋体" w:hAnsi="宋体"/>
        </w:rPr>
        <w:t>库</w:t>
      </w:r>
      <w:r w:rsidRPr="00A1086E">
        <w:rPr>
          <w:rFonts w:ascii="宋体" w:hAnsi="宋体" w:hint="eastAsia"/>
        </w:rPr>
        <w:t>中间件</w:t>
      </w:r>
      <w:r w:rsidRPr="00A1086E">
        <w:rPr>
          <w:rFonts w:ascii="宋体" w:hAnsi="宋体"/>
        </w:rPr>
        <w:t>+</w:t>
      </w:r>
      <w:r w:rsidRPr="00A1086E">
        <w:rPr>
          <w:rFonts w:ascii="宋体" w:hAnsi="宋体" w:hint="eastAsia"/>
        </w:rPr>
        <w:t>单数据库）</w:t>
      </w:r>
      <w:bookmarkEnd w:id="849"/>
      <w:bookmarkEnd w:id="85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14A2D77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A698BA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2E1FCA5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 w:val="22"/>
                <w:szCs w:val="21"/>
              </w:rPr>
              <w:t>CRUD/综合语句性能</w:t>
            </w:r>
            <w:r w:rsidRPr="00A1086E">
              <w:rPr>
                <w:rFonts w:ascii="宋体" w:hAnsi="宋体" w:cs="Arial" w:hint="eastAsia"/>
                <w:sz w:val="22"/>
                <w:szCs w:val="21"/>
              </w:rPr>
              <w:t>（单数据</w:t>
            </w:r>
            <w:r w:rsidRPr="00A1086E">
              <w:rPr>
                <w:rFonts w:ascii="宋体" w:hAnsi="宋体" w:cs="Arial"/>
                <w:sz w:val="22"/>
                <w:szCs w:val="21"/>
              </w:rPr>
              <w:t>库</w:t>
            </w:r>
            <w:r w:rsidRPr="00A1086E">
              <w:rPr>
                <w:rFonts w:ascii="宋体" w:hAnsi="宋体" w:cs="Arial" w:hint="eastAsia"/>
                <w:sz w:val="22"/>
                <w:szCs w:val="21"/>
              </w:rPr>
              <w:t>中间件</w:t>
            </w:r>
            <w:r w:rsidRPr="00A1086E">
              <w:rPr>
                <w:rFonts w:ascii="宋体" w:hAnsi="宋体" w:cs="Arial"/>
                <w:sz w:val="22"/>
                <w:szCs w:val="21"/>
              </w:rPr>
              <w:t>+</w:t>
            </w:r>
            <w:r w:rsidRPr="00A1086E">
              <w:rPr>
                <w:rFonts w:ascii="宋体" w:hAnsi="宋体" w:cs="Arial" w:hint="eastAsia"/>
                <w:sz w:val="22"/>
                <w:szCs w:val="21"/>
              </w:rPr>
              <w:t>单数据库）</w:t>
            </w:r>
          </w:p>
        </w:tc>
      </w:tr>
      <w:tr w:rsidR="009440F9" w:rsidRPr="00A1086E" w14:paraId="348E4205"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46315C0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EA46A4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6F93C74E"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5087890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AA03810"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测试单数据库中间件+单数据库</w:t>
            </w:r>
            <w:r w:rsidRPr="00A1086E">
              <w:rPr>
                <w:rFonts w:ascii="宋体" w:hAnsi="宋体" w:cs="Arial"/>
                <w:sz w:val="22"/>
                <w:szCs w:val="21"/>
              </w:rPr>
              <w:t>各种语句</w:t>
            </w:r>
            <w:r w:rsidRPr="00A1086E">
              <w:rPr>
                <w:rFonts w:ascii="宋体" w:hAnsi="宋体" w:cs="Arial" w:hint="eastAsia"/>
                <w:sz w:val="22"/>
                <w:szCs w:val="21"/>
              </w:rPr>
              <w:t>所能</w:t>
            </w:r>
            <w:r w:rsidRPr="00A1086E">
              <w:rPr>
                <w:rFonts w:ascii="宋体" w:hAnsi="宋体" w:cs="Arial"/>
                <w:sz w:val="22"/>
                <w:szCs w:val="21"/>
              </w:rPr>
              <w:t>达到性能峰值</w:t>
            </w:r>
          </w:p>
        </w:tc>
      </w:tr>
      <w:tr w:rsidR="009440F9" w:rsidRPr="00A1086E" w14:paraId="70CC0410"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1351E12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4737DC67" w14:textId="77777777" w:rsidR="009440F9" w:rsidRPr="00A1086E" w:rsidRDefault="009440F9" w:rsidP="003D4B77">
            <w:pPr>
              <w:numPr>
                <w:ilvl w:val="0"/>
                <w:numId w:val="108"/>
              </w:numPr>
              <w:snapToGrid w:val="0"/>
              <w:spacing w:line="276" w:lineRule="auto"/>
              <w:rPr>
                <w:rFonts w:ascii="宋体" w:hAnsi="宋体" w:cs="Arial"/>
                <w:sz w:val="22"/>
              </w:rPr>
            </w:pPr>
            <w:r w:rsidRPr="00A1086E">
              <w:rPr>
                <w:rFonts w:ascii="宋体" w:hAnsi="宋体" w:cs="Arial" w:hint="eastAsia"/>
                <w:sz w:val="22"/>
              </w:rPr>
              <w:t>已</w:t>
            </w:r>
            <w:r w:rsidRPr="00A1086E">
              <w:rPr>
                <w:rFonts w:ascii="宋体" w:hAnsi="宋体" w:cs="Arial"/>
                <w:sz w:val="22"/>
              </w:rPr>
              <w:t>安装好</w:t>
            </w:r>
            <w:r w:rsidRPr="00A1086E">
              <w:rPr>
                <w:rFonts w:ascii="宋体" w:hAnsi="宋体" w:cs="Arial" w:hint="eastAsia"/>
                <w:sz w:val="22"/>
              </w:rPr>
              <w:t>1台数据库中间件,</w:t>
            </w:r>
            <w:r w:rsidRPr="00A1086E">
              <w:rPr>
                <w:rFonts w:ascii="宋体" w:hAnsi="宋体" w:cs="Arial"/>
                <w:sz w:val="22"/>
              </w:rPr>
              <w:t>1台数据库实例；</w:t>
            </w:r>
          </w:p>
          <w:p w14:paraId="450F3495" w14:textId="77777777" w:rsidR="009440F9" w:rsidRPr="00A1086E" w:rsidRDefault="009440F9" w:rsidP="003D4B77">
            <w:pPr>
              <w:numPr>
                <w:ilvl w:val="0"/>
                <w:numId w:val="108"/>
              </w:numPr>
              <w:snapToGrid w:val="0"/>
              <w:spacing w:line="276" w:lineRule="auto"/>
              <w:ind w:left="0" w:firstLine="66"/>
              <w:rPr>
                <w:rFonts w:ascii="宋体" w:hAnsi="宋体" w:cs="Arial"/>
                <w:sz w:val="22"/>
              </w:rPr>
            </w:pPr>
            <w:r w:rsidRPr="00A1086E">
              <w:rPr>
                <w:rFonts w:ascii="宋体" w:hAnsi="宋体" w:cs="Arial" w:hint="eastAsia"/>
                <w:sz w:val="22"/>
              </w:rPr>
              <w:t>配置好数据库</w:t>
            </w:r>
            <w:r w:rsidRPr="00A1086E">
              <w:rPr>
                <w:rFonts w:ascii="宋体" w:hAnsi="宋体" w:cs="Arial"/>
                <w:sz w:val="22"/>
              </w:rPr>
              <w:t>中间件和数据库</w:t>
            </w:r>
            <w:r w:rsidRPr="00A1086E">
              <w:rPr>
                <w:rFonts w:ascii="宋体" w:hAnsi="宋体" w:cs="Arial" w:hint="eastAsia"/>
                <w:sz w:val="22"/>
              </w:rPr>
              <w:t>实例，</w:t>
            </w:r>
            <w:r w:rsidRPr="00A1086E">
              <w:rPr>
                <w:rFonts w:ascii="宋体" w:hAnsi="宋体" w:cs="Arial"/>
                <w:sz w:val="22"/>
              </w:rPr>
              <w:t>并且优化好相关参数；</w:t>
            </w:r>
          </w:p>
          <w:p w14:paraId="736117CF" w14:textId="77777777" w:rsidR="009440F9" w:rsidRPr="00A1086E" w:rsidRDefault="009440F9" w:rsidP="003D4B77">
            <w:pPr>
              <w:numPr>
                <w:ilvl w:val="0"/>
                <w:numId w:val="108"/>
              </w:numPr>
              <w:snapToGrid w:val="0"/>
              <w:spacing w:line="276" w:lineRule="auto"/>
              <w:ind w:left="0" w:firstLine="66"/>
              <w:rPr>
                <w:rFonts w:ascii="宋体" w:hAnsi="宋体" w:cs="Arial"/>
                <w:sz w:val="22"/>
              </w:rPr>
            </w:pPr>
            <w:r w:rsidRPr="00A1086E">
              <w:rPr>
                <w:rFonts w:ascii="宋体" w:hAnsi="宋体" w:cs="Arial"/>
                <w:sz w:val="22"/>
              </w:rPr>
              <w:t>Schema</w:t>
            </w:r>
            <w:r w:rsidRPr="00A1086E">
              <w:rPr>
                <w:rFonts w:ascii="宋体" w:hAnsi="宋体" w:cs="Arial" w:hint="eastAsia"/>
                <w:sz w:val="22"/>
              </w:rPr>
              <w:t>策略已</w:t>
            </w:r>
            <w:r w:rsidRPr="00A1086E">
              <w:rPr>
                <w:rFonts w:ascii="宋体" w:hAnsi="宋体" w:cs="Arial"/>
                <w:sz w:val="22"/>
              </w:rPr>
              <w:t>配置；</w:t>
            </w:r>
          </w:p>
          <w:p w14:paraId="6EDB5EAD" w14:textId="77777777" w:rsidR="009440F9" w:rsidRPr="00A1086E" w:rsidRDefault="009440F9" w:rsidP="003D4B77">
            <w:pPr>
              <w:numPr>
                <w:ilvl w:val="0"/>
                <w:numId w:val="108"/>
              </w:numPr>
              <w:snapToGrid w:val="0"/>
              <w:spacing w:line="276" w:lineRule="auto"/>
              <w:ind w:left="0" w:firstLine="66"/>
              <w:rPr>
                <w:rFonts w:ascii="宋体" w:hAnsi="宋体" w:cs="Arial"/>
                <w:sz w:val="22"/>
              </w:rPr>
            </w:pPr>
            <w:r w:rsidRPr="00A1086E">
              <w:rPr>
                <w:rFonts w:ascii="宋体" w:hAnsi="宋体" w:cs="Arial"/>
                <w:sz w:val="22"/>
              </w:rPr>
              <w:t>CUSTOMER</w:t>
            </w:r>
            <w:r w:rsidRPr="00A1086E">
              <w:rPr>
                <w:rFonts w:ascii="宋体" w:hAnsi="宋体" w:cs="Arial" w:hint="eastAsia"/>
                <w:sz w:val="22"/>
              </w:rPr>
              <w:t>表</w:t>
            </w:r>
            <w:r w:rsidRPr="00A1086E">
              <w:rPr>
                <w:rFonts w:ascii="宋体" w:hAnsi="宋体" w:cs="Arial"/>
                <w:sz w:val="22"/>
              </w:rPr>
              <w:t>无数据</w:t>
            </w:r>
          </w:p>
        </w:tc>
      </w:tr>
      <w:tr w:rsidR="009440F9" w:rsidRPr="00A1086E" w14:paraId="7E8B9D1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5DC4C55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0D340E4" w14:textId="1AE1CC1C"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51" w:author="shi wei" w:date="2017-03-09T14:48:00Z">
              <w:r w:rsidR="0017308C">
                <w:rPr>
                  <w:rFonts w:ascii="宋体" w:hAnsi="宋体" w:cs="Arial" w:hint="eastAsia"/>
                  <w:sz w:val="22"/>
                </w:rPr>
                <w:t>并发</w:t>
              </w:r>
            </w:ins>
            <w:del w:id="852" w:author="shi wei" w:date="2017-03-09T14:48:00Z">
              <w:r w:rsidRPr="00A1086E" w:rsidDel="0017308C">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53" w:author="shi wei" w:date="2017-03-09T14:40:00Z">
              <w:r w:rsidR="00557AA4">
                <w:rPr>
                  <w:rFonts w:ascii="宋体" w:hAnsi="宋体" w:cs="Arial" w:hint="eastAsia"/>
                  <w:sz w:val="22"/>
                </w:rPr>
                <w:t>16-&gt;32-&gt;64-&gt;128</w:t>
              </w:r>
            </w:ins>
            <w:del w:id="854" w:author="shi wei" w:date="2017-03-09T14:40:00Z">
              <w:r w:rsidRPr="00A1086E" w:rsidDel="00557AA4">
                <w:rPr>
                  <w:rFonts w:ascii="宋体" w:hAnsi="宋体" w:cs="Arial" w:hint="eastAsia"/>
                  <w:sz w:val="22"/>
                </w:rPr>
                <w:delText>1逐渐</w:delText>
              </w:r>
              <w:r w:rsidRPr="00A1086E" w:rsidDel="00557AA4">
                <w:rPr>
                  <w:rFonts w:ascii="宋体" w:hAnsi="宋体" w:cs="Arial"/>
                  <w:sz w:val="22"/>
                </w:rPr>
                <w:delText>增加到</w:delText>
              </w:r>
              <w:r w:rsidRPr="00A1086E" w:rsidDel="00557AA4">
                <w:rPr>
                  <w:rFonts w:ascii="宋体" w:hAnsi="宋体" w:cs="Arial" w:hint="eastAsia"/>
                  <w:sz w:val="22"/>
                </w:rPr>
                <w:delText>1</w:delText>
              </w:r>
              <w:r w:rsidRPr="00A1086E" w:rsidDel="00557AA4">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总共插入N1</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236D6410" w14:textId="6360180D"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55" w:author="shi wei" w:date="2017-03-09T14:49:00Z">
              <w:r w:rsidR="0017308C">
                <w:rPr>
                  <w:rFonts w:ascii="宋体" w:hAnsi="宋体" w:cs="Arial" w:hint="eastAsia"/>
                  <w:sz w:val="22"/>
                </w:rPr>
                <w:t>并发</w:t>
              </w:r>
            </w:ins>
            <w:del w:id="856" w:author="shi wei" w:date="2017-03-09T14:48:00Z">
              <w:r w:rsidRPr="00A1086E" w:rsidDel="0017308C">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57" w:author="shi wei" w:date="2017-03-09T14:41:00Z">
              <w:r w:rsidR="00C674F8">
                <w:rPr>
                  <w:rFonts w:ascii="宋体" w:hAnsi="宋体" w:cs="Arial" w:hint="eastAsia"/>
                  <w:sz w:val="22"/>
                </w:rPr>
                <w:t>16-&gt;32-&gt;64-&gt;128</w:t>
              </w:r>
            </w:ins>
            <w:del w:id="858" w:author="shi wei" w:date="2017-03-09T14:41:00Z">
              <w:r w:rsidRPr="00A1086E" w:rsidDel="00C674F8">
                <w:rPr>
                  <w:rFonts w:ascii="宋体" w:hAnsi="宋体" w:cs="Arial" w:hint="eastAsia"/>
                  <w:sz w:val="22"/>
                </w:rPr>
                <w:delText>1逐渐</w:delText>
              </w:r>
              <w:r w:rsidRPr="00A1086E" w:rsidDel="00C674F8">
                <w:rPr>
                  <w:rFonts w:ascii="宋体" w:hAnsi="宋体" w:cs="Arial"/>
                  <w:sz w:val="22"/>
                </w:rPr>
                <w:delText>增加到</w:delText>
              </w:r>
              <w:r w:rsidRPr="00A1086E" w:rsidDel="00C674F8">
                <w:rPr>
                  <w:rFonts w:ascii="宋体" w:hAnsi="宋体" w:cs="Arial" w:hint="eastAsia"/>
                  <w:sz w:val="22"/>
                </w:rPr>
                <w:delText>1</w:delText>
              </w:r>
              <w:r w:rsidRPr="00A1086E" w:rsidDel="00C674F8">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更新</w:t>
            </w:r>
            <w:r w:rsidRPr="00A1086E">
              <w:rPr>
                <w:rFonts w:ascii="宋体" w:hAnsi="宋体" w:cs="Arial"/>
                <w:sz w:val="22"/>
              </w:rPr>
              <w:t>N2</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36A48F9B" w14:textId="381DBDA0"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59" w:author="shi wei" w:date="2017-03-09T14:49:00Z">
              <w:r w:rsidR="0017308C">
                <w:rPr>
                  <w:rFonts w:ascii="宋体" w:hAnsi="宋体" w:cs="Arial" w:hint="eastAsia"/>
                  <w:sz w:val="22"/>
                </w:rPr>
                <w:t>并发</w:t>
              </w:r>
            </w:ins>
            <w:del w:id="860" w:author="shi wei" w:date="2017-03-09T14:49:00Z">
              <w:r w:rsidRPr="00A1086E" w:rsidDel="0017308C">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61" w:author="shi wei" w:date="2017-03-09T14:41:00Z">
              <w:r w:rsidR="00091201">
                <w:rPr>
                  <w:rFonts w:ascii="宋体" w:hAnsi="宋体" w:cs="Arial" w:hint="eastAsia"/>
                  <w:sz w:val="22"/>
                </w:rPr>
                <w:t>16-&gt;32-&gt;64-&gt;128</w:t>
              </w:r>
            </w:ins>
            <w:del w:id="862" w:author="shi wei" w:date="2017-03-09T14:41:00Z">
              <w:r w:rsidRPr="00A1086E" w:rsidDel="00091201">
                <w:rPr>
                  <w:rFonts w:ascii="宋体" w:hAnsi="宋体" w:cs="Arial" w:hint="eastAsia"/>
                  <w:sz w:val="22"/>
                </w:rPr>
                <w:delText>1逐渐</w:delText>
              </w:r>
              <w:r w:rsidRPr="00A1086E" w:rsidDel="00091201">
                <w:rPr>
                  <w:rFonts w:ascii="宋体" w:hAnsi="宋体" w:cs="Arial"/>
                  <w:sz w:val="22"/>
                </w:rPr>
                <w:delText>增加到</w:delText>
              </w:r>
              <w:r w:rsidRPr="00A1086E" w:rsidDel="00091201">
                <w:rPr>
                  <w:rFonts w:ascii="宋体" w:hAnsi="宋体" w:cs="Arial" w:hint="eastAsia"/>
                  <w:sz w:val="22"/>
                </w:rPr>
                <w:delText>1</w:delText>
              </w:r>
              <w:r w:rsidRPr="00A1086E" w:rsidDel="00091201">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查询</w:t>
            </w:r>
            <w:r w:rsidRPr="00A1086E">
              <w:rPr>
                <w:rFonts w:ascii="宋体" w:hAnsi="宋体" w:cs="Arial"/>
                <w:sz w:val="22"/>
              </w:rPr>
              <w:t>N3</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62260652" w14:textId="6534AA7C"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63" w:author="shi wei" w:date="2017-03-09T14:49:00Z">
              <w:r w:rsidR="00D76996">
                <w:rPr>
                  <w:rFonts w:ascii="宋体" w:hAnsi="宋体" w:cs="Arial" w:hint="eastAsia"/>
                  <w:sz w:val="22"/>
                </w:rPr>
                <w:t>并发</w:t>
              </w:r>
            </w:ins>
            <w:del w:id="864" w:author="shi wei" w:date="2017-03-09T14:49:00Z">
              <w:r w:rsidRPr="00A1086E" w:rsidDel="00D76996">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65" w:author="shi wei" w:date="2017-03-09T14:41:00Z">
              <w:r w:rsidR="00B96E6D">
                <w:rPr>
                  <w:rFonts w:ascii="宋体" w:hAnsi="宋体" w:cs="Arial" w:hint="eastAsia"/>
                  <w:sz w:val="22"/>
                </w:rPr>
                <w:t>16-&gt;32-&gt;64-&gt;128</w:t>
              </w:r>
            </w:ins>
            <w:del w:id="866" w:author="shi wei" w:date="2017-03-09T14:41:00Z">
              <w:r w:rsidRPr="00A1086E" w:rsidDel="00B96E6D">
                <w:rPr>
                  <w:rFonts w:ascii="宋体" w:hAnsi="宋体" w:cs="Arial" w:hint="eastAsia"/>
                  <w:sz w:val="22"/>
                </w:rPr>
                <w:delText>1逐渐</w:delText>
              </w:r>
              <w:r w:rsidRPr="00A1086E" w:rsidDel="00B96E6D">
                <w:rPr>
                  <w:rFonts w:ascii="宋体" w:hAnsi="宋体" w:cs="Arial"/>
                  <w:sz w:val="22"/>
                </w:rPr>
                <w:delText>增加到</w:delText>
              </w:r>
              <w:r w:rsidRPr="00A1086E" w:rsidDel="00B96E6D">
                <w:rPr>
                  <w:rFonts w:ascii="宋体" w:hAnsi="宋体" w:cs="Arial" w:hint="eastAsia"/>
                  <w:sz w:val="22"/>
                </w:rPr>
                <w:delText>1</w:delText>
              </w:r>
              <w:r w:rsidRPr="00A1086E" w:rsidDel="00B96E6D">
                <w:rPr>
                  <w:rFonts w:ascii="宋体" w:hAnsi="宋体" w:cs="Arial"/>
                  <w:sz w:val="22"/>
                </w:rPr>
                <w:delText>00</w:delText>
              </w:r>
            </w:del>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删除</w:t>
            </w:r>
            <w:r w:rsidRPr="00A1086E">
              <w:rPr>
                <w:rFonts w:ascii="宋体" w:hAnsi="宋体" w:cs="Arial"/>
                <w:sz w:val="22"/>
              </w:rPr>
              <w:t>N</w:t>
            </w:r>
            <w:r w:rsidRPr="00A1086E">
              <w:rPr>
                <w:rFonts w:ascii="宋体" w:hAnsi="宋体" w:cs="Arial" w:hint="eastAsia"/>
                <w:sz w:val="22"/>
              </w:rPr>
              <w:t>4条数据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p>
          <w:p w14:paraId="67CD6FE6" w14:textId="7AF719E9"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67" w:author="shi wei" w:date="2017-03-09T14:49:00Z">
              <w:r w:rsidR="0024256D">
                <w:rPr>
                  <w:rFonts w:ascii="宋体" w:hAnsi="宋体" w:cs="Arial" w:hint="eastAsia"/>
                  <w:sz w:val="22"/>
                </w:rPr>
                <w:t>并发</w:t>
              </w:r>
            </w:ins>
            <w:del w:id="868" w:author="shi wei" w:date="2017-03-09T14:49:00Z">
              <w:r w:rsidRPr="00A1086E" w:rsidDel="0024256D">
                <w:rPr>
                  <w:rFonts w:ascii="宋体" w:hAnsi="宋体" w:cs="Arial" w:hint="eastAsia"/>
                  <w:sz w:val="22"/>
                </w:rPr>
                <w:delText>线程</w:delText>
              </w:r>
            </w:del>
            <w:r w:rsidRPr="00A1086E">
              <w:rPr>
                <w:rFonts w:ascii="宋体" w:hAnsi="宋体" w:cs="Arial"/>
                <w:sz w:val="22"/>
              </w:rPr>
              <w:t>数</w:t>
            </w:r>
            <w:r w:rsidRPr="00A1086E">
              <w:rPr>
                <w:rFonts w:ascii="宋体" w:hAnsi="宋体" w:cs="Arial" w:hint="eastAsia"/>
                <w:sz w:val="22"/>
              </w:rPr>
              <w:t>从</w:t>
            </w:r>
            <w:ins w:id="869" w:author="shi wei" w:date="2017-03-09T14:41:00Z">
              <w:r w:rsidR="00BE49A5">
                <w:rPr>
                  <w:rFonts w:ascii="宋体" w:hAnsi="宋体" w:cs="Arial" w:hint="eastAsia"/>
                  <w:sz w:val="22"/>
                </w:rPr>
                <w:t>16-&gt;32-&gt;64-&gt;128</w:t>
              </w:r>
            </w:ins>
            <w:del w:id="870" w:author="shi wei" w:date="2017-03-09T14:41:00Z">
              <w:r w:rsidRPr="00A1086E" w:rsidDel="00BE49A5">
                <w:rPr>
                  <w:rFonts w:ascii="宋体" w:hAnsi="宋体" w:cs="Arial" w:hint="eastAsia"/>
                  <w:sz w:val="22"/>
                </w:rPr>
                <w:delText>1逐渐</w:delText>
              </w:r>
              <w:r w:rsidRPr="00A1086E" w:rsidDel="00BE49A5">
                <w:rPr>
                  <w:rFonts w:ascii="宋体" w:hAnsi="宋体" w:cs="Arial"/>
                  <w:sz w:val="22"/>
                </w:rPr>
                <w:delText>增加到</w:delText>
              </w:r>
              <w:r w:rsidRPr="00A1086E" w:rsidDel="00BE49A5">
                <w:rPr>
                  <w:rFonts w:ascii="宋体" w:hAnsi="宋体" w:cs="Arial" w:hint="eastAsia"/>
                  <w:sz w:val="22"/>
                </w:rPr>
                <w:delText>1</w:delText>
              </w:r>
              <w:r w:rsidRPr="00A1086E" w:rsidDel="00BE49A5">
                <w:rPr>
                  <w:rFonts w:ascii="宋体" w:hAnsi="宋体" w:cs="Arial"/>
                  <w:sz w:val="22"/>
                </w:rPr>
                <w:delText>00</w:delText>
              </w:r>
            </w:del>
            <w:r w:rsidRPr="00A1086E">
              <w:rPr>
                <w:rFonts w:ascii="宋体" w:hAnsi="宋体" w:cs="Arial" w:hint="eastAsia"/>
                <w:sz w:val="22"/>
              </w:rPr>
              <w:t>，在以上四</w:t>
            </w:r>
            <w:r w:rsidRPr="00A1086E">
              <w:rPr>
                <w:rFonts w:ascii="宋体" w:hAnsi="宋体" w:cs="Arial"/>
                <w:sz w:val="22"/>
              </w:rPr>
              <w:t>种</w:t>
            </w:r>
            <w:r w:rsidRPr="00A1086E">
              <w:rPr>
                <w:rFonts w:ascii="宋体" w:hAnsi="宋体" w:cs="Arial" w:hint="eastAsia"/>
                <w:sz w:val="22"/>
              </w:rPr>
              <w:t>同时</w:t>
            </w:r>
            <w:r w:rsidRPr="00A1086E">
              <w:rPr>
                <w:rFonts w:ascii="宋体" w:hAnsi="宋体" w:cs="Arial"/>
                <w:sz w:val="22"/>
              </w:rPr>
              <w:t>混合状态下的服务器状态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秒TPS速度</w:t>
            </w:r>
            <w:r w:rsidRPr="00A1086E">
              <w:rPr>
                <w:rFonts w:ascii="宋体" w:hAnsi="宋体" w:cs="Arial"/>
                <w:sz w:val="22"/>
              </w:rPr>
              <w:t>。</w:t>
            </w:r>
          </w:p>
          <w:p w14:paraId="4F4AAAE9" w14:textId="2932FE09" w:rsidR="009440F9" w:rsidRPr="00A1086E" w:rsidRDefault="009440F9" w:rsidP="00751CE6">
            <w:pPr>
              <w:pStyle w:val="ab"/>
              <w:numPr>
                <w:ilvl w:val="0"/>
                <w:numId w:val="91"/>
              </w:numPr>
              <w:spacing w:line="276" w:lineRule="auto"/>
              <w:ind w:firstLineChars="0"/>
              <w:rPr>
                <w:rFonts w:ascii="宋体" w:hAnsi="宋体" w:cs="Arial"/>
                <w:sz w:val="22"/>
              </w:rPr>
            </w:pPr>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ins w:id="871" w:author="shi wei" w:date="2017-03-09T14:49:00Z">
              <w:r w:rsidR="000220F2">
                <w:rPr>
                  <w:rFonts w:ascii="宋体" w:hAnsi="宋体" w:cs="Arial" w:hint="eastAsia"/>
                  <w:sz w:val="22"/>
                </w:rPr>
                <w:t>并发</w:t>
              </w:r>
            </w:ins>
            <w:del w:id="872" w:author="shi wei" w:date="2017-03-09T14:49:00Z">
              <w:r w:rsidRPr="00A1086E" w:rsidDel="000220F2">
                <w:rPr>
                  <w:rFonts w:ascii="宋体" w:hAnsi="宋体" w:cs="Arial"/>
                  <w:sz w:val="22"/>
                </w:rPr>
                <w:delText>线程</w:delText>
              </w:r>
            </w:del>
            <w:r w:rsidRPr="00A1086E">
              <w:rPr>
                <w:rFonts w:ascii="宋体" w:hAnsi="宋体" w:cs="Arial"/>
                <w:sz w:val="22"/>
              </w:rPr>
              <w:t>数</w:t>
            </w:r>
            <w:r w:rsidRPr="00A1086E">
              <w:rPr>
                <w:rFonts w:ascii="宋体" w:hAnsi="宋体" w:cs="Arial" w:hint="eastAsia"/>
                <w:sz w:val="22"/>
              </w:rPr>
              <w:t>分别</w:t>
            </w:r>
            <w:r w:rsidRPr="00A1086E">
              <w:rPr>
                <w:rFonts w:ascii="宋体" w:hAnsi="宋体" w:cs="Arial"/>
                <w:sz w:val="22"/>
              </w:rPr>
              <w:t>稳定为</w:t>
            </w:r>
            <w:r w:rsidRPr="00A1086E">
              <w:rPr>
                <w:rFonts w:ascii="宋体" w:hAnsi="宋体" w:cs="Arial" w:hint="eastAsia"/>
                <w:sz w:val="22"/>
              </w:rPr>
              <w:t>20，</w:t>
            </w:r>
            <w:r w:rsidRPr="00A1086E">
              <w:rPr>
                <w:rFonts w:ascii="宋体" w:hAnsi="宋体" w:cs="Arial"/>
                <w:sz w:val="22"/>
              </w:rPr>
              <w:t>50</w:t>
            </w:r>
            <w:r w:rsidRPr="00A1086E">
              <w:rPr>
                <w:rFonts w:ascii="宋体" w:hAnsi="宋体" w:cs="Arial" w:hint="eastAsia"/>
                <w:sz w:val="22"/>
              </w:rPr>
              <w:t>个</w:t>
            </w:r>
            <w:r w:rsidRPr="00A1086E">
              <w:rPr>
                <w:rFonts w:ascii="宋体" w:hAnsi="宋体" w:cs="Arial"/>
                <w:sz w:val="22"/>
              </w:rPr>
              <w:t>，测试</w:t>
            </w:r>
            <w:r w:rsidRPr="00A1086E">
              <w:rPr>
                <w:rFonts w:ascii="宋体" w:hAnsi="宋体" w:cs="Arial" w:hint="eastAsia"/>
                <w:sz w:val="22"/>
              </w:rPr>
              <w:t>上述</w:t>
            </w:r>
            <w:r w:rsidRPr="00A1086E">
              <w:rPr>
                <w:rFonts w:ascii="宋体" w:hAnsi="宋体" w:cs="Arial"/>
                <w:sz w:val="22"/>
              </w:rPr>
              <w:t>操作的时候</w:t>
            </w:r>
            <w:r w:rsidRPr="00A1086E">
              <w:rPr>
                <w:rFonts w:ascii="宋体" w:hAnsi="宋体" w:cs="Arial" w:hint="eastAsia"/>
                <w:sz w:val="22"/>
              </w:rPr>
              <w:t>TPS和</w:t>
            </w:r>
            <w:r w:rsidRPr="00A1086E">
              <w:rPr>
                <w:rFonts w:ascii="宋体" w:hAnsi="宋体" w:cs="Arial"/>
                <w:sz w:val="22"/>
              </w:rPr>
              <w:t>服务器状态</w:t>
            </w:r>
            <w:r w:rsidRPr="00A1086E">
              <w:rPr>
                <w:rFonts w:ascii="宋体" w:hAnsi="宋体" w:cs="Arial" w:hint="eastAsia"/>
                <w:sz w:val="22"/>
              </w:rPr>
              <w:t>；</w:t>
            </w:r>
            <w:ins w:id="873" w:author="shi wei" w:date="2017-03-09T14:47:00Z">
              <w:r w:rsidR="009C7A8A">
                <w:rPr>
                  <w:rFonts w:ascii="宋体" w:hAnsi="宋体" w:cs="Arial"/>
                  <w:sz w:val="22"/>
                </w:rPr>
                <w:br/>
              </w:r>
              <w:r w:rsidR="009C7A8A">
                <w:rPr>
                  <w:rFonts w:ascii="宋体" w:hAnsi="宋体" w:cs="Arial" w:hint="eastAsia"/>
                  <w:sz w:val="22"/>
                </w:rPr>
                <w:t>(</w:t>
              </w:r>
              <w:r w:rsidR="0094409C">
                <w:rPr>
                  <w:rFonts w:ascii="宋体" w:hAnsi="宋体" w:cs="Arial" w:hint="eastAsia"/>
                  <w:sz w:val="22"/>
                </w:rPr>
                <w:t>酌情增加线程数，</w:t>
              </w:r>
            </w:ins>
            <w:ins w:id="874" w:author="shi wei" w:date="2017-03-09T14:48:00Z">
              <w:r w:rsidR="0094409C">
                <w:rPr>
                  <w:rFonts w:ascii="宋体" w:hAnsi="宋体" w:cs="Arial" w:hint="eastAsia"/>
                  <w:sz w:val="22"/>
                </w:rPr>
                <w:t>测试出单数据库性能峰值。</w:t>
              </w:r>
            </w:ins>
            <w:ins w:id="875" w:author="shi wei" w:date="2017-03-09T14:47:00Z">
              <w:r w:rsidR="009C7A8A">
                <w:rPr>
                  <w:rFonts w:ascii="宋体" w:hAnsi="宋体" w:cs="Arial" w:hint="eastAsia"/>
                  <w:sz w:val="22"/>
                </w:rPr>
                <w:t>)</w:t>
              </w:r>
            </w:ins>
          </w:p>
        </w:tc>
      </w:tr>
      <w:tr w:rsidR="009440F9" w:rsidRPr="00A1086E" w14:paraId="459E9900"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D172DA9"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D3F9B38" w14:textId="77777777" w:rsidR="009440F9" w:rsidRPr="00A1086E" w:rsidRDefault="009440F9" w:rsidP="00751CE6">
            <w:pPr>
              <w:pStyle w:val="ab"/>
              <w:numPr>
                <w:ilvl w:val="0"/>
                <w:numId w:val="98"/>
              </w:numPr>
              <w:spacing w:line="276" w:lineRule="auto"/>
              <w:ind w:firstLineChars="0"/>
              <w:rPr>
                <w:rFonts w:ascii="宋体" w:hAnsi="宋体" w:cs="Arial"/>
                <w:sz w:val="22"/>
              </w:rPr>
            </w:pPr>
            <w:r w:rsidRPr="00A1086E">
              <w:rPr>
                <w:rFonts w:ascii="宋体" w:hAnsi="宋体" w:cs="Arial" w:hint="eastAsia"/>
                <w:sz w:val="22"/>
              </w:rPr>
              <w:t>记录</w:t>
            </w:r>
            <w:r w:rsidRPr="00A1086E">
              <w:rPr>
                <w:rFonts w:ascii="宋体" w:hAnsi="宋体" w:cs="Arial"/>
                <w:sz w:val="22"/>
              </w:rPr>
              <w:t>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TPS和</w:t>
            </w:r>
            <w:r w:rsidRPr="00A1086E">
              <w:rPr>
                <w:rFonts w:ascii="宋体" w:hAnsi="宋体" w:cs="Arial"/>
                <w:sz w:val="22"/>
              </w:rPr>
              <w:t>线程数</w:t>
            </w:r>
            <w:r w:rsidRPr="00A1086E">
              <w:rPr>
                <w:rFonts w:ascii="宋体" w:hAnsi="宋体" w:cs="Arial" w:hint="eastAsia"/>
                <w:sz w:val="22"/>
              </w:rPr>
              <w:t>；</w:t>
            </w:r>
          </w:p>
          <w:p w14:paraId="5C325942" w14:textId="77777777" w:rsidR="009440F9" w:rsidRPr="00A1086E" w:rsidRDefault="009440F9" w:rsidP="00751CE6">
            <w:pPr>
              <w:pStyle w:val="ab"/>
              <w:numPr>
                <w:ilvl w:val="0"/>
                <w:numId w:val="98"/>
              </w:numPr>
              <w:spacing w:line="276" w:lineRule="auto"/>
              <w:ind w:firstLineChars="0"/>
              <w:rPr>
                <w:rFonts w:ascii="宋体" w:hAnsi="宋体" w:cs="Arial"/>
                <w:sz w:val="22"/>
              </w:rPr>
            </w:pPr>
            <w:r w:rsidRPr="00A1086E">
              <w:rPr>
                <w:rFonts w:ascii="宋体" w:hAnsi="宋体" w:cs="Arial" w:hint="eastAsia"/>
                <w:sz w:val="22"/>
              </w:rPr>
              <w:t>记录</w:t>
            </w:r>
            <w:r w:rsidRPr="00A1086E">
              <w:rPr>
                <w:rFonts w:ascii="宋体" w:hAnsi="宋体" w:cs="Arial"/>
                <w:sz w:val="22"/>
              </w:rPr>
              <w:t>执行完的总耗时</w:t>
            </w:r>
            <w:r w:rsidRPr="00A1086E">
              <w:rPr>
                <w:rFonts w:ascii="宋体" w:hAnsi="宋体" w:cs="Arial" w:hint="eastAsia"/>
                <w:sz w:val="22"/>
              </w:rPr>
              <w:t>；</w:t>
            </w:r>
          </w:p>
          <w:p w14:paraId="560F16F3" w14:textId="77777777" w:rsidR="005A105F" w:rsidRDefault="009440F9" w:rsidP="005A105F">
            <w:pPr>
              <w:pStyle w:val="ab"/>
              <w:numPr>
                <w:ilvl w:val="0"/>
                <w:numId w:val="98"/>
              </w:numPr>
              <w:spacing w:line="276" w:lineRule="auto"/>
              <w:ind w:firstLineChars="0"/>
              <w:rPr>
                <w:rFonts w:ascii="宋体" w:hAnsi="宋体" w:cs="Arial"/>
                <w:sz w:val="22"/>
              </w:rPr>
            </w:pPr>
            <w:r w:rsidRPr="00A1086E">
              <w:rPr>
                <w:rFonts w:ascii="宋体" w:hAnsi="宋体" w:cs="Arial" w:hint="eastAsia"/>
                <w:sz w:val="22"/>
              </w:rPr>
              <w:t>绘制出</w:t>
            </w:r>
            <w:r w:rsidRPr="00A1086E">
              <w:rPr>
                <w:rFonts w:ascii="宋体" w:hAnsi="宋体" w:cs="Arial"/>
                <w:sz w:val="22"/>
              </w:rPr>
              <w:t>根据</w:t>
            </w:r>
            <w:r w:rsidRPr="00A1086E">
              <w:rPr>
                <w:rFonts w:ascii="宋体" w:hAnsi="宋体" w:cs="Arial" w:hint="eastAsia"/>
                <w:sz w:val="22"/>
              </w:rPr>
              <w:t>线程</w:t>
            </w:r>
            <w:r w:rsidRPr="00A1086E">
              <w:rPr>
                <w:rFonts w:ascii="宋体" w:hAnsi="宋体" w:cs="Arial"/>
                <w:sz w:val="22"/>
              </w:rPr>
              <w:t>增长的</w:t>
            </w:r>
            <w:r w:rsidRPr="00A1086E">
              <w:rPr>
                <w:rFonts w:ascii="宋体" w:hAnsi="宋体" w:cs="Arial" w:hint="eastAsia"/>
                <w:sz w:val="22"/>
              </w:rPr>
              <w:t>TPS曲线图</w:t>
            </w:r>
            <w:r w:rsidRPr="00A1086E">
              <w:rPr>
                <w:rFonts w:ascii="宋体" w:hAnsi="宋体" w:cs="Arial"/>
                <w:sz w:val="22"/>
              </w:rPr>
              <w:t>；</w:t>
            </w:r>
          </w:p>
          <w:p w14:paraId="4835738C" w14:textId="1BF03B27" w:rsidR="009440F9" w:rsidRPr="005A105F" w:rsidRDefault="009440F9" w:rsidP="005A105F">
            <w:pPr>
              <w:pStyle w:val="ab"/>
              <w:numPr>
                <w:ilvl w:val="0"/>
                <w:numId w:val="98"/>
              </w:numPr>
              <w:spacing w:line="276" w:lineRule="auto"/>
              <w:ind w:firstLineChars="0"/>
              <w:rPr>
                <w:rFonts w:ascii="宋体" w:hAnsi="宋体" w:cs="Arial"/>
                <w:sz w:val="22"/>
              </w:rPr>
            </w:pPr>
            <w:r w:rsidRPr="005A105F">
              <w:rPr>
                <w:rFonts w:ascii="宋体" w:hAnsi="宋体" w:cs="Arial" w:hint="eastAsia"/>
                <w:sz w:val="22"/>
              </w:rPr>
              <w:t>记录</w:t>
            </w:r>
            <w:r w:rsidRPr="005A105F">
              <w:rPr>
                <w:rFonts w:ascii="宋体" w:hAnsi="宋体" w:cs="Arial"/>
                <w:sz w:val="22"/>
              </w:rPr>
              <w:t>步骤</w:t>
            </w:r>
            <w:r w:rsidRPr="005A105F">
              <w:rPr>
                <w:rFonts w:ascii="宋体" w:hAnsi="宋体" w:cs="Arial" w:hint="eastAsia"/>
                <w:sz w:val="22"/>
              </w:rPr>
              <w:t>6</w:t>
            </w:r>
            <w:r w:rsidRPr="005A105F">
              <w:rPr>
                <w:rFonts w:ascii="宋体" w:hAnsi="宋体" w:cs="Arial"/>
                <w:sz w:val="22"/>
              </w:rPr>
              <w:t xml:space="preserve">部署模式下的平均调用时耗(ms) </w:t>
            </w:r>
            <w:r w:rsidRPr="005A105F">
              <w:rPr>
                <w:rFonts w:ascii="宋体" w:hAnsi="宋体" w:cs="Arial" w:hint="eastAsia"/>
                <w:sz w:val="22"/>
              </w:rPr>
              <w:t>；</w:t>
            </w:r>
          </w:p>
        </w:tc>
      </w:tr>
      <w:tr w:rsidR="009440F9" w:rsidRPr="00A1086E" w14:paraId="5DB7D6DF"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060785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44BA7DD3"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4179E7C9"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FF60F5A" w14:textId="7CBDE594" w:rsidR="009440F9" w:rsidRPr="00A1086E" w:rsidRDefault="005A105F" w:rsidP="005A105F">
            <w:pPr>
              <w:spacing w:line="276" w:lineRule="auto"/>
              <w:ind w:firstLine="66"/>
              <w:rPr>
                <w:rFonts w:ascii="宋体" w:hAnsi="宋体" w:cs="Arial"/>
                <w:sz w:val="22"/>
              </w:rPr>
            </w:pPr>
            <w:r w:rsidRPr="00A1086E">
              <w:rPr>
                <w:rFonts w:ascii="宋体" w:hAnsi="宋体" w:cs="Arial"/>
                <w:i/>
                <w:color w:val="C00000"/>
                <w:sz w:val="22"/>
              </w:rPr>
              <w:t>A:较好完成，B:基本完成，C:需要改进，D:不可用</w:t>
            </w:r>
          </w:p>
        </w:tc>
      </w:tr>
      <w:tr w:rsidR="009440F9" w:rsidRPr="00A1086E" w14:paraId="7EEE9618"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0BB076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2188EFA" w14:textId="77777777" w:rsidR="009440F9" w:rsidRPr="00A1086E" w:rsidRDefault="009440F9" w:rsidP="00126C0C">
            <w:pPr>
              <w:spacing w:line="276" w:lineRule="auto"/>
              <w:ind w:firstLine="66"/>
              <w:rPr>
                <w:rFonts w:ascii="宋体" w:hAnsi="宋体" w:cs="Arial"/>
                <w:sz w:val="22"/>
                <w:szCs w:val="21"/>
              </w:rPr>
            </w:pPr>
          </w:p>
          <w:p w14:paraId="1331F772"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4E5D518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201141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E6BF266"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2E3EF03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3F919065"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5C7BC254" w14:textId="77777777" w:rsidR="009440F9" w:rsidRPr="00A1086E" w:rsidRDefault="009440F9" w:rsidP="009777BE">
      <w:pPr>
        <w:pStyle w:val="30"/>
        <w:numPr>
          <w:ilvl w:val="2"/>
          <w:numId w:val="2"/>
        </w:numPr>
        <w:rPr>
          <w:rFonts w:ascii="宋体" w:hAnsi="宋体"/>
        </w:rPr>
      </w:pPr>
      <w:bookmarkStart w:id="876" w:name="_Toc471831346"/>
      <w:bookmarkStart w:id="877" w:name="_Toc475119168"/>
      <w:r w:rsidRPr="00A1086E">
        <w:rPr>
          <w:rFonts w:ascii="宋体" w:hAnsi="宋体"/>
        </w:rPr>
        <w:lastRenderedPageBreak/>
        <w:t>CRUD/综合语句性能—</w:t>
      </w:r>
      <w:r w:rsidRPr="00A1086E">
        <w:rPr>
          <w:rFonts w:ascii="宋体" w:hAnsi="宋体" w:hint="eastAsia"/>
        </w:rPr>
        <w:t>线性</w:t>
      </w:r>
      <w:r w:rsidRPr="00A1086E">
        <w:rPr>
          <w:rFonts w:ascii="宋体" w:hAnsi="宋体"/>
        </w:rPr>
        <w:t>扩展能力</w:t>
      </w:r>
      <w:r w:rsidRPr="00A1086E">
        <w:rPr>
          <w:rFonts w:ascii="宋体" w:hAnsi="宋体" w:hint="eastAsia"/>
        </w:rPr>
        <w:t>1</w:t>
      </w:r>
      <w:bookmarkEnd w:id="876"/>
      <w:bookmarkEnd w:id="877"/>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6D2331A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12DAF7D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7562DF7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 w:val="22"/>
                <w:szCs w:val="21"/>
              </w:rPr>
              <w:t>CRUD/综合语句性能—</w:t>
            </w:r>
            <w:r w:rsidRPr="00A1086E">
              <w:rPr>
                <w:rFonts w:ascii="宋体" w:hAnsi="宋体" w:cs="Arial" w:hint="eastAsia"/>
                <w:sz w:val="22"/>
                <w:szCs w:val="21"/>
              </w:rPr>
              <w:t>线性</w:t>
            </w:r>
            <w:r w:rsidRPr="00A1086E">
              <w:rPr>
                <w:rFonts w:ascii="宋体" w:hAnsi="宋体" w:cs="Arial"/>
                <w:sz w:val="22"/>
                <w:szCs w:val="21"/>
              </w:rPr>
              <w:t>扩展能力</w:t>
            </w:r>
            <w:r w:rsidRPr="00A1086E">
              <w:rPr>
                <w:rFonts w:ascii="宋体" w:hAnsi="宋体" w:cs="Arial" w:hint="eastAsia"/>
                <w:sz w:val="22"/>
                <w:szCs w:val="21"/>
              </w:rPr>
              <w:t>1</w:t>
            </w:r>
          </w:p>
        </w:tc>
      </w:tr>
      <w:tr w:rsidR="009440F9" w:rsidRPr="00A1086E" w14:paraId="512C143F"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7A344BF2"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43528E5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71BCEDB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31190E7"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73F0A37D"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测试在</w:t>
            </w:r>
            <w:r w:rsidRPr="00A1086E">
              <w:rPr>
                <w:rFonts w:ascii="宋体" w:hAnsi="宋体" w:cs="Arial"/>
                <w:sz w:val="22"/>
                <w:szCs w:val="21"/>
              </w:rPr>
              <w:t>数据库足够</w:t>
            </w:r>
            <w:r w:rsidRPr="00A1086E">
              <w:rPr>
                <w:rFonts w:ascii="宋体" w:hAnsi="宋体" w:cs="Arial" w:hint="eastAsia"/>
                <w:sz w:val="22"/>
                <w:szCs w:val="21"/>
              </w:rPr>
              <w:t>性能</w:t>
            </w:r>
            <w:r w:rsidRPr="00A1086E">
              <w:rPr>
                <w:rFonts w:ascii="宋体" w:hAnsi="宋体" w:cs="Arial"/>
                <w:sz w:val="22"/>
                <w:szCs w:val="21"/>
              </w:rPr>
              <w:t>的情况下</w:t>
            </w:r>
            <w:r w:rsidRPr="00A1086E">
              <w:rPr>
                <w:rFonts w:ascii="宋体" w:hAnsi="宋体" w:cs="Arial" w:hint="eastAsia"/>
                <w:sz w:val="22"/>
                <w:szCs w:val="21"/>
              </w:rPr>
              <w:t>单数据库中间件 多数据</w:t>
            </w:r>
            <w:r w:rsidRPr="00A1086E">
              <w:rPr>
                <w:rFonts w:ascii="宋体" w:hAnsi="宋体" w:cs="Arial"/>
                <w:sz w:val="22"/>
                <w:szCs w:val="21"/>
              </w:rPr>
              <w:t>库的线性扩展能力</w:t>
            </w:r>
          </w:p>
        </w:tc>
      </w:tr>
      <w:tr w:rsidR="009440F9" w:rsidRPr="00A1086E" w14:paraId="4E6C2CE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7F96B4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3694D011"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hint="eastAsia"/>
                <w:sz w:val="22"/>
              </w:rPr>
              <w:t>已</w:t>
            </w:r>
            <w:r w:rsidRPr="00A1086E">
              <w:rPr>
                <w:rFonts w:ascii="宋体" w:hAnsi="宋体" w:cs="Arial"/>
                <w:sz w:val="22"/>
              </w:rPr>
              <w:t>安装好</w:t>
            </w:r>
            <w:r w:rsidRPr="00A1086E">
              <w:rPr>
                <w:rFonts w:ascii="宋体" w:hAnsi="宋体" w:cs="Arial" w:hint="eastAsia"/>
                <w:sz w:val="22"/>
              </w:rPr>
              <w:t>1台数据库中间件,2</w:t>
            </w:r>
            <w:r w:rsidRPr="00A1086E">
              <w:rPr>
                <w:rFonts w:ascii="宋体" w:hAnsi="宋体" w:cs="Arial"/>
                <w:sz w:val="22"/>
              </w:rPr>
              <w:t>台数据库实例；</w:t>
            </w:r>
          </w:p>
          <w:p w14:paraId="05FEF738"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hint="eastAsia"/>
                <w:sz w:val="22"/>
              </w:rPr>
              <w:t>配置好数据库</w:t>
            </w:r>
            <w:r w:rsidRPr="00A1086E">
              <w:rPr>
                <w:rFonts w:ascii="宋体" w:hAnsi="宋体" w:cs="Arial"/>
                <w:sz w:val="22"/>
              </w:rPr>
              <w:t>中间件和数据库</w:t>
            </w:r>
            <w:r w:rsidRPr="00A1086E">
              <w:rPr>
                <w:rFonts w:ascii="宋体" w:hAnsi="宋体" w:cs="Arial" w:hint="eastAsia"/>
                <w:sz w:val="22"/>
              </w:rPr>
              <w:t>实例，</w:t>
            </w:r>
            <w:r w:rsidRPr="00A1086E">
              <w:rPr>
                <w:rFonts w:ascii="宋体" w:hAnsi="宋体" w:cs="Arial"/>
                <w:sz w:val="22"/>
              </w:rPr>
              <w:t>并且优化好相关参数；</w:t>
            </w:r>
          </w:p>
          <w:p w14:paraId="215EC70F"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sz w:val="22"/>
              </w:rPr>
              <w:t>Schema</w:t>
            </w:r>
            <w:r w:rsidRPr="00A1086E">
              <w:rPr>
                <w:rFonts w:ascii="宋体" w:hAnsi="宋体" w:cs="Arial" w:hint="eastAsia"/>
                <w:sz w:val="22"/>
              </w:rPr>
              <w:t>策略已</w:t>
            </w:r>
            <w:r w:rsidRPr="00A1086E">
              <w:rPr>
                <w:rFonts w:ascii="宋体" w:hAnsi="宋体" w:cs="Arial"/>
                <w:sz w:val="22"/>
              </w:rPr>
              <w:t>配置；</w:t>
            </w:r>
          </w:p>
          <w:p w14:paraId="4C074844" w14:textId="77777777" w:rsidR="009440F9" w:rsidRPr="00A1086E" w:rsidRDefault="009440F9" w:rsidP="00751CE6">
            <w:pPr>
              <w:numPr>
                <w:ilvl w:val="0"/>
                <w:numId w:val="99"/>
              </w:numPr>
              <w:snapToGrid w:val="0"/>
              <w:spacing w:line="276" w:lineRule="auto"/>
              <w:rPr>
                <w:rFonts w:ascii="宋体" w:hAnsi="宋体" w:cs="Arial"/>
                <w:sz w:val="22"/>
              </w:rPr>
            </w:pPr>
            <w:r w:rsidRPr="00A1086E">
              <w:rPr>
                <w:rFonts w:ascii="宋体" w:hAnsi="宋体" w:cs="Arial"/>
                <w:sz w:val="22"/>
              </w:rPr>
              <w:t>CUSTOMER</w:t>
            </w:r>
            <w:r w:rsidRPr="00A1086E">
              <w:rPr>
                <w:rFonts w:ascii="宋体" w:hAnsi="宋体" w:cs="Arial" w:hint="eastAsia"/>
                <w:sz w:val="22"/>
              </w:rPr>
              <w:t>表</w:t>
            </w:r>
            <w:r w:rsidRPr="00A1086E">
              <w:rPr>
                <w:rFonts w:ascii="宋体" w:hAnsi="宋体" w:cs="Arial"/>
                <w:sz w:val="22"/>
              </w:rPr>
              <w:t>无数据</w:t>
            </w:r>
          </w:p>
        </w:tc>
      </w:tr>
      <w:tr w:rsidR="009440F9" w:rsidRPr="00A1086E" w14:paraId="4ED7830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70439D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82CD535" w14:textId="3C6CE5B4" w:rsidR="009440F9" w:rsidRPr="00A1086E" w:rsidDel="00A56CBF" w:rsidRDefault="009440F9" w:rsidP="00751CE6">
            <w:pPr>
              <w:numPr>
                <w:ilvl w:val="0"/>
                <w:numId w:val="100"/>
              </w:numPr>
              <w:snapToGrid w:val="0"/>
              <w:spacing w:line="276" w:lineRule="auto"/>
              <w:rPr>
                <w:del w:id="878" w:author="shi wei" w:date="2017-03-09T14:50:00Z"/>
                <w:rFonts w:ascii="宋体" w:hAnsi="宋体" w:cs="Arial"/>
                <w:sz w:val="22"/>
              </w:rPr>
            </w:pPr>
            <w:del w:id="879"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总共插入N1</w:delText>
              </w:r>
              <w:r w:rsidRPr="00A1086E" w:rsidDel="00A56CBF">
                <w:rPr>
                  <w:rFonts w:ascii="宋体" w:hAnsi="宋体" w:cs="Arial" w:hint="eastAsia"/>
                  <w:sz w:val="22"/>
                </w:rPr>
                <w:delText>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1AFC511C" w14:textId="7F325AE1" w:rsidR="009440F9" w:rsidRPr="00A1086E" w:rsidDel="00A56CBF" w:rsidRDefault="009440F9" w:rsidP="00751CE6">
            <w:pPr>
              <w:numPr>
                <w:ilvl w:val="0"/>
                <w:numId w:val="100"/>
              </w:numPr>
              <w:snapToGrid w:val="0"/>
              <w:spacing w:line="276" w:lineRule="auto"/>
              <w:rPr>
                <w:del w:id="880" w:author="shi wei" w:date="2017-03-09T14:50:00Z"/>
                <w:rFonts w:ascii="宋体" w:hAnsi="宋体" w:cs="Arial"/>
                <w:sz w:val="22"/>
              </w:rPr>
            </w:pPr>
            <w:del w:id="881"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w:delText>
              </w:r>
              <w:r w:rsidRPr="00A1086E" w:rsidDel="00A56CBF">
                <w:rPr>
                  <w:rFonts w:ascii="宋体" w:hAnsi="宋体" w:cs="Arial" w:hint="eastAsia"/>
                  <w:sz w:val="22"/>
                </w:rPr>
                <w:delText>更新</w:delText>
              </w:r>
              <w:r w:rsidRPr="00A1086E" w:rsidDel="00A56CBF">
                <w:rPr>
                  <w:rFonts w:ascii="宋体" w:hAnsi="宋体" w:cs="Arial"/>
                  <w:sz w:val="22"/>
                </w:rPr>
                <w:delText>N2</w:delText>
              </w:r>
              <w:r w:rsidRPr="00A1086E" w:rsidDel="00A56CBF">
                <w:rPr>
                  <w:rFonts w:ascii="宋体" w:hAnsi="宋体" w:cs="Arial" w:hint="eastAsia"/>
                  <w:sz w:val="22"/>
                </w:rPr>
                <w:delText>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5CC06681" w14:textId="48BBDC46" w:rsidR="009440F9" w:rsidRPr="00A1086E" w:rsidDel="00A56CBF" w:rsidRDefault="009440F9" w:rsidP="00751CE6">
            <w:pPr>
              <w:numPr>
                <w:ilvl w:val="0"/>
                <w:numId w:val="100"/>
              </w:numPr>
              <w:snapToGrid w:val="0"/>
              <w:spacing w:line="276" w:lineRule="auto"/>
              <w:rPr>
                <w:del w:id="882" w:author="shi wei" w:date="2017-03-09T14:50:00Z"/>
                <w:rFonts w:ascii="宋体" w:hAnsi="宋体" w:cs="Arial"/>
                <w:sz w:val="22"/>
              </w:rPr>
            </w:pPr>
            <w:del w:id="883"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w:delText>
              </w:r>
              <w:r w:rsidRPr="00A1086E" w:rsidDel="00A56CBF">
                <w:rPr>
                  <w:rFonts w:ascii="宋体" w:hAnsi="宋体" w:cs="Arial" w:hint="eastAsia"/>
                  <w:sz w:val="22"/>
                </w:rPr>
                <w:delText>查询</w:delText>
              </w:r>
              <w:r w:rsidRPr="00A1086E" w:rsidDel="00A56CBF">
                <w:rPr>
                  <w:rFonts w:ascii="宋体" w:hAnsi="宋体" w:cs="Arial"/>
                  <w:sz w:val="22"/>
                </w:rPr>
                <w:delText>N3</w:delText>
              </w:r>
              <w:r w:rsidRPr="00A1086E" w:rsidDel="00A56CBF">
                <w:rPr>
                  <w:rFonts w:ascii="宋体" w:hAnsi="宋体" w:cs="Arial" w:hint="eastAsia"/>
                  <w:sz w:val="22"/>
                </w:rPr>
                <w:delText>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5C2939B4" w14:textId="26A083C7" w:rsidR="009440F9" w:rsidRPr="00A1086E" w:rsidDel="00A56CBF" w:rsidRDefault="009440F9" w:rsidP="00751CE6">
            <w:pPr>
              <w:numPr>
                <w:ilvl w:val="0"/>
                <w:numId w:val="100"/>
              </w:numPr>
              <w:snapToGrid w:val="0"/>
              <w:spacing w:line="276" w:lineRule="auto"/>
              <w:rPr>
                <w:del w:id="884" w:author="shi wei" w:date="2017-03-09T14:50:00Z"/>
                <w:rFonts w:ascii="宋体" w:hAnsi="宋体" w:cs="Arial"/>
                <w:sz w:val="22"/>
              </w:rPr>
            </w:pPr>
            <w:del w:id="885"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w:delText>
              </w:r>
              <w:r w:rsidRPr="00A1086E" w:rsidDel="00A56CBF">
                <w:rPr>
                  <w:rFonts w:ascii="宋体" w:hAnsi="宋体" w:cs="Arial"/>
                  <w:sz w:val="22"/>
                </w:rPr>
                <w:delText>总共</w:delText>
              </w:r>
              <w:r w:rsidRPr="00A1086E" w:rsidDel="00A56CBF">
                <w:rPr>
                  <w:rFonts w:ascii="宋体" w:hAnsi="宋体" w:cs="Arial" w:hint="eastAsia"/>
                  <w:sz w:val="22"/>
                </w:rPr>
                <w:delText>删除</w:delText>
              </w:r>
              <w:r w:rsidRPr="00A1086E" w:rsidDel="00A56CBF">
                <w:rPr>
                  <w:rFonts w:ascii="宋体" w:hAnsi="宋体" w:cs="Arial"/>
                  <w:sz w:val="22"/>
                </w:rPr>
                <w:delText>N</w:delText>
              </w:r>
              <w:r w:rsidRPr="00A1086E" w:rsidDel="00A56CBF">
                <w:rPr>
                  <w:rFonts w:ascii="宋体" w:hAnsi="宋体" w:cs="Arial" w:hint="eastAsia"/>
                  <w:sz w:val="22"/>
                </w:rPr>
                <w:delText>4条数据</w:delText>
              </w:r>
              <w:r w:rsidRPr="00A1086E" w:rsidDel="00A56CBF">
                <w:rPr>
                  <w:rFonts w:ascii="宋体" w:hAnsi="宋体" w:cs="Arial"/>
                  <w:sz w:val="22"/>
                </w:rPr>
                <w:delText>，监控服务器状态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w:delText>
              </w:r>
              <w:r w:rsidRPr="00A1086E" w:rsidDel="00A56CBF">
                <w:rPr>
                  <w:rFonts w:ascii="宋体" w:hAnsi="宋体" w:cs="Arial"/>
                  <w:sz w:val="22"/>
                </w:rPr>
                <w:delText>的</w:delText>
              </w:r>
              <w:r w:rsidRPr="00A1086E" w:rsidDel="00A56CBF">
                <w:rPr>
                  <w:rFonts w:ascii="宋体" w:hAnsi="宋体" w:cs="Arial" w:hint="eastAsia"/>
                  <w:sz w:val="22"/>
                </w:rPr>
                <w:delText>TPS速度</w:delText>
              </w:r>
              <w:r w:rsidRPr="00A1086E" w:rsidDel="00A56CBF">
                <w:rPr>
                  <w:rFonts w:ascii="宋体" w:hAnsi="宋体" w:cs="Arial"/>
                  <w:sz w:val="22"/>
                </w:rPr>
                <w:delText>。</w:delText>
              </w:r>
            </w:del>
          </w:p>
          <w:p w14:paraId="34979C3D" w14:textId="1EF1C75D" w:rsidR="009440F9" w:rsidRPr="00A1086E" w:rsidDel="00A56CBF" w:rsidRDefault="009440F9" w:rsidP="00751CE6">
            <w:pPr>
              <w:numPr>
                <w:ilvl w:val="0"/>
                <w:numId w:val="100"/>
              </w:numPr>
              <w:snapToGrid w:val="0"/>
              <w:spacing w:line="276" w:lineRule="auto"/>
              <w:rPr>
                <w:del w:id="886" w:author="shi wei" w:date="2017-03-09T14:50:00Z"/>
                <w:rFonts w:ascii="宋体" w:hAnsi="宋体" w:cs="Arial"/>
                <w:sz w:val="22"/>
              </w:rPr>
            </w:pPr>
            <w:del w:id="887"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w:delText>
              </w:r>
              <w:r w:rsidRPr="00A1086E" w:rsidDel="00A56CBF">
                <w:rPr>
                  <w:rFonts w:ascii="宋体" w:hAnsi="宋体" w:cs="Arial" w:hint="eastAsia"/>
                  <w:sz w:val="22"/>
                </w:rPr>
                <w:delText>线程</w:delText>
              </w:r>
              <w:r w:rsidRPr="00A1086E" w:rsidDel="00A56CBF">
                <w:rPr>
                  <w:rFonts w:ascii="宋体" w:hAnsi="宋体" w:cs="Arial"/>
                  <w:sz w:val="22"/>
                </w:rPr>
                <w:delText>数</w:delText>
              </w:r>
              <w:r w:rsidRPr="00A1086E" w:rsidDel="00A56CBF">
                <w:rPr>
                  <w:rFonts w:ascii="宋体" w:hAnsi="宋体" w:cs="Arial" w:hint="eastAsia"/>
                  <w:sz w:val="22"/>
                </w:rPr>
                <w:delText>从1逐渐</w:delText>
              </w:r>
              <w:r w:rsidRPr="00A1086E" w:rsidDel="00A56CBF">
                <w:rPr>
                  <w:rFonts w:ascii="宋体" w:hAnsi="宋体" w:cs="Arial"/>
                  <w:sz w:val="22"/>
                </w:rPr>
                <w:delText>增加到</w:delText>
              </w:r>
              <w:r w:rsidRPr="00A1086E" w:rsidDel="00A56CBF">
                <w:rPr>
                  <w:rFonts w:ascii="宋体" w:hAnsi="宋体" w:cs="Arial" w:hint="eastAsia"/>
                  <w:sz w:val="22"/>
                </w:rPr>
                <w:delText>1</w:delText>
              </w:r>
              <w:r w:rsidRPr="00A1086E" w:rsidDel="00A56CBF">
                <w:rPr>
                  <w:rFonts w:ascii="宋体" w:hAnsi="宋体" w:cs="Arial"/>
                  <w:sz w:val="22"/>
                </w:rPr>
                <w:delText>00</w:delText>
              </w:r>
              <w:r w:rsidRPr="00A1086E" w:rsidDel="00A56CBF">
                <w:rPr>
                  <w:rFonts w:ascii="宋体" w:hAnsi="宋体" w:cs="Arial" w:hint="eastAsia"/>
                  <w:sz w:val="22"/>
                </w:rPr>
                <w:delText>，在以上四</w:delText>
              </w:r>
              <w:r w:rsidRPr="00A1086E" w:rsidDel="00A56CBF">
                <w:rPr>
                  <w:rFonts w:ascii="宋体" w:hAnsi="宋体" w:cs="Arial"/>
                  <w:sz w:val="22"/>
                </w:rPr>
                <w:delText>种</w:delText>
              </w:r>
              <w:r w:rsidRPr="00A1086E" w:rsidDel="00A56CBF">
                <w:rPr>
                  <w:rFonts w:ascii="宋体" w:hAnsi="宋体" w:cs="Arial" w:hint="eastAsia"/>
                  <w:sz w:val="22"/>
                </w:rPr>
                <w:delText>同时</w:delText>
              </w:r>
              <w:r w:rsidRPr="00A1086E" w:rsidDel="00A56CBF">
                <w:rPr>
                  <w:rFonts w:ascii="宋体" w:hAnsi="宋体" w:cs="Arial"/>
                  <w:sz w:val="22"/>
                </w:rPr>
                <w:delText>混合状态下的服务器状态</w:delText>
              </w:r>
              <w:r w:rsidRPr="00A1086E" w:rsidDel="00A56CBF">
                <w:rPr>
                  <w:rFonts w:ascii="宋体" w:hAnsi="宋体" w:cs="Arial" w:hint="eastAsia"/>
                  <w:sz w:val="22"/>
                </w:rPr>
                <w:delText>并且</w:delText>
              </w:r>
              <w:r w:rsidRPr="00A1086E" w:rsidDel="00A56CBF">
                <w:rPr>
                  <w:rFonts w:ascii="宋体" w:hAnsi="宋体" w:cs="Arial"/>
                  <w:sz w:val="22"/>
                </w:rPr>
                <w:delText>输出每</w:delText>
              </w:r>
              <w:r w:rsidRPr="00A1086E" w:rsidDel="00A56CBF">
                <w:rPr>
                  <w:rFonts w:ascii="宋体" w:hAnsi="宋体" w:cs="Arial" w:hint="eastAsia"/>
                  <w:sz w:val="22"/>
                </w:rPr>
                <w:delText>秒TPS速度</w:delText>
              </w:r>
              <w:r w:rsidRPr="00A1086E" w:rsidDel="00A56CBF">
                <w:rPr>
                  <w:rFonts w:ascii="宋体" w:hAnsi="宋体" w:cs="Arial"/>
                  <w:sz w:val="22"/>
                </w:rPr>
                <w:delText>。</w:delText>
              </w:r>
            </w:del>
          </w:p>
          <w:p w14:paraId="36459642" w14:textId="77777777" w:rsidR="009440F9" w:rsidRDefault="009440F9" w:rsidP="00751CE6">
            <w:pPr>
              <w:numPr>
                <w:ilvl w:val="0"/>
                <w:numId w:val="100"/>
              </w:numPr>
              <w:snapToGrid w:val="0"/>
              <w:spacing w:line="276" w:lineRule="auto"/>
              <w:rPr>
                <w:ins w:id="888" w:author="shi wei" w:date="2017-03-09T14:50:00Z"/>
                <w:rFonts w:ascii="宋体" w:hAnsi="宋体" w:cs="Arial"/>
                <w:sz w:val="22"/>
              </w:rPr>
            </w:pPr>
            <w:del w:id="889" w:author="shi wei" w:date="2017-03-09T14:50:00Z">
              <w:r w:rsidRPr="00A1086E" w:rsidDel="00A56CBF">
                <w:rPr>
                  <w:rFonts w:ascii="宋体" w:hAnsi="宋体" w:cs="Arial" w:hint="eastAsia"/>
                  <w:sz w:val="22"/>
                </w:rPr>
                <w:delText>启动</w:delText>
              </w:r>
              <w:r w:rsidRPr="00A1086E" w:rsidDel="00A56CBF">
                <w:rPr>
                  <w:rFonts w:ascii="宋体" w:hAnsi="宋体" w:cs="Arial"/>
                  <w:sz w:val="22"/>
                </w:rPr>
                <w:delText>测试</w:delText>
              </w:r>
              <w:r w:rsidRPr="00A1086E" w:rsidDel="00A56CBF">
                <w:rPr>
                  <w:rFonts w:ascii="宋体" w:hAnsi="宋体" w:cs="Arial" w:hint="eastAsia"/>
                  <w:sz w:val="22"/>
                </w:rPr>
                <w:delText>线程</w:delText>
              </w:r>
              <w:r w:rsidRPr="00A1086E" w:rsidDel="00A56CBF">
                <w:rPr>
                  <w:rFonts w:ascii="宋体" w:hAnsi="宋体" w:cs="Arial"/>
                  <w:sz w:val="22"/>
                </w:rPr>
                <w:delText>，线程数</w:delText>
              </w:r>
              <w:r w:rsidRPr="00A1086E" w:rsidDel="00A56CBF">
                <w:rPr>
                  <w:rFonts w:ascii="宋体" w:hAnsi="宋体" w:cs="Arial" w:hint="eastAsia"/>
                  <w:sz w:val="22"/>
                </w:rPr>
                <w:delText>分别</w:delText>
              </w:r>
              <w:r w:rsidRPr="00A1086E" w:rsidDel="00A56CBF">
                <w:rPr>
                  <w:rFonts w:ascii="宋体" w:hAnsi="宋体" w:cs="Arial"/>
                  <w:sz w:val="22"/>
                </w:rPr>
                <w:delText>稳定为</w:delText>
              </w:r>
              <w:r w:rsidRPr="00A1086E" w:rsidDel="00A56CBF">
                <w:rPr>
                  <w:rFonts w:ascii="宋体" w:hAnsi="宋体" w:cs="Arial" w:hint="eastAsia"/>
                  <w:sz w:val="22"/>
                </w:rPr>
                <w:delText>20，</w:delText>
              </w:r>
              <w:r w:rsidRPr="00A1086E" w:rsidDel="00A56CBF">
                <w:rPr>
                  <w:rFonts w:ascii="宋体" w:hAnsi="宋体" w:cs="Arial"/>
                  <w:sz w:val="22"/>
                </w:rPr>
                <w:delText>50</w:delText>
              </w:r>
              <w:r w:rsidRPr="00A1086E" w:rsidDel="00A56CBF">
                <w:rPr>
                  <w:rFonts w:ascii="宋体" w:hAnsi="宋体" w:cs="Arial" w:hint="eastAsia"/>
                  <w:sz w:val="22"/>
                </w:rPr>
                <w:delText>个</w:delText>
              </w:r>
              <w:r w:rsidRPr="00A1086E" w:rsidDel="00A56CBF">
                <w:rPr>
                  <w:rFonts w:ascii="宋体" w:hAnsi="宋体" w:cs="Arial"/>
                  <w:sz w:val="22"/>
                </w:rPr>
                <w:delText>，测试</w:delText>
              </w:r>
              <w:r w:rsidRPr="00A1086E" w:rsidDel="00A56CBF">
                <w:rPr>
                  <w:rFonts w:ascii="宋体" w:hAnsi="宋体" w:cs="Arial" w:hint="eastAsia"/>
                  <w:sz w:val="22"/>
                </w:rPr>
                <w:delText>上述</w:delText>
              </w:r>
              <w:r w:rsidRPr="00A1086E" w:rsidDel="00A56CBF">
                <w:rPr>
                  <w:rFonts w:ascii="宋体" w:hAnsi="宋体" w:cs="Arial"/>
                  <w:sz w:val="22"/>
                </w:rPr>
                <w:delText>操作的时候</w:delText>
              </w:r>
              <w:r w:rsidRPr="00A1086E" w:rsidDel="00A56CBF">
                <w:rPr>
                  <w:rFonts w:ascii="宋体" w:hAnsi="宋体" w:cs="Arial" w:hint="eastAsia"/>
                  <w:sz w:val="22"/>
                </w:rPr>
                <w:delText>TPS和</w:delText>
              </w:r>
              <w:r w:rsidRPr="00A1086E" w:rsidDel="00A56CBF">
                <w:rPr>
                  <w:rFonts w:ascii="宋体" w:hAnsi="宋体" w:cs="Arial"/>
                  <w:sz w:val="22"/>
                </w:rPr>
                <w:delText>服务器状态</w:delText>
              </w:r>
              <w:r w:rsidRPr="00A1086E" w:rsidDel="00A56CBF">
                <w:rPr>
                  <w:rFonts w:ascii="宋体" w:hAnsi="宋体" w:cs="Arial" w:hint="eastAsia"/>
                  <w:sz w:val="22"/>
                </w:rPr>
                <w:delText>；</w:delText>
              </w:r>
            </w:del>
          </w:p>
          <w:p w14:paraId="37518E94" w14:textId="5110991C" w:rsidR="00A56CBF" w:rsidRPr="00A1086E" w:rsidRDefault="00E964A2" w:rsidP="00751CE6">
            <w:pPr>
              <w:numPr>
                <w:ilvl w:val="0"/>
                <w:numId w:val="100"/>
              </w:numPr>
              <w:snapToGrid w:val="0"/>
              <w:spacing w:line="276" w:lineRule="auto"/>
              <w:rPr>
                <w:rFonts w:ascii="宋体" w:hAnsi="宋体" w:cs="Arial"/>
                <w:sz w:val="22"/>
              </w:rPr>
            </w:pPr>
            <w:ins w:id="890" w:author="shi wei" w:date="2017-03-09T14:51:00Z">
              <w:r>
                <w:rPr>
                  <w:rFonts w:ascii="宋体" w:hAnsi="宋体" w:cs="Arial" w:hint="eastAsia"/>
                  <w:sz w:val="22"/>
                </w:rPr>
                <w:t>在4.6.1</w:t>
              </w:r>
              <w:r w:rsidR="004C6253">
                <w:rPr>
                  <w:rFonts w:ascii="宋体" w:hAnsi="宋体" w:cs="Arial" w:hint="eastAsia"/>
                  <w:sz w:val="22"/>
                </w:rPr>
                <w:t>的测试并发数基础上</w:t>
              </w:r>
              <w:r w:rsidR="003625AD">
                <w:rPr>
                  <w:rFonts w:ascii="宋体" w:hAnsi="宋体" w:cs="Arial" w:hint="eastAsia"/>
                  <w:sz w:val="22"/>
                </w:rPr>
                <w:t>增加并发数，</w:t>
              </w:r>
              <w:r w:rsidR="00A715EA">
                <w:rPr>
                  <w:rFonts w:ascii="宋体" w:hAnsi="宋体" w:cs="Arial" w:hint="eastAsia"/>
                  <w:sz w:val="22"/>
                </w:rPr>
                <w:t>分别测试</w:t>
              </w:r>
            </w:ins>
            <w:ins w:id="891" w:author="shi wei" w:date="2017-03-09T14:52:00Z">
              <w:r w:rsidR="00A715EA">
                <w:rPr>
                  <w:rFonts w:ascii="宋体" w:hAnsi="宋体" w:cs="Arial" w:hint="eastAsia"/>
                  <w:sz w:val="22"/>
                </w:rPr>
                <w:t>4.6.1的1-</w:t>
              </w:r>
              <w:r w:rsidR="00A715EA">
                <w:rPr>
                  <w:rFonts w:ascii="宋体" w:hAnsi="宋体" w:cs="Arial"/>
                  <w:sz w:val="22"/>
                </w:rPr>
                <w:t>6</w:t>
              </w:r>
              <w:r w:rsidR="00A715EA">
                <w:rPr>
                  <w:rFonts w:ascii="宋体" w:hAnsi="宋体" w:cs="Arial" w:hint="eastAsia"/>
                  <w:sz w:val="22"/>
                </w:rPr>
                <w:t>个的场景。</w:t>
              </w:r>
            </w:ins>
          </w:p>
        </w:tc>
      </w:tr>
      <w:tr w:rsidR="009440F9" w:rsidRPr="00A1086E" w14:paraId="46AFE58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CC9A2E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1E7AE364" w14:textId="77777777" w:rsidR="009440F9" w:rsidRPr="00A1086E" w:rsidRDefault="009440F9" w:rsidP="00751CE6">
            <w:pPr>
              <w:pStyle w:val="ab"/>
              <w:numPr>
                <w:ilvl w:val="0"/>
                <w:numId w:val="92"/>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每</w:t>
            </w:r>
            <w:r w:rsidRPr="00A1086E">
              <w:rPr>
                <w:rFonts w:ascii="宋体" w:hAnsi="宋体" w:cs="Arial" w:hint="eastAsia"/>
                <w:sz w:val="22"/>
                <w:szCs w:val="21"/>
              </w:rPr>
              <w:t>秒</w:t>
            </w:r>
            <w:r w:rsidRPr="00A1086E">
              <w:rPr>
                <w:rFonts w:ascii="宋体" w:hAnsi="宋体" w:cs="Arial"/>
                <w:sz w:val="22"/>
                <w:szCs w:val="21"/>
              </w:rPr>
              <w:t>的</w:t>
            </w:r>
            <w:r w:rsidRPr="00A1086E">
              <w:rPr>
                <w:rFonts w:ascii="宋体" w:hAnsi="宋体" w:cs="Arial" w:hint="eastAsia"/>
                <w:sz w:val="22"/>
                <w:szCs w:val="21"/>
              </w:rPr>
              <w:t>TPS和</w:t>
            </w:r>
            <w:r w:rsidRPr="00A1086E">
              <w:rPr>
                <w:rFonts w:ascii="宋体" w:hAnsi="宋体" w:cs="Arial"/>
                <w:sz w:val="22"/>
                <w:szCs w:val="21"/>
              </w:rPr>
              <w:t>线程数</w:t>
            </w:r>
            <w:r w:rsidRPr="00A1086E">
              <w:rPr>
                <w:rFonts w:ascii="宋体" w:hAnsi="宋体" w:cs="Arial" w:hint="eastAsia"/>
                <w:sz w:val="22"/>
                <w:szCs w:val="21"/>
              </w:rPr>
              <w:t>；</w:t>
            </w:r>
          </w:p>
          <w:p w14:paraId="6B722FA5" w14:textId="77777777" w:rsidR="009440F9" w:rsidRPr="00A1086E" w:rsidRDefault="009440F9" w:rsidP="00751CE6">
            <w:pPr>
              <w:pStyle w:val="ab"/>
              <w:numPr>
                <w:ilvl w:val="0"/>
                <w:numId w:val="92"/>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执行完的总耗时</w:t>
            </w:r>
            <w:r w:rsidRPr="00A1086E">
              <w:rPr>
                <w:rFonts w:ascii="宋体" w:hAnsi="宋体" w:cs="Arial" w:hint="eastAsia"/>
                <w:sz w:val="22"/>
                <w:szCs w:val="21"/>
              </w:rPr>
              <w:t>；</w:t>
            </w:r>
          </w:p>
          <w:p w14:paraId="4970535D" w14:textId="77777777" w:rsidR="005A105F" w:rsidRDefault="009440F9" w:rsidP="005A105F">
            <w:pPr>
              <w:pStyle w:val="ab"/>
              <w:numPr>
                <w:ilvl w:val="0"/>
                <w:numId w:val="92"/>
              </w:numPr>
              <w:spacing w:line="276" w:lineRule="auto"/>
              <w:ind w:firstLineChars="0"/>
              <w:rPr>
                <w:rFonts w:ascii="宋体" w:hAnsi="宋体" w:cs="Arial"/>
                <w:sz w:val="22"/>
                <w:szCs w:val="21"/>
              </w:rPr>
            </w:pPr>
            <w:r w:rsidRPr="00A1086E">
              <w:rPr>
                <w:rFonts w:ascii="宋体" w:hAnsi="宋体" w:cs="Arial" w:hint="eastAsia"/>
                <w:sz w:val="22"/>
                <w:szCs w:val="21"/>
              </w:rPr>
              <w:t>绘制出</w:t>
            </w:r>
            <w:r w:rsidRPr="00A1086E">
              <w:rPr>
                <w:rFonts w:ascii="宋体" w:hAnsi="宋体" w:cs="Arial"/>
                <w:sz w:val="22"/>
                <w:szCs w:val="21"/>
              </w:rPr>
              <w:t>根据</w:t>
            </w:r>
            <w:r w:rsidRPr="00A1086E">
              <w:rPr>
                <w:rFonts w:ascii="宋体" w:hAnsi="宋体" w:cs="Arial" w:hint="eastAsia"/>
                <w:sz w:val="22"/>
                <w:szCs w:val="21"/>
              </w:rPr>
              <w:t>线程</w:t>
            </w:r>
            <w:r w:rsidRPr="00A1086E">
              <w:rPr>
                <w:rFonts w:ascii="宋体" w:hAnsi="宋体" w:cs="Arial"/>
                <w:sz w:val="22"/>
                <w:szCs w:val="21"/>
              </w:rPr>
              <w:t>增长的</w:t>
            </w:r>
            <w:r w:rsidRPr="00A1086E">
              <w:rPr>
                <w:rFonts w:ascii="宋体" w:hAnsi="宋体" w:cs="Arial" w:hint="eastAsia"/>
                <w:sz w:val="22"/>
                <w:szCs w:val="21"/>
              </w:rPr>
              <w:t>TPS曲线图</w:t>
            </w:r>
            <w:r w:rsidRPr="00A1086E">
              <w:rPr>
                <w:rFonts w:ascii="宋体" w:hAnsi="宋体" w:cs="Arial"/>
                <w:sz w:val="22"/>
                <w:szCs w:val="21"/>
              </w:rPr>
              <w:t>；</w:t>
            </w:r>
          </w:p>
          <w:p w14:paraId="4741E9B7" w14:textId="753AFCFC" w:rsidR="009440F9" w:rsidRPr="005A105F" w:rsidRDefault="009440F9" w:rsidP="005A105F">
            <w:pPr>
              <w:pStyle w:val="ab"/>
              <w:numPr>
                <w:ilvl w:val="0"/>
                <w:numId w:val="92"/>
              </w:numPr>
              <w:spacing w:line="276" w:lineRule="auto"/>
              <w:ind w:firstLineChars="0"/>
              <w:rPr>
                <w:rFonts w:ascii="宋体" w:hAnsi="宋体" w:cs="Arial"/>
                <w:sz w:val="22"/>
                <w:szCs w:val="21"/>
              </w:rPr>
            </w:pPr>
            <w:r w:rsidRPr="005A105F">
              <w:rPr>
                <w:rFonts w:ascii="宋体" w:hAnsi="宋体" w:cs="Arial" w:hint="eastAsia"/>
                <w:sz w:val="22"/>
                <w:szCs w:val="21"/>
              </w:rPr>
              <w:t>记录</w:t>
            </w:r>
            <w:r w:rsidRPr="005A105F">
              <w:rPr>
                <w:rFonts w:ascii="宋体" w:hAnsi="宋体" w:cs="Arial"/>
                <w:sz w:val="22"/>
                <w:szCs w:val="21"/>
              </w:rPr>
              <w:t>步骤</w:t>
            </w:r>
            <w:r w:rsidRPr="005A105F">
              <w:rPr>
                <w:rFonts w:ascii="宋体" w:hAnsi="宋体" w:cs="Arial" w:hint="eastAsia"/>
                <w:sz w:val="22"/>
                <w:szCs w:val="21"/>
              </w:rPr>
              <w:t>6</w:t>
            </w:r>
            <w:r w:rsidRPr="005A105F">
              <w:rPr>
                <w:rFonts w:ascii="宋体" w:hAnsi="宋体" w:cs="Arial"/>
                <w:sz w:val="22"/>
                <w:szCs w:val="21"/>
              </w:rPr>
              <w:t xml:space="preserve">部署模式下的平均调用时耗(ms) </w:t>
            </w:r>
            <w:r w:rsidRPr="005A105F">
              <w:rPr>
                <w:rFonts w:ascii="宋体" w:hAnsi="宋体" w:cs="Arial" w:hint="eastAsia"/>
                <w:sz w:val="22"/>
                <w:szCs w:val="21"/>
              </w:rPr>
              <w:t>；</w:t>
            </w:r>
          </w:p>
        </w:tc>
      </w:tr>
      <w:tr w:rsidR="009440F9" w:rsidRPr="00A1086E" w14:paraId="7616C496"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506246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3084675"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1F83DA89"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7B000AD" w14:textId="20638021"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03D299FD"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280A33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C02E845" w14:textId="77777777" w:rsidR="009440F9" w:rsidRPr="00A1086E" w:rsidRDefault="009440F9" w:rsidP="00126C0C">
            <w:pPr>
              <w:spacing w:line="276" w:lineRule="auto"/>
              <w:ind w:firstLine="66"/>
              <w:rPr>
                <w:rFonts w:ascii="宋体" w:hAnsi="宋体" w:cs="Arial"/>
                <w:sz w:val="22"/>
                <w:szCs w:val="21"/>
              </w:rPr>
            </w:pPr>
          </w:p>
          <w:p w14:paraId="1695971B"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55A75B09"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16A34B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2274EDA1"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7ACD0636"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267445D2"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23E51D59" w14:textId="34DA7A8F" w:rsidR="009440F9" w:rsidRPr="00A1086E" w:rsidRDefault="009440F9" w:rsidP="009777BE">
      <w:pPr>
        <w:pStyle w:val="30"/>
        <w:numPr>
          <w:ilvl w:val="2"/>
          <w:numId w:val="2"/>
        </w:numPr>
        <w:rPr>
          <w:rFonts w:ascii="宋体" w:hAnsi="宋体"/>
        </w:rPr>
      </w:pPr>
      <w:bookmarkStart w:id="892" w:name="_Toc471831347"/>
      <w:bookmarkStart w:id="893" w:name="_Toc475119169"/>
      <w:r w:rsidRPr="00A1086E">
        <w:rPr>
          <w:rFonts w:ascii="宋体" w:hAnsi="宋体"/>
        </w:rPr>
        <w:t>CRUD/综合语句性能—</w:t>
      </w:r>
      <w:r w:rsidRPr="00A1086E">
        <w:rPr>
          <w:rFonts w:ascii="宋体" w:hAnsi="宋体" w:hint="eastAsia"/>
        </w:rPr>
        <w:t>线性</w:t>
      </w:r>
      <w:r w:rsidRPr="00A1086E">
        <w:rPr>
          <w:rFonts w:ascii="宋体" w:hAnsi="宋体"/>
        </w:rPr>
        <w:t>扩展能力</w:t>
      </w:r>
      <w:r w:rsidRPr="00A1086E">
        <w:rPr>
          <w:rFonts w:ascii="宋体" w:hAnsi="宋体" w:hint="eastAsia"/>
        </w:rPr>
        <w:t>2</w:t>
      </w:r>
      <w:bookmarkEnd w:id="892"/>
      <w:bookmarkEnd w:id="893"/>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691A75C9"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7A3A7C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4C68BCA9"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 w:val="22"/>
                <w:szCs w:val="21"/>
              </w:rPr>
              <w:t>CRUD/综合语句性能—</w:t>
            </w:r>
            <w:r w:rsidRPr="00A1086E">
              <w:rPr>
                <w:rFonts w:ascii="宋体" w:hAnsi="宋体" w:cs="Arial" w:hint="eastAsia"/>
                <w:sz w:val="22"/>
                <w:szCs w:val="21"/>
              </w:rPr>
              <w:t>线性</w:t>
            </w:r>
            <w:r w:rsidRPr="00A1086E">
              <w:rPr>
                <w:rFonts w:ascii="宋体" w:hAnsi="宋体" w:cs="Arial"/>
                <w:sz w:val="22"/>
                <w:szCs w:val="21"/>
              </w:rPr>
              <w:t>扩展能力2</w:t>
            </w:r>
          </w:p>
        </w:tc>
      </w:tr>
      <w:tr w:rsidR="009440F9" w:rsidRPr="00A1086E" w14:paraId="37261072"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7258A6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363C020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205B180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A51B9B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3C4E3BD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测试在</w:t>
            </w:r>
            <w:r w:rsidRPr="00A1086E">
              <w:rPr>
                <w:rFonts w:ascii="宋体" w:hAnsi="宋体" w:cs="Arial"/>
                <w:sz w:val="22"/>
                <w:szCs w:val="21"/>
              </w:rPr>
              <w:t>数据库足够</w:t>
            </w:r>
            <w:r w:rsidRPr="00A1086E">
              <w:rPr>
                <w:rFonts w:ascii="宋体" w:hAnsi="宋体" w:cs="Arial" w:hint="eastAsia"/>
                <w:sz w:val="22"/>
                <w:szCs w:val="21"/>
              </w:rPr>
              <w:t>性能</w:t>
            </w:r>
            <w:r w:rsidRPr="00A1086E">
              <w:rPr>
                <w:rFonts w:ascii="宋体" w:hAnsi="宋体" w:cs="Arial"/>
                <w:sz w:val="22"/>
                <w:szCs w:val="21"/>
              </w:rPr>
              <w:t>的情况下</w:t>
            </w:r>
            <w:r w:rsidRPr="00A1086E">
              <w:rPr>
                <w:rFonts w:ascii="宋体" w:hAnsi="宋体" w:cs="Arial" w:hint="eastAsia"/>
                <w:sz w:val="22"/>
                <w:szCs w:val="21"/>
              </w:rPr>
              <w:t>数据库中间件的线性</w:t>
            </w:r>
            <w:r w:rsidRPr="00A1086E">
              <w:rPr>
                <w:rFonts w:ascii="宋体" w:hAnsi="宋体" w:cs="Arial"/>
                <w:sz w:val="22"/>
                <w:szCs w:val="21"/>
              </w:rPr>
              <w:t>扩展能力</w:t>
            </w:r>
          </w:p>
        </w:tc>
      </w:tr>
      <w:tr w:rsidR="009440F9" w:rsidRPr="00A1086E" w14:paraId="76917769"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1B490DD"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67265875"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hint="eastAsia"/>
                <w:sz w:val="22"/>
                <w:szCs w:val="21"/>
              </w:rPr>
              <w:t>已</w:t>
            </w:r>
            <w:r w:rsidRPr="00A1086E">
              <w:rPr>
                <w:rFonts w:ascii="宋体" w:hAnsi="宋体" w:cs="Arial"/>
                <w:sz w:val="22"/>
                <w:szCs w:val="21"/>
              </w:rPr>
              <w:t>安装好</w:t>
            </w:r>
            <w:r w:rsidRPr="00A1086E">
              <w:rPr>
                <w:rFonts w:ascii="宋体" w:hAnsi="宋体" w:cs="Arial" w:hint="eastAsia"/>
                <w:sz w:val="22"/>
                <w:szCs w:val="21"/>
              </w:rPr>
              <w:t>2台数据库中间件,</w:t>
            </w:r>
            <w:r w:rsidRPr="00A1086E">
              <w:rPr>
                <w:rFonts w:ascii="宋体" w:hAnsi="宋体" w:cs="Arial"/>
                <w:sz w:val="22"/>
                <w:szCs w:val="21"/>
              </w:rPr>
              <w:t>4台数据库实例；</w:t>
            </w:r>
          </w:p>
          <w:p w14:paraId="451C691B"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hint="eastAsia"/>
                <w:sz w:val="22"/>
                <w:szCs w:val="21"/>
              </w:rPr>
              <w:t>配置好数据库</w:t>
            </w:r>
            <w:r w:rsidRPr="00A1086E">
              <w:rPr>
                <w:rFonts w:ascii="宋体" w:hAnsi="宋体" w:cs="Arial"/>
                <w:sz w:val="22"/>
                <w:szCs w:val="21"/>
              </w:rPr>
              <w:t>中间件和数据库</w:t>
            </w:r>
            <w:r w:rsidRPr="00A1086E">
              <w:rPr>
                <w:rFonts w:ascii="宋体" w:hAnsi="宋体" w:cs="Arial" w:hint="eastAsia"/>
                <w:sz w:val="22"/>
                <w:szCs w:val="21"/>
              </w:rPr>
              <w:t>实例，</w:t>
            </w:r>
            <w:r w:rsidRPr="00A1086E">
              <w:rPr>
                <w:rFonts w:ascii="宋体" w:hAnsi="宋体" w:cs="Arial"/>
                <w:sz w:val="22"/>
                <w:szCs w:val="21"/>
              </w:rPr>
              <w:t>并且优化好相关参数；</w:t>
            </w:r>
          </w:p>
          <w:p w14:paraId="6DF8FA29"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sz w:val="22"/>
                <w:szCs w:val="21"/>
              </w:rPr>
              <w:t>Schema</w:t>
            </w:r>
            <w:r w:rsidRPr="00A1086E">
              <w:rPr>
                <w:rFonts w:ascii="宋体" w:hAnsi="宋体" w:cs="Arial" w:hint="eastAsia"/>
                <w:sz w:val="22"/>
                <w:szCs w:val="21"/>
              </w:rPr>
              <w:t>策略已</w:t>
            </w:r>
            <w:r w:rsidRPr="00A1086E">
              <w:rPr>
                <w:rFonts w:ascii="宋体" w:hAnsi="宋体" w:cs="Arial"/>
                <w:sz w:val="22"/>
                <w:szCs w:val="21"/>
              </w:rPr>
              <w:t>配置；</w:t>
            </w:r>
          </w:p>
          <w:p w14:paraId="03A1F06F" w14:textId="77777777" w:rsidR="009440F9" w:rsidRPr="00A1086E" w:rsidRDefault="009440F9" w:rsidP="00751CE6">
            <w:pPr>
              <w:pStyle w:val="ab"/>
              <w:numPr>
                <w:ilvl w:val="0"/>
                <w:numId w:val="93"/>
              </w:numPr>
              <w:spacing w:line="276" w:lineRule="auto"/>
              <w:ind w:firstLineChars="0"/>
              <w:rPr>
                <w:rFonts w:ascii="宋体" w:hAnsi="宋体" w:cs="Arial"/>
                <w:sz w:val="22"/>
                <w:szCs w:val="21"/>
              </w:rPr>
            </w:pPr>
            <w:r w:rsidRPr="00A1086E">
              <w:rPr>
                <w:rFonts w:ascii="宋体" w:hAnsi="宋体" w:cs="Arial"/>
                <w:sz w:val="22"/>
                <w:szCs w:val="21"/>
              </w:rPr>
              <w:t>CUSTOMER</w:t>
            </w:r>
            <w:r w:rsidRPr="00A1086E">
              <w:rPr>
                <w:rFonts w:ascii="宋体" w:hAnsi="宋体" w:cs="Arial" w:hint="eastAsia"/>
                <w:sz w:val="22"/>
                <w:szCs w:val="21"/>
              </w:rPr>
              <w:t>表</w:t>
            </w:r>
            <w:r w:rsidRPr="00A1086E">
              <w:rPr>
                <w:rFonts w:ascii="宋体" w:hAnsi="宋体" w:cs="Arial"/>
                <w:sz w:val="22"/>
                <w:szCs w:val="21"/>
              </w:rPr>
              <w:t>无数据</w:t>
            </w:r>
          </w:p>
        </w:tc>
      </w:tr>
      <w:tr w:rsidR="009440F9" w:rsidRPr="00A1086E" w14:paraId="5D78B836"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59EF3F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7E0288F8" w14:textId="4E117CED" w:rsidR="009440F9" w:rsidRPr="00A1086E" w:rsidDel="00E32173" w:rsidRDefault="009440F9" w:rsidP="00E32173">
            <w:pPr>
              <w:pStyle w:val="ab"/>
              <w:numPr>
                <w:ilvl w:val="0"/>
                <w:numId w:val="94"/>
              </w:numPr>
              <w:spacing w:line="276" w:lineRule="auto"/>
              <w:ind w:firstLineChars="0"/>
              <w:rPr>
                <w:del w:id="894" w:author="shi wei" w:date="2017-03-09T15:00:00Z"/>
                <w:rFonts w:ascii="宋体" w:hAnsi="宋体" w:cs="Arial"/>
                <w:sz w:val="22"/>
                <w:szCs w:val="21"/>
              </w:rPr>
            </w:pPr>
            <w:del w:id="895"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总共插入N1</w:delText>
              </w:r>
              <w:r w:rsidRPr="00A1086E" w:rsidDel="00E32173">
                <w:rPr>
                  <w:rFonts w:ascii="宋体" w:hAnsi="宋体" w:cs="Arial" w:hint="eastAsia"/>
                  <w:sz w:val="22"/>
                  <w:szCs w:val="21"/>
                </w:rPr>
                <w:delText>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424D996A" w14:textId="59F736D8" w:rsidR="009440F9" w:rsidRPr="00A1086E" w:rsidDel="00E32173" w:rsidRDefault="009440F9" w:rsidP="00E32173">
            <w:pPr>
              <w:pStyle w:val="ab"/>
              <w:numPr>
                <w:ilvl w:val="0"/>
                <w:numId w:val="94"/>
              </w:numPr>
              <w:spacing w:line="276" w:lineRule="auto"/>
              <w:ind w:firstLineChars="0"/>
              <w:rPr>
                <w:del w:id="896" w:author="shi wei" w:date="2017-03-09T15:00:00Z"/>
                <w:rFonts w:ascii="宋体" w:hAnsi="宋体" w:cs="Arial"/>
                <w:sz w:val="22"/>
                <w:szCs w:val="21"/>
              </w:rPr>
            </w:pPr>
            <w:del w:id="897"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w:delText>
              </w:r>
              <w:r w:rsidRPr="00A1086E" w:rsidDel="00E32173">
                <w:rPr>
                  <w:rFonts w:ascii="宋体" w:hAnsi="宋体" w:cs="Arial" w:hint="eastAsia"/>
                  <w:sz w:val="22"/>
                  <w:szCs w:val="21"/>
                </w:rPr>
                <w:delText>更新</w:delText>
              </w:r>
              <w:r w:rsidRPr="00A1086E" w:rsidDel="00E32173">
                <w:rPr>
                  <w:rFonts w:ascii="宋体" w:hAnsi="宋体" w:cs="Arial"/>
                  <w:sz w:val="22"/>
                  <w:szCs w:val="21"/>
                </w:rPr>
                <w:delText>N2</w:delText>
              </w:r>
              <w:r w:rsidRPr="00A1086E" w:rsidDel="00E32173">
                <w:rPr>
                  <w:rFonts w:ascii="宋体" w:hAnsi="宋体" w:cs="Arial" w:hint="eastAsia"/>
                  <w:sz w:val="22"/>
                  <w:szCs w:val="21"/>
                </w:rPr>
                <w:delText>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36035325" w14:textId="593D0984" w:rsidR="009440F9" w:rsidRPr="00A1086E" w:rsidDel="00E32173" w:rsidRDefault="009440F9" w:rsidP="00E32173">
            <w:pPr>
              <w:pStyle w:val="ab"/>
              <w:numPr>
                <w:ilvl w:val="0"/>
                <w:numId w:val="94"/>
              </w:numPr>
              <w:spacing w:line="276" w:lineRule="auto"/>
              <w:ind w:firstLineChars="0"/>
              <w:rPr>
                <w:del w:id="898" w:author="shi wei" w:date="2017-03-09T15:00:00Z"/>
                <w:rFonts w:ascii="宋体" w:hAnsi="宋体" w:cs="Arial"/>
                <w:sz w:val="22"/>
                <w:szCs w:val="21"/>
              </w:rPr>
            </w:pPr>
            <w:del w:id="899"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w:delText>
              </w:r>
              <w:r w:rsidRPr="00A1086E" w:rsidDel="00E32173">
                <w:rPr>
                  <w:rFonts w:ascii="宋体" w:hAnsi="宋体" w:cs="Arial" w:hint="eastAsia"/>
                  <w:sz w:val="22"/>
                  <w:szCs w:val="21"/>
                </w:rPr>
                <w:delText>查询</w:delText>
              </w:r>
              <w:r w:rsidRPr="00A1086E" w:rsidDel="00E32173">
                <w:rPr>
                  <w:rFonts w:ascii="宋体" w:hAnsi="宋体" w:cs="Arial"/>
                  <w:sz w:val="22"/>
                  <w:szCs w:val="21"/>
                </w:rPr>
                <w:delText>N3</w:delText>
              </w:r>
              <w:r w:rsidRPr="00A1086E" w:rsidDel="00E32173">
                <w:rPr>
                  <w:rFonts w:ascii="宋体" w:hAnsi="宋体" w:cs="Arial" w:hint="eastAsia"/>
                  <w:sz w:val="22"/>
                  <w:szCs w:val="21"/>
                </w:rPr>
                <w:delText>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389991E7" w14:textId="01A26F8E" w:rsidR="009440F9" w:rsidRPr="00A1086E" w:rsidDel="00E32173" w:rsidRDefault="009440F9" w:rsidP="00E32173">
            <w:pPr>
              <w:pStyle w:val="ab"/>
              <w:numPr>
                <w:ilvl w:val="0"/>
                <w:numId w:val="94"/>
              </w:numPr>
              <w:spacing w:line="276" w:lineRule="auto"/>
              <w:ind w:firstLineChars="0"/>
              <w:rPr>
                <w:del w:id="900" w:author="shi wei" w:date="2017-03-09T15:00:00Z"/>
                <w:rFonts w:ascii="宋体" w:hAnsi="宋体" w:cs="Arial"/>
                <w:sz w:val="22"/>
                <w:szCs w:val="21"/>
              </w:rPr>
            </w:pPr>
            <w:del w:id="901"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w:delText>
              </w:r>
              <w:r w:rsidRPr="00A1086E" w:rsidDel="00E32173">
                <w:rPr>
                  <w:rFonts w:ascii="宋体" w:hAnsi="宋体" w:cs="Arial"/>
                  <w:sz w:val="22"/>
                  <w:szCs w:val="21"/>
                </w:rPr>
                <w:delText>总共</w:delText>
              </w:r>
              <w:r w:rsidRPr="00A1086E" w:rsidDel="00E32173">
                <w:rPr>
                  <w:rFonts w:ascii="宋体" w:hAnsi="宋体" w:cs="Arial" w:hint="eastAsia"/>
                  <w:sz w:val="22"/>
                  <w:szCs w:val="21"/>
                </w:rPr>
                <w:delText>删除</w:delText>
              </w:r>
              <w:r w:rsidRPr="00A1086E" w:rsidDel="00E32173">
                <w:rPr>
                  <w:rFonts w:ascii="宋体" w:hAnsi="宋体" w:cs="Arial"/>
                  <w:sz w:val="22"/>
                  <w:szCs w:val="21"/>
                </w:rPr>
                <w:delText>N</w:delText>
              </w:r>
              <w:r w:rsidRPr="00A1086E" w:rsidDel="00E32173">
                <w:rPr>
                  <w:rFonts w:ascii="宋体" w:hAnsi="宋体" w:cs="Arial" w:hint="eastAsia"/>
                  <w:sz w:val="22"/>
                  <w:szCs w:val="21"/>
                </w:rPr>
                <w:delText>4条数据</w:delText>
              </w:r>
              <w:r w:rsidRPr="00A1086E" w:rsidDel="00E32173">
                <w:rPr>
                  <w:rFonts w:ascii="宋体" w:hAnsi="宋体" w:cs="Arial"/>
                  <w:sz w:val="22"/>
                  <w:szCs w:val="21"/>
                </w:rPr>
                <w:delText>，监控服务器状态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w:delText>
              </w:r>
              <w:r w:rsidRPr="00A1086E" w:rsidDel="00E32173">
                <w:rPr>
                  <w:rFonts w:ascii="宋体" w:hAnsi="宋体" w:cs="Arial"/>
                  <w:sz w:val="22"/>
                  <w:szCs w:val="21"/>
                </w:rPr>
                <w:delText>的</w:delText>
              </w:r>
              <w:r w:rsidRPr="00A1086E" w:rsidDel="00E32173">
                <w:rPr>
                  <w:rFonts w:ascii="宋体" w:hAnsi="宋体" w:cs="Arial" w:hint="eastAsia"/>
                  <w:sz w:val="22"/>
                  <w:szCs w:val="21"/>
                </w:rPr>
                <w:delText>TPS速度</w:delText>
              </w:r>
              <w:r w:rsidRPr="00A1086E" w:rsidDel="00E32173">
                <w:rPr>
                  <w:rFonts w:ascii="宋体" w:hAnsi="宋体" w:cs="Arial"/>
                  <w:sz w:val="22"/>
                  <w:szCs w:val="21"/>
                </w:rPr>
                <w:delText>。</w:delText>
              </w:r>
            </w:del>
          </w:p>
          <w:p w14:paraId="767F0E20" w14:textId="03BE87AA" w:rsidR="009440F9" w:rsidRPr="00A1086E" w:rsidDel="00E32173" w:rsidRDefault="009440F9" w:rsidP="00E32173">
            <w:pPr>
              <w:pStyle w:val="ab"/>
              <w:numPr>
                <w:ilvl w:val="0"/>
                <w:numId w:val="94"/>
              </w:numPr>
              <w:spacing w:line="276" w:lineRule="auto"/>
              <w:ind w:firstLineChars="0"/>
              <w:rPr>
                <w:del w:id="902" w:author="shi wei" w:date="2017-03-09T15:00:00Z"/>
                <w:rFonts w:ascii="宋体" w:hAnsi="宋体" w:cs="Arial"/>
                <w:sz w:val="22"/>
                <w:szCs w:val="21"/>
              </w:rPr>
            </w:pPr>
            <w:del w:id="903"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数</w:delText>
              </w:r>
              <w:r w:rsidRPr="00A1086E" w:rsidDel="00E32173">
                <w:rPr>
                  <w:rFonts w:ascii="宋体" w:hAnsi="宋体" w:cs="Arial" w:hint="eastAsia"/>
                  <w:sz w:val="22"/>
                  <w:szCs w:val="21"/>
                </w:rPr>
                <w:delText>从1逐渐</w:delText>
              </w:r>
              <w:r w:rsidRPr="00A1086E" w:rsidDel="00E32173">
                <w:rPr>
                  <w:rFonts w:ascii="宋体" w:hAnsi="宋体" w:cs="Arial"/>
                  <w:sz w:val="22"/>
                  <w:szCs w:val="21"/>
                </w:rPr>
                <w:delText>增加到</w:delText>
              </w:r>
              <w:r w:rsidRPr="00A1086E" w:rsidDel="00E32173">
                <w:rPr>
                  <w:rFonts w:ascii="宋体" w:hAnsi="宋体" w:cs="Arial" w:hint="eastAsia"/>
                  <w:sz w:val="22"/>
                  <w:szCs w:val="21"/>
                </w:rPr>
                <w:delText>1</w:delText>
              </w:r>
              <w:r w:rsidRPr="00A1086E" w:rsidDel="00E32173">
                <w:rPr>
                  <w:rFonts w:ascii="宋体" w:hAnsi="宋体" w:cs="Arial"/>
                  <w:sz w:val="22"/>
                  <w:szCs w:val="21"/>
                </w:rPr>
                <w:delText>00</w:delText>
              </w:r>
              <w:r w:rsidRPr="00A1086E" w:rsidDel="00E32173">
                <w:rPr>
                  <w:rFonts w:ascii="宋体" w:hAnsi="宋体" w:cs="Arial" w:hint="eastAsia"/>
                  <w:sz w:val="22"/>
                  <w:szCs w:val="21"/>
                </w:rPr>
                <w:delText>，在以上四</w:delText>
              </w:r>
              <w:r w:rsidRPr="00A1086E" w:rsidDel="00E32173">
                <w:rPr>
                  <w:rFonts w:ascii="宋体" w:hAnsi="宋体" w:cs="Arial"/>
                  <w:sz w:val="22"/>
                  <w:szCs w:val="21"/>
                </w:rPr>
                <w:delText>种</w:delText>
              </w:r>
              <w:r w:rsidRPr="00A1086E" w:rsidDel="00E32173">
                <w:rPr>
                  <w:rFonts w:ascii="宋体" w:hAnsi="宋体" w:cs="Arial" w:hint="eastAsia"/>
                  <w:sz w:val="22"/>
                  <w:szCs w:val="21"/>
                </w:rPr>
                <w:delText>同时</w:delText>
              </w:r>
              <w:r w:rsidRPr="00A1086E" w:rsidDel="00E32173">
                <w:rPr>
                  <w:rFonts w:ascii="宋体" w:hAnsi="宋体" w:cs="Arial"/>
                  <w:sz w:val="22"/>
                  <w:szCs w:val="21"/>
                </w:rPr>
                <w:delText>混合状态下的服务器状态</w:delText>
              </w:r>
              <w:r w:rsidRPr="00A1086E" w:rsidDel="00E32173">
                <w:rPr>
                  <w:rFonts w:ascii="宋体" w:hAnsi="宋体" w:cs="Arial" w:hint="eastAsia"/>
                  <w:sz w:val="22"/>
                  <w:szCs w:val="21"/>
                </w:rPr>
                <w:delText>并且</w:delText>
              </w:r>
              <w:r w:rsidRPr="00A1086E" w:rsidDel="00E32173">
                <w:rPr>
                  <w:rFonts w:ascii="宋体" w:hAnsi="宋体" w:cs="Arial"/>
                  <w:sz w:val="22"/>
                  <w:szCs w:val="21"/>
                </w:rPr>
                <w:delText>输出每</w:delText>
              </w:r>
              <w:r w:rsidRPr="00A1086E" w:rsidDel="00E32173">
                <w:rPr>
                  <w:rFonts w:ascii="宋体" w:hAnsi="宋体" w:cs="Arial" w:hint="eastAsia"/>
                  <w:sz w:val="22"/>
                  <w:szCs w:val="21"/>
                </w:rPr>
                <w:delText>秒TPS速度</w:delText>
              </w:r>
              <w:r w:rsidRPr="00A1086E" w:rsidDel="00E32173">
                <w:rPr>
                  <w:rFonts w:ascii="宋体" w:hAnsi="宋体" w:cs="Arial"/>
                  <w:sz w:val="22"/>
                  <w:szCs w:val="21"/>
                </w:rPr>
                <w:delText>。</w:delText>
              </w:r>
            </w:del>
          </w:p>
          <w:p w14:paraId="7826112C" w14:textId="77777777" w:rsidR="009440F9" w:rsidRDefault="009440F9" w:rsidP="00E32173">
            <w:pPr>
              <w:pStyle w:val="ab"/>
              <w:numPr>
                <w:ilvl w:val="0"/>
                <w:numId w:val="94"/>
              </w:numPr>
              <w:spacing w:line="276" w:lineRule="auto"/>
              <w:ind w:firstLineChars="0"/>
              <w:rPr>
                <w:ins w:id="904" w:author="shi wei" w:date="2017-03-09T15:00:00Z"/>
                <w:rFonts w:ascii="宋体" w:hAnsi="宋体" w:cs="Arial"/>
                <w:sz w:val="22"/>
                <w:szCs w:val="21"/>
              </w:rPr>
            </w:pPr>
            <w:del w:id="905" w:author="shi wei" w:date="2017-03-09T15:00:00Z">
              <w:r w:rsidRPr="00A1086E" w:rsidDel="00E32173">
                <w:rPr>
                  <w:rFonts w:ascii="宋体" w:hAnsi="宋体" w:cs="Arial" w:hint="eastAsia"/>
                  <w:sz w:val="22"/>
                  <w:szCs w:val="21"/>
                </w:rPr>
                <w:delText>启动</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线程</w:delText>
              </w:r>
              <w:r w:rsidRPr="00A1086E" w:rsidDel="00E32173">
                <w:rPr>
                  <w:rFonts w:ascii="宋体" w:hAnsi="宋体" w:cs="Arial"/>
                  <w:sz w:val="22"/>
                  <w:szCs w:val="21"/>
                </w:rPr>
                <w:delText>，线程数</w:delText>
              </w:r>
              <w:r w:rsidRPr="00A1086E" w:rsidDel="00E32173">
                <w:rPr>
                  <w:rFonts w:ascii="宋体" w:hAnsi="宋体" w:cs="Arial" w:hint="eastAsia"/>
                  <w:sz w:val="22"/>
                  <w:szCs w:val="21"/>
                </w:rPr>
                <w:delText>分别</w:delText>
              </w:r>
              <w:r w:rsidRPr="00A1086E" w:rsidDel="00E32173">
                <w:rPr>
                  <w:rFonts w:ascii="宋体" w:hAnsi="宋体" w:cs="Arial"/>
                  <w:sz w:val="22"/>
                  <w:szCs w:val="21"/>
                </w:rPr>
                <w:delText>稳定为</w:delText>
              </w:r>
              <w:r w:rsidRPr="00A1086E" w:rsidDel="00E32173">
                <w:rPr>
                  <w:rFonts w:ascii="宋体" w:hAnsi="宋体" w:cs="Arial" w:hint="eastAsia"/>
                  <w:sz w:val="22"/>
                  <w:szCs w:val="21"/>
                </w:rPr>
                <w:delText>20，</w:delText>
              </w:r>
              <w:r w:rsidRPr="00A1086E" w:rsidDel="00E32173">
                <w:rPr>
                  <w:rFonts w:ascii="宋体" w:hAnsi="宋体" w:cs="Arial"/>
                  <w:sz w:val="22"/>
                  <w:szCs w:val="21"/>
                </w:rPr>
                <w:delText>50</w:delText>
              </w:r>
              <w:r w:rsidRPr="00A1086E" w:rsidDel="00E32173">
                <w:rPr>
                  <w:rFonts w:ascii="宋体" w:hAnsi="宋体" w:cs="Arial" w:hint="eastAsia"/>
                  <w:sz w:val="22"/>
                  <w:szCs w:val="21"/>
                </w:rPr>
                <w:delText>个</w:delText>
              </w:r>
              <w:r w:rsidRPr="00A1086E" w:rsidDel="00E32173">
                <w:rPr>
                  <w:rFonts w:ascii="宋体" w:hAnsi="宋体" w:cs="Arial"/>
                  <w:sz w:val="22"/>
                  <w:szCs w:val="21"/>
                </w:rPr>
                <w:delText>，测试</w:delText>
              </w:r>
              <w:r w:rsidRPr="00A1086E" w:rsidDel="00E32173">
                <w:rPr>
                  <w:rFonts w:ascii="宋体" w:hAnsi="宋体" w:cs="Arial" w:hint="eastAsia"/>
                  <w:sz w:val="22"/>
                  <w:szCs w:val="21"/>
                </w:rPr>
                <w:delText>上述</w:delText>
              </w:r>
              <w:r w:rsidRPr="00A1086E" w:rsidDel="00E32173">
                <w:rPr>
                  <w:rFonts w:ascii="宋体" w:hAnsi="宋体" w:cs="Arial"/>
                  <w:sz w:val="22"/>
                  <w:szCs w:val="21"/>
                </w:rPr>
                <w:delText>操作的时候</w:delText>
              </w:r>
              <w:r w:rsidRPr="00A1086E" w:rsidDel="00E32173">
                <w:rPr>
                  <w:rFonts w:ascii="宋体" w:hAnsi="宋体" w:cs="Arial" w:hint="eastAsia"/>
                  <w:sz w:val="22"/>
                  <w:szCs w:val="21"/>
                </w:rPr>
                <w:delText>TPS和</w:delText>
              </w:r>
              <w:r w:rsidRPr="00A1086E" w:rsidDel="00E32173">
                <w:rPr>
                  <w:rFonts w:ascii="宋体" w:hAnsi="宋体" w:cs="Arial"/>
                  <w:sz w:val="22"/>
                  <w:szCs w:val="21"/>
                </w:rPr>
                <w:delText>服务器状态</w:delText>
              </w:r>
              <w:r w:rsidRPr="00A1086E" w:rsidDel="00E32173">
                <w:rPr>
                  <w:rFonts w:ascii="宋体" w:hAnsi="宋体" w:cs="Arial" w:hint="eastAsia"/>
                  <w:sz w:val="22"/>
                  <w:szCs w:val="21"/>
                </w:rPr>
                <w:delText>；</w:delText>
              </w:r>
            </w:del>
          </w:p>
          <w:p w14:paraId="676DAD48" w14:textId="77777777" w:rsidR="00E32173" w:rsidRPr="00A1086E" w:rsidRDefault="00E32173" w:rsidP="00E32173">
            <w:pPr>
              <w:pStyle w:val="ab"/>
              <w:numPr>
                <w:ilvl w:val="0"/>
                <w:numId w:val="94"/>
              </w:numPr>
              <w:spacing w:line="276" w:lineRule="auto"/>
              <w:ind w:firstLineChars="0"/>
              <w:rPr>
                <w:ins w:id="906" w:author="shi wei" w:date="2017-03-09T15:00:00Z"/>
                <w:rFonts w:ascii="宋体" w:hAnsi="宋体" w:cs="Arial"/>
                <w:sz w:val="22"/>
              </w:rPr>
            </w:pPr>
            <w:ins w:id="907"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总共插入N1</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759D9D5D" w14:textId="77777777" w:rsidR="00E32173" w:rsidRPr="00A1086E" w:rsidRDefault="00E32173" w:rsidP="00E32173">
            <w:pPr>
              <w:pStyle w:val="ab"/>
              <w:numPr>
                <w:ilvl w:val="0"/>
                <w:numId w:val="94"/>
              </w:numPr>
              <w:spacing w:line="276" w:lineRule="auto"/>
              <w:ind w:firstLineChars="0"/>
              <w:rPr>
                <w:ins w:id="908" w:author="shi wei" w:date="2017-03-09T15:00:00Z"/>
                <w:rFonts w:ascii="宋体" w:hAnsi="宋体" w:cs="Arial"/>
                <w:sz w:val="22"/>
              </w:rPr>
            </w:pPr>
            <w:ins w:id="909"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更新</w:t>
              </w:r>
              <w:r w:rsidRPr="00A1086E">
                <w:rPr>
                  <w:rFonts w:ascii="宋体" w:hAnsi="宋体" w:cs="Arial"/>
                  <w:sz w:val="22"/>
                </w:rPr>
                <w:t>N2</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3AAADC71" w14:textId="77777777" w:rsidR="00E32173" w:rsidRPr="00A1086E" w:rsidRDefault="00E32173" w:rsidP="00E32173">
            <w:pPr>
              <w:pStyle w:val="ab"/>
              <w:numPr>
                <w:ilvl w:val="0"/>
                <w:numId w:val="94"/>
              </w:numPr>
              <w:spacing w:line="276" w:lineRule="auto"/>
              <w:ind w:firstLineChars="0"/>
              <w:rPr>
                <w:ins w:id="910" w:author="shi wei" w:date="2017-03-09T15:00:00Z"/>
                <w:rFonts w:ascii="宋体" w:hAnsi="宋体" w:cs="Arial"/>
                <w:sz w:val="22"/>
              </w:rPr>
            </w:pPr>
            <w:ins w:id="911"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查询</w:t>
              </w:r>
              <w:r w:rsidRPr="00A1086E">
                <w:rPr>
                  <w:rFonts w:ascii="宋体" w:hAnsi="宋体" w:cs="Arial"/>
                  <w:sz w:val="22"/>
                </w:rPr>
                <w:t>N3</w:t>
              </w:r>
              <w:r w:rsidRPr="00A1086E">
                <w:rPr>
                  <w:rFonts w:ascii="宋体" w:hAnsi="宋体" w:cs="Arial" w:hint="eastAsia"/>
                  <w:sz w:val="22"/>
                </w:rPr>
                <w:t>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47D7A501" w14:textId="77777777" w:rsidR="00E32173" w:rsidRPr="00A1086E" w:rsidRDefault="00E32173" w:rsidP="00E32173">
            <w:pPr>
              <w:pStyle w:val="ab"/>
              <w:numPr>
                <w:ilvl w:val="0"/>
                <w:numId w:val="94"/>
              </w:numPr>
              <w:spacing w:line="276" w:lineRule="auto"/>
              <w:ind w:firstLineChars="0"/>
              <w:rPr>
                <w:ins w:id="912" w:author="shi wei" w:date="2017-03-09T15:00:00Z"/>
                <w:rFonts w:ascii="宋体" w:hAnsi="宋体" w:cs="Arial"/>
                <w:sz w:val="22"/>
              </w:rPr>
            </w:pPr>
            <w:ins w:id="913"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w:t>
              </w:r>
              <w:r w:rsidRPr="00A1086E">
                <w:rPr>
                  <w:rFonts w:ascii="宋体" w:hAnsi="宋体" w:cs="Arial"/>
                  <w:sz w:val="22"/>
                </w:rPr>
                <w:t>总共</w:t>
              </w:r>
              <w:r w:rsidRPr="00A1086E">
                <w:rPr>
                  <w:rFonts w:ascii="宋体" w:hAnsi="宋体" w:cs="Arial" w:hint="eastAsia"/>
                  <w:sz w:val="22"/>
                </w:rPr>
                <w:t>删除</w:t>
              </w:r>
              <w:r w:rsidRPr="00A1086E">
                <w:rPr>
                  <w:rFonts w:ascii="宋体" w:hAnsi="宋体" w:cs="Arial"/>
                  <w:sz w:val="22"/>
                </w:rPr>
                <w:t>N</w:t>
              </w:r>
              <w:r w:rsidRPr="00A1086E">
                <w:rPr>
                  <w:rFonts w:ascii="宋体" w:hAnsi="宋体" w:cs="Arial" w:hint="eastAsia"/>
                  <w:sz w:val="22"/>
                </w:rPr>
                <w:t>4条数据</w:t>
              </w:r>
              <w:r w:rsidRPr="00A1086E">
                <w:rPr>
                  <w:rFonts w:ascii="宋体" w:hAnsi="宋体" w:cs="Arial"/>
                  <w:sz w:val="22"/>
                </w:rPr>
                <w:t>，监控服务器状态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w:t>
              </w:r>
              <w:r w:rsidRPr="00A1086E">
                <w:rPr>
                  <w:rFonts w:ascii="宋体" w:hAnsi="宋体" w:cs="Arial"/>
                  <w:sz w:val="22"/>
                </w:rPr>
                <w:t>的</w:t>
              </w:r>
              <w:r w:rsidRPr="00A1086E">
                <w:rPr>
                  <w:rFonts w:ascii="宋体" w:hAnsi="宋体" w:cs="Arial" w:hint="eastAsia"/>
                  <w:sz w:val="22"/>
                </w:rPr>
                <w:t>TPS速度</w:t>
              </w:r>
              <w:r w:rsidRPr="00A1086E">
                <w:rPr>
                  <w:rFonts w:ascii="宋体" w:hAnsi="宋体" w:cs="Arial"/>
                  <w:sz w:val="22"/>
                </w:rPr>
                <w:t>。</w:t>
              </w:r>
            </w:ins>
          </w:p>
          <w:p w14:paraId="36E1FBEB" w14:textId="77777777" w:rsidR="00E32173" w:rsidRPr="00A1086E" w:rsidRDefault="00E32173" w:rsidP="00E32173">
            <w:pPr>
              <w:pStyle w:val="ab"/>
              <w:numPr>
                <w:ilvl w:val="0"/>
                <w:numId w:val="94"/>
              </w:numPr>
              <w:spacing w:line="276" w:lineRule="auto"/>
              <w:ind w:firstLineChars="0"/>
              <w:rPr>
                <w:ins w:id="914" w:author="shi wei" w:date="2017-03-09T15:00:00Z"/>
                <w:rFonts w:ascii="宋体" w:hAnsi="宋体" w:cs="Arial"/>
                <w:sz w:val="22"/>
              </w:rPr>
            </w:pPr>
            <w:ins w:id="915"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从</w:t>
              </w:r>
              <w:r>
                <w:rPr>
                  <w:rFonts w:ascii="宋体" w:hAnsi="宋体" w:cs="Arial" w:hint="eastAsia"/>
                  <w:sz w:val="22"/>
                </w:rPr>
                <w:t>16-&gt;32-&gt;64-&gt;128</w:t>
              </w:r>
              <w:r w:rsidRPr="00A1086E">
                <w:rPr>
                  <w:rFonts w:ascii="宋体" w:hAnsi="宋体" w:cs="Arial" w:hint="eastAsia"/>
                  <w:sz w:val="22"/>
                </w:rPr>
                <w:t>，在以上四</w:t>
              </w:r>
              <w:r w:rsidRPr="00A1086E">
                <w:rPr>
                  <w:rFonts w:ascii="宋体" w:hAnsi="宋体" w:cs="Arial"/>
                  <w:sz w:val="22"/>
                </w:rPr>
                <w:t>种</w:t>
              </w:r>
              <w:r w:rsidRPr="00A1086E">
                <w:rPr>
                  <w:rFonts w:ascii="宋体" w:hAnsi="宋体" w:cs="Arial" w:hint="eastAsia"/>
                  <w:sz w:val="22"/>
                </w:rPr>
                <w:t>同时</w:t>
              </w:r>
              <w:r w:rsidRPr="00A1086E">
                <w:rPr>
                  <w:rFonts w:ascii="宋体" w:hAnsi="宋体" w:cs="Arial"/>
                  <w:sz w:val="22"/>
                </w:rPr>
                <w:t>混合状态下的服务器状态</w:t>
              </w:r>
              <w:r w:rsidRPr="00A1086E">
                <w:rPr>
                  <w:rFonts w:ascii="宋体" w:hAnsi="宋体" w:cs="Arial" w:hint="eastAsia"/>
                  <w:sz w:val="22"/>
                </w:rPr>
                <w:t>并且</w:t>
              </w:r>
              <w:r w:rsidRPr="00A1086E">
                <w:rPr>
                  <w:rFonts w:ascii="宋体" w:hAnsi="宋体" w:cs="Arial"/>
                  <w:sz w:val="22"/>
                </w:rPr>
                <w:t>输出每</w:t>
              </w:r>
              <w:r w:rsidRPr="00A1086E">
                <w:rPr>
                  <w:rFonts w:ascii="宋体" w:hAnsi="宋体" w:cs="Arial" w:hint="eastAsia"/>
                  <w:sz w:val="22"/>
                </w:rPr>
                <w:t>秒TPS速度</w:t>
              </w:r>
              <w:r w:rsidRPr="00A1086E">
                <w:rPr>
                  <w:rFonts w:ascii="宋体" w:hAnsi="宋体" w:cs="Arial"/>
                  <w:sz w:val="22"/>
                </w:rPr>
                <w:t>。</w:t>
              </w:r>
            </w:ins>
          </w:p>
          <w:p w14:paraId="034DDF35" w14:textId="168A3712" w:rsidR="00E32173" w:rsidRPr="00A1086E" w:rsidRDefault="00E32173" w:rsidP="00E32173">
            <w:pPr>
              <w:pStyle w:val="ab"/>
              <w:numPr>
                <w:ilvl w:val="0"/>
                <w:numId w:val="94"/>
              </w:numPr>
              <w:spacing w:line="276" w:lineRule="auto"/>
              <w:ind w:firstLineChars="0"/>
              <w:rPr>
                <w:rFonts w:ascii="宋体" w:hAnsi="宋体" w:cs="Arial"/>
                <w:sz w:val="22"/>
                <w:szCs w:val="21"/>
              </w:rPr>
            </w:pPr>
            <w:ins w:id="916" w:author="shi wei" w:date="2017-03-09T15:00:00Z">
              <w:r w:rsidRPr="00A1086E">
                <w:rPr>
                  <w:rFonts w:ascii="宋体" w:hAnsi="宋体" w:cs="Arial" w:hint="eastAsia"/>
                  <w:sz w:val="22"/>
                </w:rPr>
                <w:t>启动</w:t>
              </w:r>
              <w:r w:rsidRPr="00A1086E">
                <w:rPr>
                  <w:rFonts w:ascii="宋体" w:hAnsi="宋体" w:cs="Arial"/>
                  <w:sz w:val="22"/>
                </w:rPr>
                <w:t>测试</w:t>
              </w:r>
              <w:r w:rsidRPr="00A1086E">
                <w:rPr>
                  <w:rFonts w:ascii="宋体" w:hAnsi="宋体" w:cs="Arial" w:hint="eastAsia"/>
                  <w:sz w:val="22"/>
                </w:rPr>
                <w:t>线程</w:t>
              </w:r>
              <w:r w:rsidRPr="00A1086E">
                <w:rPr>
                  <w:rFonts w:ascii="宋体" w:hAnsi="宋体" w:cs="Arial"/>
                  <w:sz w:val="22"/>
                </w:rPr>
                <w:t>，</w:t>
              </w:r>
              <w:r>
                <w:rPr>
                  <w:rFonts w:ascii="宋体" w:hAnsi="宋体" w:cs="Arial" w:hint="eastAsia"/>
                  <w:sz w:val="22"/>
                </w:rPr>
                <w:t>并发</w:t>
              </w:r>
              <w:r w:rsidRPr="00A1086E">
                <w:rPr>
                  <w:rFonts w:ascii="宋体" w:hAnsi="宋体" w:cs="Arial"/>
                  <w:sz w:val="22"/>
                </w:rPr>
                <w:t>数</w:t>
              </w:r>
              <w:r w:rsidRPr="00A1086E">
                <w:rPr>
                  <w:rFonts w:ascii="宋体" w:hAnsi="宋体" w:cs="Arial" w:hint="eastAsia"/>
                  <w:sz w:val="22"/>
                </w:rPr>
                <w:t>分别</w:t>
              </w:r>
              <w:r w:rsidRPr="00A1086E">
                <w:rPr>
                  <w:rFonts w:ascii="宋体" w:hAnsi="宋体" w:cs="Arial"/>
                  <w:sz w:val="22"/>
                </w:rPr>
                <w:t>稳定为</w:t>
              </w:r>
              <w:r w:rsidRPr="00A1086E">
                <w:rPr>
                  <w:rFonts w:ascii="宋体" w:hAnsi="宋体" w:cs="Arial" w:hint="eastAsia"/>
                  <w:sz w:val="22"/>
                </w:rPr>
                <w:t>20，</w:t>
              </w:r>
              <w:r w:rsidRPr="00A1086E">
                <w:rPr>
                  <w:rFonts w:ascii="宋体" w:hAnsi="宋体" w:cs="Arial"/>
                  <w:sz w:val="22"/>
                </w:rPr>
                <w:t>50</w:t>
              </w:r>
              <w:r w:rsidRPr="00A1086E">
                <w:rPr>
                  <w:rFonts w:ascii="宋体" w:hAnsi="宋体" w:cs="Arial" w:hint="eastAsia"/>
                  <w:sz w:val="22"/>
                </w:rPr>
                <w:t>个</w:t>
              </w:r>
              <w:r w:rsidRPr="00A1086E">
                <w:rPr>
                  <w:rFonts w:ascii="宋体" w:hAnsi="宋体" w:cs="Arial"/>
                  <w:sz w:val="22"/>
                </w:rPr>
                <w:t>，测试</w:t>
              </w:r>
              <w:r w:rsidRPr="00A1086E">
                <w:rPr>
                  <w:rFonts w:ascii="宋体" w:hAnsi="宋体" w:cs="Arial" w:hint="eastAsia"/>
                  <w:sz w:val="22"/>
                </w:rPr>
                <w:t>上述</w:t>
              </w:r>
              <w:r w:rsidRPr="00A1086E">
                <w:rPr>
                  <w:rFonts w:ascii="宋体" w:hAnsi="宋体" w:cs="Arial"/>
                  <w:sz w:val="22"/>
                </w:rPr>
                <w:t>操作的时候</w:t>
              </w:r>
              <w:r w:rsidRPr="00A1086E">
                <w:rPr>
                  <w:rFonts w:ascii="宋体" w:hAnsi="宋体" w:cs="Arial" w:hint="eastAsia"/>
                  <w:sz w:val="22"/>
                </w:rPr>
                <w:t>TPS和</w:t>
              </w:r>
              <w:r w:rsidRPr="00A1086E">
                <w:rPr>
                  <w:rFonts w:ascii="宋体" w:hAnsi="宋体" w:cs="Arial"/>
                  <w:sz w:val="22"/>
                </w:rPr>
                <w:t>服务器状态</w:t>
              </w:r>
              <w:r w:rsidRPr="00A1086E">
                <w:rPr>
                  <w:rFonts w:ascii="宋体" w:hAnsi="宋体" w:cs="Arial" w:hint="eastAsia"/>
                  <w:sz w:val="22"/>
                </w:rPr>
                <w:t>；</w:t>
              </w:r>
              <w:r>
                <w:rPr>
                  <w:rFonts w:ascii="宋体" w:hAnsi="宋体" w:cs="Arial"/>
                  <w:sz w:val="22"/>
                </w:rPr>
                <w:br/>
              </w:r>
              <w:r>
                <w:rPr>
                  <w:rFonts w:ascii="宋体" w:hAnsi="宋体" w:cs="Arial" w:hint="eastAsia"/>
                  <w:sz w:val="22"/>
                </w:rPr>
                <w:t>(酌情增加线程数，测试出单数据库性能峰值。)</w:t>
              </w:r>
            </w:ins>
          </w:p>
        </w:tc>
      </w:tr>
      <w:tr w:rsidR="009440F9" w:rsidRPr="00A1086E" w14:paraId="35C1C1C5"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B3FE627"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5D6D64A5" w14:textId="77777777" w:rsidR="009440F9" w:rsidRPr="00A1086E" w:rsidRDefault="009440F9" w:rsidP="00751CE6">
            <w:pPr>
              <w:pStyle w:val="ab"/>
              <w:numPr>
                <w:ilvl w:val="0"/>
                <w:numId w:val="95"/>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每</w:t>
            </w:r>
            <w:r w:rsidRPr="00A1086E">
              <w:rPr>
                <w:rFonts w:ascii="宋体" w:hAnsi="宋体" w:cs="Arial" w:hint="eastAsia"/>
                <w:sz w:val="22"/>
                <w:szCs w:val="21"/>
              </w:rPr>
              <w:t>秒</w:t>
            </w:r>
            <w:r w:rsidRPr="00A1086E">
              <w:rPr>
                <w:rFonts w:ascii="宋体" w:hAnsi="宋体" w:cs="Arial"/>
                <w:sz w:val="22"/>
                <w:szCs w:val="21"/>
              </w:rPr>
              <w:t>的</w:t>
            </w:r>
            <w:r w:rsidRPr="00A1086E">
              <w:rPr>
                <w:rFonts w:ascii="宋体" w:hAnsi="宋体" w:cs="Arial" w:hint="eastAsia"/>
                <w:sz w:val="22"/>
                <w:szCs w:val="21"/>
              </w:rPr>
              <w:t>TPS和</w:t>
            </w:r>
            <w:r w:rsidRPr="00A1086E">
              <w:rPr>
                <w:rFonts w:ascii="宋体" w:hAnsi="宋体" w:cs="Arial"/>
                <w:sz w:val="22"/>
                <w:szCs w:val="21"/>
              </w:rPr>
              <w:t>线程数</w:t>
            </w:r>
            <w:r w:rsidRPr="00A1086E">
              <w:rPr>
                <w:rFonts w:ascii="宋体" w:hAnsi="宋体" w:cs="Arial" w:hint="eastAsia"/>
                <w:sz w:val="22"/>
                <w:szCs w:val="21"/>
              </w:rPr>
              <w:t>；</w:t>
            </w:r>
          </w:p>
          <w:p w14:paraId="48BAFF28" w14:textId="77777777" w:rsidR="009440F9" w:rsidRPr="00A1086E" w:rsidRDefault="009440F9" w:rsidP="00751CE6">
            <w:pPr>
              <w:pStyle w:val="ab"/>
              <w:numPr>
                <w:ilvl w:val="0"/>
                <w:numId w:val="95"/>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执行完的总耗时</w:t>
            </w:r>
            <w:r w:rsidRPr="00A1086E">
              <w:rPr>
                <w:rFonts w:ascii="宋体" w:hAnsi="宋体" w:cs="Arial" w:hint="eastAsia"/>
                <w:sz w:val="22"/>
                <w:szCs w:val="21"/>
              </w:rPr>
              <w:t>；</w:t>
            </w:r>
          </w:p>
          <w:p w14:paraId="4ABCCD32" w14:textId="77777777" w:rsidR="005A105F" w:rsidRDefault="009440F9" w:rsidP="005A105F">
            <w:pPr>
              <w:pStyle w:val="ab"/>
              <w:numPr>
                <w:ilvl w:val="0"/>
                <w:numId w:val="95"/>
              </w:numPr>
              <w:spacing w:line="276" w:lineRule="auto"/>
              <w:ind w:firstLineChars="0"/>
              <w:rPr>
                <w:rFonts w:ascii="宋体" w:hAnsi="宋体" w:cs="Arial"/>
                <w:sz w:val="22"/>
                <w:szCs w:val="21"/>
              </w:rPr>
            </w:pPr>
            <w:r w:rsidRPr="00A1086E">
              <w:rPr>
                <w:rFonts w:ascii="宋体" w:hAnsi="宋体" w:cs="Arial" w:hint="eastAsia"/>
                <w:sz w:val="22"/>
                <w:szCs w:val="21"/>
              </w:rPr>
              <w:t>绘制出</w:t>
            </w:r>
            <w:r w:rsidRPr="00A1086E">
              <w:rPr>
                <w:rFonts w:ascii="宋体" w:hAnsi="宋体" w:cs="Arial"/>
                <w:sz w:val="22"/>
                <w:szCs w:val="21"/>
              </w:rPr>
              <w:t>根据</w:t>
            </w:r>
            <w:r w:rsidRPr="00A1086E">
              <w:rPr>
                <w:rFonts w:ascii="宋体" w:hAnsi="宋体" w:cs="Arial" w:hint="eastAsia"/>
                <w:sz w:val="22"/>
                <w:szCs w:val="21"/>
              </w:rPr>
              <w:t>线程</w:t>
            </w:r>
            <w:r w:rsidRPr="00A1086E">
              <w:rPr>
                <w:rFonts w:ascii="宋体" w:hAnsi="宋体" w:cs="Arial"/>
                <w:sz w:val="22"/>
                <w:szCs w:val="21"/>
              </w:rPr>
              <w:t>增长的</w:t>
            </w:r>
            <w:r w:rsidRPr="00A1086E">
              <w:rPr>
                <w:rFonts w:ascii="宋体" w:hAnsi="宋体" w:cs="Arial" w:hint="eastAsia"/>
                <w:sz w:val="22"/>
                <w:szCs w:val="21"/>
              </w:rPr>
              <w:t>TPS曲线图</w:t>
            </w:r>
            <w:r w:rsidRPr="00A1086E">
              <w:rPr>
                <w:rFonts w:ascii="宋体" w:hAnsi="宋体" w:cs="Arial"/>
                <w:sz w:val="22"/>
                <w:szCs w:val="21"/>
              </w:rPr>
              <w:t>；</w:t>
            </w:r>
          </w:p>
          <w:p w14:paraId="29BC3ECB" w14:textId="4818D619" w:rsidR="009440F9" w:rsidRPr="005A105F" w:rsidRDefault="009440F9" w:rsidP="005A105F">
            <w:pPr>
              <w:pStyle w:val="ab"/>
              <w:numPr>
                <w:ilvl w:val="0"/>
                <w:numId w:val="95"/>
              </w:numPr>
              <w:spacing w:line="276" w:lineRule="auto"/>
              <w:ind w:firstLineChars="0"/>
              <w:rPr>
                <w:rFonts w:ascii="宋体" w:hAnsi="宋体" w:cs="Arial"/>
                <w:sz w:val="22"/>
                <w:szCs w:val="21"/>
              </w:rPr>
            </w:pPr>
            <w:r w:rsidRPr="005A105F">
              <w:rPr>
                <w:rFonts w:ascii="宋体" w:hAnsi="宋体" w:cs="Arial" w:hint="eastAsia"/>
                <w:sz w:val="22"/>
                <w:szCs w:val="21"/>
              </w:rPr>
              <w:t>记录</w:t>
            </w:r>
            <w:r w:rsidRPr="005A105F">
              <w:rPr>
                <w:rFonts w:ascii="宋体" w:hAnsi="宋体" w:cs="Arial"/>
                <w:sz w:val="22"/>
                <w:szCs w:val="21"/>
              </w:rPr>
              <w:t>步骤</w:t>
            </w:r>
            <w:r w:rsidRPr="005A105F">
              <w:rPr>
                <w:rFonts w:ascii="宋体" w:hAnsi="宋体" w:cs="Arial" w:hint="eastAsia"/>
                <w:sz w:val="22"/>
                <w:szCs w:val="21"/>
              </w:rPr>
              <w:t>6</w:t>
            </w:r>
            <w:r w:rsidRPr="005A105F">
              <w:rPr>
                <w:rFonts w:ascii="宋体" w:hAnsi="宋体" w:cs="Arial"/>
                <w:sz w:val="22"/>
                <w:szCs w:val="21"/>
              </w:rPr>
              <w:t xml:space="preserve">部署模式下的平均调用时耗(ms) </w:t>
            </w:r>
            <w:r w:rsidRPr="005A105F">
              <w:rPr>
                <w:rFonts w:ascii="宋体" w:hAnsi="宋体" w:cs="Arial" w:hint="eastAsia"/>
                <w:sz w:val="22"/>
                <w:szCs w:val="21"/>
              </w:rPr>
              <w:t>；</w:t>
            </w:r>
          </w:p>
        </w:tc>
      </w:tr>
      <w:tr w:rsidR="009440F9" w:rsidRPr="00A1086E" w14:paraId="6E985AF7"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5337C1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7BDA5C3D"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0311843A"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032CF3F9" w14:textId="520A667B"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255B141C"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65E6A8D2"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5CE77134" w14:textId="77777777" w:rsidR="009440F9" w:rsidRPr="00A1086E" w:rsidRDefault="009440F9" w:rsidP="00126C0C">
            <w:pPr>
              <w:spacing w:line="276" w:lineRule="auto"/>
              <w:ind w:firstLine="66"/>
              <w:rPr>
                <w:rFonts w:ascii="宋体" w:hAnsi="宋体" w:cs="Arial"/>
                <w:sz w:val="22"/>
                <w:szCs w:val="21"/>
              </w:rPr>
            </w:pPr>
          </w:p>
          <w:p w14:paraId="35EECDD4"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061C8D2D"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21F44B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749B4849"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043120BE"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6BC1D530"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40422DC8" w14:textId="43D0575F" w:rsidR="009440F9" w:rsidRPr="00A1086E" w:rsidRDefault="009440F9" w:rsidP="009777BE">
      <w:pPr>
        <w:pStyle w:val="30"/>
        <w:numPr>
          <w:ilvl w:val="2"/>
          <w:numId w:val="2"/>
        </w:numPr>
        <w:rPr>
          <w:rFonts w:ascii="宋体" w:hAnsi="宋体"/>
        </w:rPr>
      </w:pPr>
      <w:bookmarkStart w:id="917" w:name="_Toc471831348"/>
      <w:bookmarkStart w:id="918" w:name="_Toc475119170"/>
      <w:r w:rsidRPr="00A1086E">
        <w:rPr>
          <w:rFonts w:ascii="宋体" w:hAnsi="宋体" w:hint="eastAsia"/>
        </w:rPr>
        <w:t>集成场景综合测试性能</w:t>
      </w:r>
      <w:bookmarkEnd w:id="917"/>
      <w:bookmarkEnd w:id="918"/>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52D854C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5E3390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910C167"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集成</w:t>
            </w:r>
            <w:r w:rsidRPr="00A1086E">
              <w:rPr>
                <w:rFonts w:ascii="宋体" w:hAnsi="宋体" w:cs="Arial"/>
                <w:sz w:val="22"/>
                <w:szCs w:val="21"/>
              </w:rPr>
              <w:t>场景性能测试</w:t>
            </w:r>
          </w:p>
        </w:tc>
      </w:tr>
      <w:tr w:rsidR="009440F9" w:rsidRPr="00A1086E" w14:paraId="643BCBA5"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503A01C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5C63302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4871C0B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500539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89432E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集成</w:t>
            </w:r>
            <w:r w:rsidRPr="00A1086E">
              <w:rPr>
                <w:rFonts w:ascii="宋体" w:hAnsi="宋体" w:cs="Arial"/>
                <w:sz w:val="22"/>
                <w:szCs w:val="21"/>
              </w:rPr>
              <w:t>场景性能测试</w:t>
            </w:r>
          </w:p>
        </w:tc>
      </w:tr>
      <w:tr w:rsidR="009440F9" w:rsidRPr="00A1086E" w14:paraId="32E3DDE0"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4EFA8BBC"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7CCF9D09" w14:textId="77777777" w:rsidR="009440F9" w:rsidRPr="00A1086E" w:rsidRDefault="009440F9" w:rsidP="00751CE6">
            <w:pPr>
              <w:pStyle w:val="ab"/>
              <w:numPr>
                <w:ilvl w:val="0"/>
                <w:numId w:val="96"/>
              </w:numPr>
              <w:spacing w:line="276" w:lineRule="auto"/>
              <w:ind w:firstLineChars="0"/>
              <w:rPr>
                <w:rFonts w:ascii="宋体" w:hAnsi="宋体" w:cs="Arial"/>
                <w:sz w:val="22"/>
                <w:szCs w:val="21"/>
              </w:rPr>
            </w:pPr>
            <w:r w:rsidRPr="00A1086E">
              <w:rPr>
                <w:rFonts w:ascii="宋体" w:hAnsi="宋体" w:cs="Arial" w:hint="eastAsia"/>
                <w:sz w:val="22"/>
                <w:szCs w:val="21"/>
              </w:rPr>
              <w:t>已</w:t>
            </w:r>
            <w:r w:rsidRPr="00A1086E">
              <w:rPr>
                <w:rFonts w:ascii="宋体" w:hAnsi="宋体" w:cs="Arial"/>
                <w:sz w:val="22"/>
                <w:szCs w:val="21"/>
              </w:rPr>
              <w:t>安装好</w:t>
            </w:r>
            <w:r w:rsidRPr="00A1086E">
              <w:rPr>
                <w:rFonts w:ascii="宋体" w:hAnsi="宋体" w:cs="Arial" w:hint="eastAsia"/>
                <w:sz w:val="22"/>
                <w:szCs w:val="21"/>
              </w:rPr>
              <w:t>2台数据库中间件,</w:t>
            </w:r>
            <w:r w:rsidRPr="00A1086E">
              <w:rPr>
                <w:rFonts w:ascii="宋体" w:hAnsi="宋体" w:cs="Arial"/>
                <w:sz w:val="22"/>
                <w:szCs w:val="21"/>
              </w:rPr>
              <w:t>4台数据库实例；</w:t>
            </w:r>
          </w:p>
          <w:p w14:paraId="43C85822" w14:textId="77777777" w:rsidR="009440F9" w:rsidRPr="00A1086E" w:rsidRDefault="009440F9" w:rsidP="00751CE6">
            <w:pPr>
              <w:pStyle w:val="ab"/>
              <w:numPr>
                <w:ilvl w:val="0"/>
                <w:numId w:val="96"/>
              </w:numPr>
              <w:spacing w:line="276" w:lineRule="auto"/>
              <w:ind w:firstLineChars="0"/>
              <w:rPr>
                <w:rFonts w:ascii="宋体" w:hAnsi="宋体" w:cs="Arial"/>
                <w:sz w:val="22"/>
                <w:szCs w:val="21"/>
              </w:rPr>
            </w:pPr>
            <w:r w:rsidRPr="00A1086E">
              <w:rPr>
                <w:rFonts w:ascii="宋体" w:hAnsi="宋体" w:cs="Arial" w:hint="eastAsia"/>
                <w:sz w:val="22"/>
                <w:szCs w:val="21"/>
              </w:rPr>
              <w:t>配置好统一访问层，数据库</w:t>
            </w:r>
            <w:r w:rsidRPr="00A1086E">
              <w:rPr>
                <w:rFonts w:ascii="宋体" w:hAnsi="宋体" w:cs="Arial"/>
                <w:sz w:val="22"/>
                <w:szCs w:val="21"/>
              </w:rPr>
              <w:t>中间件和数据库</w:t>
            </w:r>
            <w:r w:rsidRPr="00A1086E">
              <w:rPr>
                <w:rFonts w:ascii="宋体" w:hAnsi="宋体" w:cs="Arial" w:hint="eastAsia"/>
                <w:sz w:val="22"/>
                <w:szCs w:val="21"/>
              </w:rPr>
              <w:t>实例，</w:t>
            </w:r>
            <w:r w:rsidRPr="00A1086E">
              <w:rPr>
                <w:rFonts w:ascii="宋体" w:hAnsi="宋体" w:cs="Arial"/>
                <w:sz w:val="22"/>
                <w:szCs w:val="21"/>
              </w:rPr>
              <w:t>并且优化好相关参数；</w:t>
            </w:r>
          </w:p>
          <w:p w14:paraId="77E9DF8C" w14:textId="77777777" w:rsidR="009440F9" w:rsidRPr="00A1086E" w:rsidRDefault="009440F9" w:rsidP="00751CE6">
            <w:pPr>
              <w:pStyle w:val="ab"/>
              <w:numPr>
                <w:ilvl w:val="0"/>
                <w:numId w:val="96"/>
              </w:numPr>
              <w:spacing w:line="276" w:lineRule="auto"/>
              <w:ind w:firstLineChars="0"/>
              <w:rPr>
                <w:rFonts w:ascii="宋体" w:hAnsi="宋体" w:cs="Arial"/>
                <w:sz w:val="22"/>
                <w:szCs w:val="21"/>
              </w:rPr>
            </w:pPr>
            <w:r w:rsidRPr="00A1086E">
              <w:rPr>
                <w:rFonts w:ascii="宋体" w:hAnsi="宋体" w:cs="Arial"/>
                <w:sz w:val="22"/>
                <w:szCs w:val="21"/>
              </w:rPr>
              <w:t>Schema</w:t>
            </w:r>
            <w:r w:rsidRPr="00A1086E">
              <w:rPr>
                <w:rFonts w:ascii="宋体" w:hAnsi="宋体" w:cs="Arial" w:hint="eastAsia"/>
                <w:sz w:val="22"/>
                <w:szCs w:val="21"/>
              </w:rPr>
              <w:t>策略已</w:t>
            </w:r>
            <w:r w:rsidRPr="00A1086E">
              <w:rPr>
                <w:rFonts w:ascii="宋体" w:hAnsi="宋体" w:cs="Arial"/>
                <w:sz w:val="22"/>
                <w:szCs w:val="21"/>
              </w:rPr>
              <w:t>配置；</w:t>
            </w:r>
          </w:p>
          <w:p w14:paraId="6231FDD6" w14:textId="399F6579" w:rsidR="009440F9" w:rsidRPr="00A1086E" w:rsidRDefault="009440F9" w:rsidP="00751CE6">
            <w:pPr>
              <w:pStyle w:val="ab"/>
              <w:numPr>
                <w:ilvl w:val="0"/>
                <w:numId w:val="96"/>
              </w:numPr>
              <w:spacing w:line="276" w:lineRule="auto"/>
              <w:ind w:firstLineChars="0"/>
              <w:rPr>
                <w:rFonts w:ascii="宋体" w:hAnsi="宋体" w:cs="Arial"/>
                <w:sz w:val="22"/>
                <w:szCs w:val="21"/>
              </w:rPr>
            </w:pPr>
            <w:r w:rsidRPr="00CB5FCF">
              <w:rPr>
                <w:rFonts w:ascii="宋体" w:hAnsi="宋体" w:cs="Arial" w:hint="eastAsia"/>
                <w:color w:val="FF0000"/>
                <w:sz w:val="22"/>
                <w:szCs w:val="21"/>
              </w:rPr>
              <w:t>建议使用</w:t>
            </w:r>
            <w:r w:rsidRPr="00CB5FCF">
              <w:rPr>
                <w:rFonts w:ascii="宋体" w:hAnsi="宋体" w:cs="Arial"/>
                <w:color w:val="FF0000"/>
                <w:sz w:val="22"/>
                <w:szCs w:val="21"/>
              </w:rPr>
              <w:t>订单受理的测试脚本</w:t>
            </w:r>
            <w:r w:rsidRPr="00A1086E">
              <w:rPr>
                <w:rFonts w:ascii="宋体" w:hAnsi="宋体" w:cs="Arial"/>
                <w:sz w:val="22"/>
                <w:szCs w:val="21"/>
              </w:rPr>
              <w:t>。</w:t>
            </w:r>
          </w:p>
        </w:tc>
      </w:tr>
      <w:tr w:rsidR="009440F9" w:rsidRPr="00A1086E" w14:paraId="1E7AA3A8"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AC399C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lastRenderedPageBreak/>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6CEEC14D" w14:textId="77777777" w:rsidR="009440F9" w:rsidRPr="00A1086E" w:rsidRDefault="009440F9" w:rsidP="00126C0C">
            <w:pPr>
              <w:snapToGrid w:val="0"/>
              <w:spacing w:line="160" w:lineRule="atLeast"/>
              <w:rPr>
                <w:rFonts w:ascii="宋体" w:hAnsi="宋体" w:cs="Arial"/>
                <w:sz w:val="22"/>
                <w:szCs w:val="21"/>
              </w:rPr>
            </w:pPr>
            <w:r w:rsidRPr="00A1086E">
              <w:rPr>
                <w:rFonts w:ascii="宋体" w:hAnsi="宋体" w:cs="Arial" w:hint="eastAsia"/>
                <w:sz w:val="22"/>
                <w:szCs w:val="21"/>
              </w:rPr>
              <w:t>使用订单</w:t>
            </w:r>
            <w:r w:rsidRPr="00A1086E">
              <w:rPr>
                <w:rFonts w:ascii="宋体" w:hAnsi="宋体" w:cs="Arial"/>
                <w:sz w:val="22"/>
                <w:szCs w:val="21"/>
              </w:rPr>
              <w:t>测试脚本，</w:t>
            </w:r>
            <w:r w:rsidRPr="00A1086E">
              <w:rPr>
                <w:rFonts w:ascii="宋体" w:hAnsi="宋体" w:cs="Arial" w:hint="eastAsia"/>
                <w:sz w:val="22"/>
                <w:szCs w:val="21"/>
              </w:rPr>
              <w:t>启动</w:t>
            </w:r>
            <w:r w:rsidRPr="00A1086E">
              <w:rPr>
                <w:rFonts w:ascii="宋体" w:hAnsi="宋体" w:cs="Arial"/>
                <w:sz w:val="22"/>
                <w:szCs w:val="21"/>
              </w:rPr>
              <w:t>测试</w:t>
            </w:r>
            <w:r w:rsidRPr="00A1086E">
              <w:rPr>
                <w:rFonts w:ascii="宋体" w:hAnsi="宋体" w:cs="Arial" w:hint="eastAsia"/>
                <w:sz w:val="22"/>
                <w:szCs w:val="21"/>
              </w:rPr>
              <w:t>线程</w:t>
            </w:r>
            <w:r w:rsidRPr="00A1086E">
              <w:rPr>
                <w:rFonts w:ascii="宋体" w:hAnsi="宋体" w:cs="Arial"/>
                <w:sz w:val="22"/>
                <w:szCs w:val="21"/>
              </w:rPr>
              <w:t>，线程数</w:t>
            </w:r>
            <w:r w:rsidRPr="00A1086E">
              <w:rPr>
                <w:rFonts w:ascii="宋体" w:hAnsi="宋体" w:cs="Arial" w:hint="eastAsia"/>
                <w:sz w:val="22"/>
                <w:szCs w:val="21"/>
              </w:rPr>
              <w:t>分别</w:t>
            </w:r>
            <w:r w:rsidRPr="00A1086E">
              <w:rPr>
                <w:rFonts w:ascii="宋体" w:hAnsi="宋体" w:cs="Arial"/>
                <w:sz w:val="22"/>
                <w:szCs w:val="21"/>
              </w:rPr>
              <w:t>稳定为</w:t>
            </w:r>
            <w:r w:rsidRPr="00A1086E">
              <w:rPr>
                <w:rFonts w:ascii="宋体" w:hAnsi="宋体" w:cs="Arial" w:hint="eastAsia"/>
                <w:sz w:val="22"/>
                <w:szCs w:val="21"/>
              </w:rPr>
              <w:t>20，</w:t>
            </w:r>
            <w:r w:rsidRPr="00A1086E">
              <w:rPr>
                <w:rFonts w:ascii="宋体" w:hAnsi="宋体" w:cs="Arial"/>
                <w:sz w:val="22"/>
                <w:szCs w:val="21"/>
              </w:rPr>
              <w:t>50</w:t>
            </w:r>
            <w:r w:rsidRPr="00A1086E">
              <w:rPr>
                <w:rFonts w:ascii="宋体" w:hAnsi="宋体" w:cs="Arial" w:hint="eastAsia"/>
                <w:sz w:val="22"/>
                <w:szCs w:val="21"/>
              </w:rPr>
              <w:t>个</w:t>
            </w:r>
            <w:r w:rsidRPr="00A1086E">
              <w:rPr>
                <w:rFonts w:ascii="宋体" w:hAnsi="宋体" w:cs="Arial"/>
                <w:sz w:val="22"/>
                <w:szCs w:val="21"/>
              </w:rPr>
              <w:t>，</w:t>
            </w:r>
            <w:r w:rsidRPr="00A1086E">
              <w:rPr>
                <w:rFonts w:ascii="宋体" w:hAnsi="宋体" w:cs="Arial" w:hint="eastAsia"/>
                <w:sz w:val="22"/>
                <w:szCs w:val="21"/>
              </w:rPr>
              <w:t>爬坡</w:t>
            </w:r>
            <w:r w:rsidRPr="00A1086E">
              <w:rPr>
                <w:rFonts w:ascii="宋体" w:hAnsi="宋体" w:cs="Arial"/>
                <w:sz w:val="22"/>
                <w:szCs w:val="21"/>
              </w:rPr>
              <w:t>时间S</w:t>
            </w:r>
            <w:r w:rsidRPr="00A1086E">
              <w:rPr>
                <w:rFonts w:ascii="宋体" w:hAnsi="宋体" w:cs="Arial" w:hint="eastAsia"/>
                <w:sz w:val="22"/>
                <w:szCs w:val="21"/>
              </w:rPr>
              <w:t>秒</w:t>
            </w:r>
            <w:r w:rsidRPr="00A1086E">
              <w:rPr>
                <w:rFonts w:ascii="宋体" w:hAnsi="宋体" w:cs="Arial"/>
                <w:sz w:val="22"/>
                <w:szCs w:val="21"/>
              </w:rPr>
              <w:t>，</w:t>
            </w:r>
            <w:r w:rsidRPr="00A1086E">
              <w:rPr>
                <w:rFonts w:ascii="宋体" w:hAnsi="宋体" w:cs="Arial" w:hint="eastAsia"/>
                <w:sz w:val="22"/>
                <w:szCs w:val="21"/>
              </w:rPr>
              <w:t>总</w:t>
            </w:r>
            <w:r w:rsidRPr="00A1086E">
              <w:rPr>
                <w:rFonts w:ascii="宋体" w:hAnsi="宋体" w:cs="Arial"/>
                <w:sz w:val="22"/>
                <w:szCs w:val="21"/>
              </w:rPr>
              <w:t>共做N笔订单受理，测试</w:t>
            </w:r>
            <w:r w:rsidRPr="00A1086E">
              <w:rPr>
                <w:rFonts w:ascii="宋体" w:hAnsi="宋体" w:cs="Arial" w:hint="eastAsia"/>
                <w:sz w:val="22"/>
                <w:szCs w:val="21"/>
              </w:rPr>
              <w:t>上述</w:t>
            </w:r>
            <w:r w:rsidRPr="00A1086E">
              <w:rPr>
                <w:rFonts w:ascii="宋体" w:hAnsi="宋体" w:cs="Arial"/>
                <w:sz w:val="22"/>
                <w:szCs w:val="21"/>
              </w:rPr>
              <w:t>操作的时候</w:t>
            </w:r>
            <w:r w:rsidRPr="00A1086E">
              <w:rPr>
                <w:rFonts w:ascii="宋体" w:hAnsi="宋体" w:cs="Arial" w:hint="eastAsia"/>
                <w:sz w:val="22"/>
                <w:szCs w:val="21"/>
              </w:rPr>
              <w:t>TPS和</w:t>
            </w:r>
            <w:r w:rsidRPr="00A1086E">
              <w:rPr>
                <w:rFonts w:ascii="宋体" w:hAnsi="宋体" w:cs="Arial"/>
                <w:sz w:val="22"/>
                <w:szCs w:val="21"/>
              </w:rPr>
              <w:t>服务器状态</w:t>
            </w:r>
            <w:r w:rsidRPr="00A1086E">
              <w:rPr>
                <w:rFonts w:ascii="宋体" w:hAnsi="宋体" w:cs="Arial" w:hint="eastAsia"/>
                <w:sz w:val="22"/>
                <w:szCs w:val="21"/>
              </w:rPr>
              <w:t>；</w:t>
            </w:r>
          </w:p>
        </w:tc>
      </w:tr>
      <w:tr w:rsidR="009440F9" w:rsidRPr="00A1086E" w14:paraId="6B33A46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1E52119"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2E339759" w14:textId="77777777" w:rsidR="009440F9" w:rsidRPr="00A1086E" w:rsidRDefault="009440F9" w:rsidP="00751CE6">
            <w:pPr>
              <w:pStyle w:val="ab"/>
              <w:numPr>
                <w:ilvl w:val="0"/>
                <w:numId w:val="97"/>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每</w:t>
            </w:r>
            <w:r w:rsidRPr="00A1086E">
              <w:rPr>
                <w:rFonts w:ascii="宋体" w:hAnsi="宋体" w:cs="Arial" w:hint="eastAsia"/>
                <w:sz w:val="22"/>
                <w:szCs w:val="21"/>
              </w:rPr>
              <w:t>秒</w:t>
            </w:r>
            <w:r w:rsidRPr="00A1086E">
              <w:rPr>
                <w:rFonts w:ascii="宋体" w:hAnsi="宋体" w:cs="Arial"/>
                <w:sz w:val="22"/>
                <w:szCs w:val="21"/>
              </w:rPr>
              <w:t>的</w:t>
            </w:r>
            <w:r w:rsidRPr="00A1086E">
              <w:rPr>
                <w:rFonts w:ascii="宋体" w:hAnsi="宋体" w:cs="Arial" w:hint="eastAsia"/>
                <w:sz w:val="22"/>
                <w:szCs w:val="21"/>
              </w:rPr>
              <w:t>TPS和</w:t>
            </w:r>
            <w:r w:rsidRPr="00A1086E">
              <w:rPr>
                <w:rFonts w:ascii="宋体" w:hAnsi="宋体" w:cs="Arial"/>
                <w:sz w:val="22"/>
                <w:szCs w:val="21"/>
              </w:rPr>
              <w:t>线程数</w:t>
            </w:r>
            <w:r w:rsidRPr="00A1086E">
              <w:rPr>
                <w:rFonts w:ascii="宋体" w:hAnsi="宋体" w:cs="Arial" w:hint="eastAsia"/>
                <w:sz w:val="22"/>
                <w:szCs w:val="21"/>
              </w:rPr>
              <w:t>；</w:t>
            </w:r>
          </w:p>
          <w:p w14:paraId="0C41EDF4" w14:textId="77777777" w:rsidR="009440F9" w:rsidRPr="00A1086E" w:rsidRDefault="009440F9" w:rsidP="00751CE6">
            <w:pPr>
              <w:pStyle w:val="ab"/>
              <w:numPr>
                <w:ilvl w:val="0"/>
                <w:numId w:val="97"/>
              </w:numPr>
              <w:spacing w:line="276" w:lineRule="auto"/>
              <w:ind w:firstLineChars="0"/>
              <w:rPr>
                <w:rFonts w:ascii="宋体" w:hAnsi="宋体" w:cs="Arial"/>
                <w:sz w:val="22"/>
                <w:szCs w:val="21"/>
              </w:rPr>
            </w:pPr>
            <w:r w:rsidRPr="00A1086E">
              <w:rPr>
                <w:rFonts w:ascii="宋体" w:hAnsi="宋体" w:cs="Arial" w:hint="eastAsia"/>
                <w:sz w:val="22"/>
                <w:szCs w:val="21"/>
              </w:rPr>
              <w:t>记录</w:t>
            </w:r>
            <w:r w:rsidRPr="00A1086E">
              <w:rPr>
                <w:rFonts w:ascii="宋体" w:hAnsi="宋体" w:cs="Arial"/>
                <w:sz w:val="22"/>
                <w:szCs w:val="21"/>
              </w:rPr>
              <w:t>执行完的总耗时</w:t>
            </w:r>
            <w:r w:rsidRPr="00A1086E">
              <w:rPr>
                <w:rFonts w:ascii="宋体" w:hAnsi="宋体" w:cs="Arial" w:hint="eastAsia"/>
                <w:sz w:val="22"/>
                <w:szCs w:val="21"/>
              </w:rPr>
              <w:t>；</w:t>
            </w:r>
          </w:p>
          <w:p w14:paraId="3DF10762" w14:textId="77777777" w:rsidR="005A105F" w:rsidRDefault="009440F9" w:rsidP="005A105F">
            <w:pPr>
              <w:pStyle w:val="ab"/>
              <w:numPr>
                <w:ilvl w:val="0"/>
                <w:numId w:val="97"/>
              </w:numPr>
              <w:spacing w:line="276" w:lineRule="auto"/>
              <w:ind w:firstLineChars="0"/>
              <w:rPr>
                <w:rFonts w:ascii="宋体" w:hAnsi="宋体" w:cs="Arial"/>
                <w:sz w:val="22"/>
                <w:szCs w:val="21"/>
              </w:rPr>
            </w:pPr>
            <w:r w:rsidRPr="00A1086E">
              <w:rPr>
                <w:rFonts w:ascii="宋体" w:hAnsi="宋体" w:cs="Arial" w:hint="eastAsia"/>
                <w:sz w:val="22"/>
                <w:szCs w:val="21"/>
              </w:rPr>
              <w:t>绘制出</w:t>
            </w:r>
            <w:r w:rsidRPr="00A1086E">
              <w:rPr>
                <w:rFonts w:ascii="宋体" w:hAnsi="宋体" w:cs="Arial"/>
                <w:sz w:val="22"/>
                <w:szCs w:val="21"/>
              </w:rPr>
              <w:t>根据</w:t>
            </w:r>
            <w:r w:rsidRPr="00A1086E">
              <w:rPr>
                <w:rFonts w:ascii="宋体" w:hAnsi="宋体" w:cs="Arial" w:hint="eastAsia"/>
                <w:sz w:val="22"/>
                <w:szCs w:val="21"/>
              </w:rPr>
              <w:t>线程</w:t>
            </w:r>
            <w:r w:rsidRPr="00A1086E">
              <w:rPr>
                <w:rFonts w:ascii="宋体" w:hAnsi="宋体" w:cs="Arial"/>
                <w:sz w:val="22"/>
                <w:szCs w:val="21"/>
              </w:rPr>
              <w:t>增长的</w:t>
            </w:r>
            <w:r w:rsidRPr="00A1086E">
              <w:rPr>
                <w:rFonts w:ascii="宋体" w:hAnsi="宋体" w:cs="Arial" w:hint="eastAsia"/>
                <w:sz w:val="22"/>
                <w:szCs w:val="21"/>
              </w:rPr>
              <w:t>TPS曲线图</w:t>
            </w:r>
            <w:r w:rsidRPr="00A1086E">
              <w:rPr>
                <w:rFonts w:ascii="宋体" w:hAnsi="宋体" w:cs="Arial"/>
                <w:sz w:val="22"/>
                <w:szCs w:val="21"/>
              </w:rPr>
              <w:t>；</w:t>
            </w:r>
          </w:p>
          <w:p w14:paraId="6A7D7D0F" w14:textId="62B52081" w:rsidR="009440F9" w:rsidRPr="005A105F" w:rsidRDefault="009440F9" w:rsidP="005A105F">
            <w:pPr>
              <w:pStyle w:val="ab"/>
              <w:numPr>
                <w:ilvl w:val="0"/>
                <w:numId w:val="97"/>
              </w:numPr>
              <w:spacing w:line="276" w:lineRule="auto"/>
              <w:ind w:firstLineChars="0"/>
              <w:rPr>
                <w:rFonts w:ascii="宋体" w:hAnsi="宋体" w:cs="Arial"/>
                <w:sz w:val="22"/>
                <w:szCs w:val="21"/>
              </w:rPr>
            </w:pPr>
            <w:r w:rsidRPr="005A105F">
              <w:rPr>
                <w:rFonts w:ascii="宋体" w:hAnsi="宋体" w:cs="Arial" w:hint="eastAsia"/>
                <w:sz w:val="22"/>
                <w:szCs w:val="21"/>
              </w:rPr>
              <w:t>记录</w:t>
            </w:r>
            <w:r w:rsidRPr="005A105F">
              <w:rPr>
                <w:rFonts w:ascii="宋体" w:hAnsi="宋体" w:cs="Arial"/>
                <w:sz w:val="22"/>
                <w:szCs w:val="21"/>
              </w:rPr>
              <w:t xml:space="preserve">平均调用时耗(ms) </w:t>
            </w:r>
            <w:r w:rsidRPr="005A105F">
              <w:rPr>
                <w:rFonts w:ascii="宋体" w:hAnsi="宋体" w:cs="Arial" w:hint="eastAsia"/>
                <w:sz w:val="22"/>
                <w:szCs w:val="21"/>
              </w:rPr>
              <w:t>；</w:t>
            </w:r>
          </w:p>
        </w:tc>
      </w:tr>
      <w:tr w:rsidR="009440F9" w:rsidRPr="00A1086E" w14:paraId="639C032C"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73607B6"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59ACCFE6"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5B09EFE"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2ED2AF4E" w14:textId="73D05A73"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3AA70E36"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7332A5E5"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79132625" w14:textId="77777777" w:rsidR="009440F9" w:rsidRPr="00A1086E" w:rsidRDefault="009440F9" w:rsidP="00126C0C">
            <w:pPr>
              <w:spacing w:line="276" w:lineRule="auto"/>
              <w:ind w:firstLine="66"/>
              <w:rPr>
                <w:rFonts w:ascii="宋体" w:hAnsi="宋体" w:cs="Arial"/>
                <w:sz w:val="22"/>
                <w:szCs w:val="21"/>
              </w:rPr>
            </w:pPr>
          </w:p>
          <w:p w14:paraId="6EAB3F44"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549CBD4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5D906DC"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61E8E635"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3ED4799D"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84A4743"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4B53E782" w14:textId="1BF80460" w:rsidR="009440F9" w:rsidRPr="00A1086E" w:rsidRDefault="009440F9" w:rsidP="009777BE">
      <w:pPr>
        <w:pStyle w:val="30"/>
        <w:numPr>
          <w:ilvl w:val="2"/>
          <w:numId w:val="2"/>
        </w:numPr>
        <w:rPr>
          <w:rFonts w:ascii="宋体" w:hAnsi="宋体"/>
        </w:rPr>
      </w:pPr>
      <w:bookmarkStart w:id="919" w:name="_Toc471831349"/>
      <w:bookmarkStart w:id="920" w:name="_Toc475119171"/>
      <w:r w:rsidRPr="00A1086E">
        <w:rPr>
          <w:rFonts w:ascii="宋体" w:hAnsi="宋体" w:hint="eastAsia"/>
        </w:rPr>
        <w:t>全局序列获取性能</w:t>
      </w:r>
      <w:bookmarkEnd w:id="919"/>
      <w:bookmarkEnd w:id="920"/>
    </w:p>
    <w:tbl>
      <w:tblPr>
        <w:tblW w:w="80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2882"/>
        <w:gridCol w:w="1245"/>
        <w:gridCol w:w="2698"/>
      </w:tblGrid>
      <w:tr w:rsidR="009440F9" w:rsidRPr="00A1086E" w14:paraId="13FEE3C3"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6CE54ED3"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用例名称</w:t>
            </w:r>
          </w:p>
        </w:tc>
        <w:tc>
          <w:tcPr>
            <w:tcW w:w="6825" w:type="dxa"/>
            <w:gridSpan w:val="3"/>
            <w:tcBorders>
              <w:top w:val="single" w:sz="4" w:space="0" w:color="auto"/>
              <w:left w:val="single" w:sz="4" w:space="0" w:color="auto"/>
              <w:bottom w:val="single" w:sz="4" w:space="0" w:color="auto"/>
              <w:right w:val="single" w:sz="4" w:space="0" w:color="auto"/>
            </w:tcBorders>
          </w:tcPr>
          <w:p w14:paraId="340DE45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Cs w:val="21"/>
              </w:rPr>
              <w:t>全局序列</w:t>
            </w:r>
            <w:r w:rsidRPr="00A1086E">
              <w:rPr>
                <w:rFonts w:ascii="宋体" w:hAnsi="宋体" w:cs="Arial" w:hint="eastAsia"/>
                <w:szCs w:val="21"/>
              </w:rPr>
              <w:t>获取</w:t>
            </w:r>
            <w:r w:rsidRPr="00A1086E">
              <w:rPr>
                <w:rFonts w:ascii="宋体" w:hAnsi="宋体" w:cs="Arial"/>
                <w:szCs w:val="21"/>
              </w:rPr>
              <w:t>性能</w:t>
            </w:r>
          </w:p>
        </w:tc>
      </w:tr>
      <w:tr w:rsidR="009440F9" w:rsidRPr="00A1086E" w14:paraId="1F308D84" w14:textId="77777777" w:rsidTr="00126C0C">
        <w:trPr>
          <w:cantSplit/>
          <w:trHeight w:val="325"/>
        </w:trPr>
        <w:tc>
          <w:tcPr>
            <w:tcW w:w="1260" w:type="dxa"/>
            <w:tcBorders>
              <w:top w:val="single" w:sz="4" w:space="0" w:color="auto"/>
              <w:left w:val="single" w:sz="4" w:space="0" w:color="auto"/>
              <w:bottom w:val="single" w:sz="4" w:space="0" w:color="auto"/>
              <w:right w:val="single" w:sz="4" w:space="0" w:color="auto"/>
            </w:tcBorders>
          </w:tcPr>
          <w:p w14:paraId="34745BC0"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权值</w:t>
            </w:r>
          </w:p>
        </w:tc>
        <w:tc>
          <w:tcPr>
            <w:tcW w:w="6825" w:type="dxa"/>
            <w:gridSpan w:val="3"/>
            <w:tcBorders>
              <w:top w:val="single" w:sz="4" w:space="0" w:color="auto"/>
              <w:left w:val="single" w:sz="4" w:space="0" w:color="auto"/>
              <w:bottom w:val="single" w:sz="4" w:space="0" w:color="auto"/>
              <w:right w:val="single" w:sz="4" w:space="0" w:color="auto"/>
            </w:tcBorders>
          </w:tcPr>
          <w:p w14:paraId="6EF09928"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核心</w:t>
            </w:r>
          </w:p>
        </w:tc>
      </w:tr>
      <w:tr w:rsidR="009440F9" w:rsidRPr="00A1086E" w14:paraId="67C0FD71"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4B1CFB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测试目的与范围</w:t>
            </w:r>
          </w:p>
        </w:tc>
        <w:tc>
          <w:tcPr>
            <w:tcW w:w="6825" w:type="dxa"/>
            <w:gridSpan w:val="3"/>
            <w:tcBorders>
              <w:top w:val="single" w:sz="4" w:space="0" w:color="auto"/>
              <w:left w:val="single" w:sz="4" w:space="0" w:color="auto"/>
              <w:bottom w:val="single" w:sz="4" w:space="0" w:color="auto"/>
              <w:right w:val="single" w:sz="4" w:space="0" w:color="auto"/>
            </w:tcBorders>
          </w:tcPr>
          <w:p w14:paraId="547A028F"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szCs w:val="21"/>
              </w:rPr>
              <w:t>全局序列</w:t>
            </w:r>
            <w:r w:rsidRPr="00A1086E">
              <w:rPr>
                <w:rFonts w:ascii="宋体" w:hAnsi="宋体" w:cs="Arial" w:hint="eastAsia"/>
                <w:szCs w:val="21"/>
              </w:rPr>
              <w:t>获取</w:t>
            </w:r>
            <w:r w:rsidRPr="00A1086E">
              <w:rPr>
                <w:rFonts w:ascii="宋体" w:hAnsi="宋体" w:cs="Arial"/>
                <w:szCs w:val="21"/>
              </w:rPr>
              <w:t>性能</w:t>
            </w:r>
          </w:p>
        </w:tc>
      </w:tr>
      <w:tr w:rsidR="009440F9" w:rsidRPr="00A1086E" w14:paraId="25AB1C38"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1C7BB8E"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预置条件</w:t>
            </w:r>
          </w:p>
        </w:tc>
        <w:tc>
          <w:tcPr>
            <w:tcW w:w="6825" w:type="dxa"/>
            <w:gridSpan w:val="3"/>
            <w:tcBorders>
              <w:top w:val="single" w:sz="4" w:space="0" w:color="auto"/>
              <w:left w:val="single" w:sz="4" w:space="0" w:color="auto"/>
              <w:bottom w:val="single" w:sz="4" w:space="0" w:color="auto"/>
              <w:right w:val="single" w:sz="4" w:space="0" w:color="auto"/>
            </w:tcBorders>
          </w:tcPr>
          <w:p w14:paraId="167318D2"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hint="eastAsia"/>
                <w:sz w:val="22"/>
                <w:szCs w:val="21"/>
              </w:rPr>
              <w:t>已</w:t>
            </w:r>
            <w:r w:rsidRPr="00A1086E">
              <w:rPr>
                <w:rFonts w:ascii="宋体" w:hAnsi="宋体" w:cs="Arial"/>
                <w:sz w:val="22"/>
                <w:szCs w:val="21"/>
              </w:rPr>
              <w:t>安装好</w:t>
            </w:r>
            <w:r w:rsidRPr="00A1086E">
              <w:rPr>
                <w:rFonts w:ascii="宋体" w:hAnsi="宋体" w:cs="Arial" w:hint="eastAsia"/>
                <w:sz w:val="22"/>
                <w:szCs w:val="21"/>
              </w:rPr>
              <w:t>2台数据库中间件,</w:t>
            </w:r>
            <w:r w:rsidRPr="00A1086E">
              <w:rPr>
                <w:rFonts w:ascii="宋体" w:hAnsi="宋体" w:cs="Arial"/>
                <w:sz w:val="22"/>
                <w:szCs w:val="21"/>
              </w:rPr>
              <w:t>4台数据库实例；</w:t>
            </w:r>
          </w:p>
          <w:p w14:paraId="588BE8DC"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hint="eastAsia"/>
                <w:sz w:val="22"/>
                <w:szCs w:val="21"/>
              </w:rPr>
              <w:t>配置好统一访问层，数据库</w:t>
            </w:r>
            <w:r w:rsidRPr="00A1086E">
              <w:rPr>
                <w:rFonts w:ascii="宋体" w:hAnsi="宋体" w:cs="Arial"/>
                <w:sz w:val="22"/>
                <w:szCs w:val="21"/>
              </w:rPr>
              <w:t>中间件和数据库</w:t>
            </w:r>
            <w:r w:rsidRPr="00A1086E">
              <w:rPr>
                <w:rFonts w:ascii="宋体" w:hAnsi="宋体" w:cs="Arial" w:hint="eastAsia"/>
                <w:sz w:val="22"/>
                <w:szCs w:val="21"/>
              </w:rPr>
              <w:t>实例，</w:t>
            </w:r>
            <w:r w:rsidRPr="00A1086E">
              <w:rPr>
                <w:rFonts w:ascii="宋体" w:hAnsi="宋体" w:cs="Arial"/>
                <w:sz w:val="22"/>
                <w:szCs w:val="21"/>
              </w:rPr>
              <w:t>并且优化好相关参数；</w:t>
            </w:r>
          </w:p>
          <w:p w14:paraId="0A711F16"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sz w:val="22"/>
                <w:szCs w:val="21"/>
              </w:rPr>
              <w:t>Schema策略已配置</w:t>
            </w:r>
            <w:r w:rsidRPr="00A1086E">
              <w:rPr>
                <w:rFonts w:ascii="宋体" w:hAnsi="宋体" w:cs="Arial" w:hint="eastAsia"/>
                <w:sz w:val="22"/>
                <w:szCs w:val="21"/>
              </w:rPr>
              <w:t>，</w:t>
            </w:r>
          </w:p>
          <w:p w14:paraId="30C23655" w14:textId="77777777" w:rsidR="009440F9" w:rsidRPr="00A1086E" w:rsidRDefault="009440F9" w:rsidP="00751CE6">
            <w:pPr>
              <w:pStyle w:val="ab"/>
              <w:numPr>
                <w:ilvl w:val="0"/>
                <w:numId w:val="101"/>
              </w:numPr>
              <w:spacing w:line="276" w:lineRule="auto"/>
              <w:ind w:firstLineChars="0"/>
              <w:rPr>
                <w:rFonts w:ascii="宋体" w:hAnsi="宋体" w:cs="Arial"/>
                <w:sz w:val="22"/>
                <w:szCs w:val="21"/>
              </w:rPr>
            </w:pPr>
            <w:r w:rsidRPr="00A1086E">
              <w:rPr>
                <w:rFonts w:ascii="宋体" w:hAnsi="宋体" w:cs="Arial" w:hint="eastAsia"/>
                <w:sz w:val="22"/>
                <w:szCs w:val="21"/>
              </w:rPr>
              <w:t>已经建好全局序列</w:t>
            </w:r>
            <w:r w:rsidRPr="00A1086E">
              <w:rPr>
                <w:rFonts w:ascii="宋体" w:hAnsi="宋体" w:cs="Arial"/>
                <w:sz w:val="22"/>
                <w:szCs w:val="21"/>
              </w:rPr>
              <w:t>；</w:t>
            </w:r>
          </w:p>
        </w:tc>
      </w:tr>
      <w:tr w:rsidR="009440F9" w:rsidRPr="00A1086E" w14:paraId="30E290E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306652CE"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测试过程</w:t>
            </w:r>
          </w:p>
        </w:tc>
        <w:tc>
          <w:tcPr>
            <w:tcW w:w="6825" w:type="dxa"/>
            <w:gridSpan w:val="3"/>
            <w:tcBorders>
              <w:top w:val="single" w:sz="4" w:space="0" w:color="auto"/>
              <w:left w:val="single" w:sz="4" w:space="0" w:color="auto"/>
              <w:bottom w:val="single" w:sz="4" w:space="0" w:color="auto"/>
              <w:right w:val="single" w:sz="4" w:space="0" w:color="auto"/>
            </w:tcBorders>
          </w:tcPr>
          <w:p w14:paraId="2D26BED5" w14:textId="77777777" w:rsidR="009440F9" w:rsidRDefault="009440F9" w:rsidP="005A105F">
            <w:pPr>
              <w:snapToGrid w:val="0"/>
              <w:spacing w:line="160" w:lineRule="atLeast"/>
              <w:ind w:firstLine="0"/>
              <w:rPr>
                <w:ins w:id="921" w:author="shi wei" w:date="2017-03-09T15:07:00Z"/>
                <w:rFonts w:ascii="宋体" w:hAnsi="宋体" w:cs="Arial"/>
              </w:rPr>
            </w:pPr>
            <w:bookmarkStart w:id="922" w:name="_GoBack"/>
            <w:r w:rsidRPr="00A1086E">
              <w:rPr>
                <w:rFonts w:ascii="宋体" w:hAnsi="宋体" w:cs="Arial" w:hint="eastAsia"/>
              </w:rPr>
              <w:t>启动</w:t>
            </w:r>
            <w:r w:rsidRPr="00A1086E">
              <w:rPr>
                <w:rFonts w:ascii="宋体" w:hAnsi="宋体" w:cs="Arial"/>
              </w:rPr>
              <w:t>测试</w:t>
            </w:r>
            <w:r w:rsidRPr="00A1086E">
              <w:rPr>
                <w:rFonts w:ascii="宋体" w:hAnsi="宋体" w:cs="Arial" w:hint="eastAsia"/>
              </w:rPr>
              <w:t>线程</w:t>
            </w:r>
            <w:r w:rsidRPr="00A1086E">
              <w:rPr>
                <w:rFonts w:ascii="宋体" w:hAnsi="宋体" w:cs="Arial"/>
              </w:rPr>
              <w:t>，</w:t>
            </w:r>
            <w:r w:rsidRPr="00A1086E">
              <w:rPr>
                <w:rFonts w:ascii="宋体" w:hAnsi="宋体" w:cs="Arial" w:hint="eastAsia"/>
              </w:rPr>
              <w:t>线程</w:t>
            </w:r>
            <w:r w:rsidRPr="00A1086E">
              <w:rPr>
                <w:rFonts w:ascii="宋体" w:hAnsi="宋体" w:cs="Arial"/>
              </w:rPr>
              <w:t>数</w:t>
            </w:r>
            <w:r w:rsidRPr="00A1086E">
              <w:rPr>
                <w:rFonts w:ascii="宋体" w:hAnsi="宋体" w:cs="Arial" w:hint="eastAsia"/>
              </w:rPr>
              <w:t>从</w:t>
            </w:r>
            <w:ins w:id="923" w:author="shi wei" w:date="2017-03-09T15:07:00Z">
              <w:r w:rsidR="00462376">
                <w:rPr>
                  <w:rFonts w:ascii="宋体" w:hAnsi="宋体" w:cs="Arial" w:hint="eastAsia"/>
                </w:rPr>
                <w:t>16-&gt;32-&gt;64_&gt;128</w:t>
              </w:r>
            </w:ins>
            <w:del w:id="924" w:author="shi wei" w:date="2017-03-09T15:07:00Z">
              <w:r w:rsidRPr="00A1086E" w:rsidDel="00462376">
                <w:rPr>
                  <w:rFonts w:ascii="宋体" w:hAnsi="宋体" w:cs="Arial" w:hint="eastAsia"/>
                </w:rPr>
                <w:delText>1逐渐</w:delText>
              </w:r>
              <w:r w:rsidRPr="00A1086E" w:rsidDel="00462376">
                <w:rPr>
                  <w:rFonts w:ascii="宋体" w:hAnsi="宋体" w:cs="Arial"/>
                </w:rPr>
                <w:delText>增加到</w:delText>
              </w:r>
              <w:r w:rsidRPr="00A1086E" w:rsidDel="00462376">
                <w:rPr>
                  <w:rFonts w:ascii="宋体" w:hAnsi="宋体" w:cs="Arial" w:hint="eastAsia"/>
                </w:rPr>
                <w:delText>1</w:delText>
              </w:r>
              <w:r w:rsidRPr="00A1086E" w:rsidDel="00462376">
                <w:rPr>
                  <w:rFonts w:ascii="宋体" w:hAnsi="宋体" w:cs="Arial"/>
                </w:rPr>
                <w:delText>00</w:delText>
              </w:r>
            </w:del>
            <w:r w:rsidRPr="00A1086E">
              <w:rPr>
                <w:rFonts w:ascii="宋体" w:hAnsi="宋体" w:cs="Arial" w:hint="eastAsia"/>
              </w:rPr>
              <w:t>，不断获取序列</w:t>
            </w:r>
            <w:r w:rsidRPr="00A1086E">
              <w:rPr>
                <w:rFonts w:ascii="宋体" w:hAnsi="宋体" w:cs="Arial"/>
              </w:rPr>
              <w:t>，监控服务器状态</w:t>
            </w:r>
            <w:r w:rsidRPr="00A1086E">
              <w:rPr>
                <w:rFonts w:ascii="宋体" w:hAnsi="宋体" w:cs="Arial" w:hint="eastAsia"/>
              </w:rPr>
              <w:t>并且</w:t>
            </w:r>
            <w:r w:rsidRPr="00A1086E">
              <w:rPr>
                <w:rFonts w:ascii="宋体" w:hAnsi="宋体" w:cs="Arial"/>
              </w:rPr>
              <w:t>输出每</w:t>
            </w:r>
            <w:r w:rsidRPr="00A1086E">
              <w:rPr>
                <w:rFonts w:ascii="宋体" w:hAnsi="宋体" w:cs="Arial" w:hint="eastAsia"/>
              </w:rPr>
              <w:t>秒</w:t>
            </w:r>
            <w:r w:rsidRPr="00A1086E">
              <w:rPr>
                <w:rFonts w:ascii="宋体" w:hAnsi="宋体" w:cs="Arial"/>
              </w:rPr>
              <w:t>的</w:t>
            </w:r>
            <w:r w:rsidRPr="00A1086E">
              <w:rPr>
                <w:rFonts w:ascii="宋体" w:hAnsi="宋体" w:cs="Arial" w:hint="eastAsia"/>
              </w:rPr>
              <w:t>TPS速度</w:t>
            </w:r>
            <w:r w:rsidRPr="00A1086E">
              <w:rPr>
                <w:rFonts w:ascii="宋体" w:hAnsi="宋体" w:cs="Arial"/>
              </w:rPr>
              <w:t>。</w:t>
            </w:r>
          </w:p>
          <w:p w14:paraId="60838718" w14:textId="3C7C541B" w:rsidR="00601C90" w:rsidRPr="00A1086E" w:rsidRDefault="00601C90" w:rsidP="005A105F">
            <w:pPr>
              <w:snapToGrid w:val="0"/>
              <w:spacing w:line="160" w:lineRule="atLeast"/>
              <w:ind w:firstLine="0"/>
              <w:rPr>
                <w:rFonts w:ascii="宋体" w:hAnsi="宋体" w:cs="Arial"/>
                <w:sz w:val="22"/>
                <w:szCs w:val="21"/>
              </w:rPr>
            </w:pPr>
            <w:ins w:id="925" w:author="shi wei" w:date="2017-03-09T15:07:00Z">
              <w:r>
                <w:rPr>
                  <w:rFonts w:ascii="宋体" w:hAnsi="宋体" w:cs="Arial" w:hint="eastAsia"/>
                </w:rPr>
                <w:t>(</w:t>
              </w:r>
            </w:ins>
            <w:ins w:id="926" w:author="shi wei" w:date="2017-03-09T15:08:00Z">
              <w:r>
                <w:rPr>
                  <w:rFonts w:ascii="宋体" w:hAnsi="宋体" w:cs="Arial" w:hint="eastAsia"/>
                </w:rPr>
                <w:t>酌情增加线程数</w:t>
              </w:r>
            </w:ins>
            <w:ins w:id="927" w:author="shi wei" w:date="2017-03-09T15:07:00Z">
              <w:r>
                <w:rPr>
                  <w:rFonts w:ascii="宋体" w:hAnsi="宋体" w:cs="Arial" w:hint="eastAsia"/>
                </w:rPr>
                <w:t>)</w:t>
              </w:r>
            </w:ins>
            <w:bookmarkEnd w:id="922"/>
          </w:p>
        </w:tc>
      </w:tr>
      <w:tr w:rsidR="009440F9" w:rsidRPr="00A1086E" w14:paraId="393D4684"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EDD4740"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预期结果</w:t>
            </w:r>
          </w:p>
        </w:tc>
        <w:tc>
          <w:tcPr>
            <w:tcW w:w="6825" w:type="dxa"/>
            <w:gridSpan w:val="3"/>
            <w:tcBorders>
              <w:top w:val="single" w:sz="4" w:space="0" w:color="auto"/>
              <w:left w:val="single" w:sz="4" w:space="0" w:color="auto"/>
              <w:bottom w:val="single" w:sz="4" w:space="0" w:color="auto"/>
              <w:right w:val="single" w:sz="4" w:space="0" w:color="auto"/>
            </w:tcBorders>
          </w:tcPr>
          <w:p w14:paraId="0A036CF2"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rPr>
              <w:t>全局序列生成性能</w:t>
            </w:r>
            <w:r w:rsidRPr="00A1086E">
              <w:rPr>
                <w:rFonts w:ascii="宋体" w:hAnsi="宋体" w:cs="Arial" w:hint="eastAsia"/>
              </w:rPr>
              <w:t xml:space="preserve"> &gt; 20wTPS</w:t>
            </w:r>
          </w:p>
          <w:p w14:paraId="40773BC8"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1C30B8AB"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7EC70E2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测试结果与结论</w:t>
            </w:r>
          </w:p>
        </w:tc>
        <w:tc>
          <w:tcPr>
            <w:tcW w:w="6825" w:type="dxa"/>
            <w:gridSpan w:val="3"/>
            <w:tcBorders>
              <w:top w:val="single" w:sz="4" w:space="0" w:color="auto"/>
              <w:left w:val="single" w:sz="4" w:space="0" w:color="auto"/>
              <w:bottom w:val="single" w:sz="4" w:space="0" w:color="auto"/>
              <w:right w:val="single" w:sz="4" w:space="0" w:color="auto"/>
            </w:tcBorders>
          </w:tcPr>
          <w:p w14:paraId="1B2AE85D"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量化的结果直接填结果值和度量单位</w:t>
            </w:r>
          </w:p>
          <w:p w14:paraId="5820F18E" w14:textId="77777777" w:rsidR="005A105F" w:rsidRPr="00A1086E" w:rsidRDefault="005A105F" w:rsidP="005A105F">
            <w:pPr>
              <w:spacing w:line="276" w:lineRule="auto"/>
              <w:ind w:firstLine="0"/>
              <w:rPr>
                <w:rFonts w:ascii="宋体" w:hAnsi="宋体" w:cs="Arial"/>
                <w:i/>
                <w:color w:val="C00000"/>
                <w:sz w:val="22"/>
              </w:rPr>
            </w:pPr>
            <w:r w:rsidRPr="00A1086E">
              <w:rPr>
                <w:rFonts w:ascii="宋体" w:hAnsi="宋体" w:cs="Arial" w:hint="eastAsia"/>
                <w:i/>
                <w:color w:val="C00000"/>
                <w:sz w:val="22"/>
              </w:rPr>
              <w:t>非量化结果给出如下的结果选项：</w:t>
            </w:r>
          </w:p>
          <w:p w14:paraId="35767344" w14:textId="02DFB027" w:rsidR="009440F9" w:rsidRPr="00A1086E" w:rsidRDefault="005A105F" w:rsidP="005A105F">
            <w:pPr>
              <w:spacing w:line="276" w:lineRule="auto"/>
              <w:ind w:firstLine="66"/>
              <w:rPr>
                <w:rFonts w:ascii="宋体" w:hAnsi="宋体" w:cs="Arial"/>
                <w:sz w:val="22"/>
                <w:szCs w:val="21"/>
              </w:rPr>
            </w:pPr>
            <w:r w:rsidRPr="00A1086E">
              <w:rPr>
                <w:rFonts w:ascii="宋体" w:hAnsi="宋体" w:cs="Arial"/>
                <w:i/>
                <w:color w:val="C00000"/>
                <w:sz w:val="22"/>
              </w:rPr>
              <w:t>A:较好完成，B:基本完成，C:需要改进，D:不可用</w:t>
            </w:r>
          </w:p>
        </w:tc>
      </w:tr>
      <w:tr w:rsidR="009440F9" w:rsidRPr="00A1086E" w14:paraId="2EC6FFAC" w14:textId="77777777" w:rsidTr="00126C0C">
        <w:trPr>
          <w:cantSplit/>
          <w:trHeight w:val="465"/>
        </w:trPr>
        <w:tc>
          <w:tcPr>
            <w:tcW w:w="1260" w:type="dxa"/>
            <w:tcBorders>
              <w:top w:val="single" w:sz="4" w:space="0" w:color="auto"/>
              <w:left w:val="single" w:sz="4" w:space="0" w:color="auto"/>
              <w:bottom w:val="single" w:sz="4" w:space="0" w:color="auto"/>
              <w:right w:val="single" w:sz="4" w:space="0" w:color="auto"/>
            </w:tcBorders>
            <w:hideMark/>
          </w:tcPr>
          <w:p w14:paraId="14293E1B"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备</w:t>
            </w:r>
            <w:r w:rsidRPr="00A1086E">
              <w:rPr>
                <w:rFonts w:ascii="宋体" w:hAnsi="宋体" w:cs="Arial"/>
                <w:sz w:val="22"/>
                <w:szCs w:val="21"/>
              </w:rPr>
              <w:t xml:space="preserve">  </w:t>
            </w:r>
            <w:r w:rsidRPr="00A1086E">
              <w:rPr>
                <w:rFonts w:ascii="宋体" w:hAnsi="宋体" w:cs="Arial" w:hint="eastAsia"/>
                <w:sz w:val="22"/>
                <w:szCs w:val="21"/>
              </w:rPr>
              <w:t>注</w:t>
            </w:r>
          </w:p>
        </w:tc>
        <w:tc>
          <w:tcPr>
            <w:tcW w:w="6825" w:type="dxa"/>
            <w:gridSpan w:val="3"/>
            <w:tcBorders>
              <w:top w:val="single" w:sz="4" w:space="0" w:color="auto"/>
              <w:left w:val="single" w:sz="4" w:space="0" w:color="auto"/>
              <w:bottom w:val="single" w:sz="4" w:space="0" w:color="auto"/>
              <w:right w:val="single" w:sz="4" w:space="0" w:color="auto"/>
            </w:tcBorders>
            <w:vAlign w:val="center"/>
          </w:tcPr>
          <w:p w14:paraId="0D405E50" w14:textId="77777777" w:rsidR="009440F9" w:rsidRPr="00A1086E" w:rsidRDefault="009440F9" w:rsidP="00126C0C">
            <w:pPr>
              <w:spacing w:line="276" w:lineRule="auto"/>
              <w:ind w:firstLine="66"/>
              <w:rPr>
                <w:rFonts w:ascii="宋体" w:hAnsi="宋体" w:cs="Arial"/>
                <w:sz w:val="22"/>
                <w:szCs w:val="21"/>
              </w:rPr>
            </w:pPr>
          </w:p>
          <w:p w14:paraId="796EE7FE" w14:textId="77777777" w:rsidR="009440F9" w:rsidRPr="00A1086E" w:rsidRDefault="009440F9" w:rsidP="00126C0C">
            <w:pPr>
              <w:spacing w:line="276" w:lineRule="auto"/>
              <w:ind w:firstLine="66"/>
              <w:rPr>
                <w:rFonts w:ascii="宋体" w:hAnsi="宋体" w:cs="Arial"/>
                <w:sz w:val="22"/>
                <w:szCs w:val="21"/>
              </w:rPr>
            </w:pPr>
          </w:p>
        </w:tc>
      </w:tr>
      <w:tr w:rsidR="009440F9" w:rsidRPr="00A1086E" w14:paraId="102BD715" w14:textId="77777777" w:rsidTr="00126C0C">
        <w:trPr>
          <w:cantSplit/>
        </w:trPr>
        <w:tc>
          <w:tcPr>
            <w:tcW w:w="1260" w:type="dxa"/>
            <w:tcBorders>
              <w:top w:val="single" w:sz="4" w:space="0" w:color="auto"/>
              <w:left w:val="single" w:sz="4" w:space="0" w:color="auto"/>
              <w:bottom w:val="single" w:sz="4" w:space="0" w:color="auto"/>
              <w:right w:val="single" w:sz="4" w:space="0" w:color="auto"/>
            </w:tcBorders>
            <w:hideMark/>
          </w:tcPr>
          <w:p w14:paraId="234B41D4"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测试人员</w:t>
            </w:r>
          </w:p>
        </w:tc>
        <w:tc>
          <w:tcPr>
            <w:tcW w:w="2882" w:type="dxa"/>
            <w:tcBorders>
              <w:top w:val="single" w:sz="4" w:space="0" w:color="auto"/>
              <w:left w:val="single" w:sz="4" w:space="0" w:color="auto"/>
              <w:bottom w:val="single" w:sz="4" w:space="0" w:color="auto"/>
              <w:right w:val="single" w:sz="4" w:space="0" w:color="auto"/>
            </w:tcBorders>
          </w:tcPr>
          <w:p w14:paraId="19291B6A" w14:textId="77777777" w:rsidR="009440F9" w:rsidRPr="00A1086E" w:rsidRDefault="009440F9" w:rsidP="00126C0C">
            <w:pPr>
              <w:spacing w:line="276" w:lineRule="auto"/>
              <w:ind w:firstLine="66"/>
              <w:rPr>
                <w:rFonts w:ascii="宋体" w:hAnsi="宋体" w:cs="Arial"/>
                <w:sz w:val="22"/>
                <w:szCs w:val="21"/>
              </w:rPr>
            </w:pPr>
          </w:p>
        </w:tc>
        <w:tc>
          <w:tcPr>
            <w:tcW w:w="1245" w:type="dxa"/>
            <w:tcBorders>
              <w:top w:val="single" w:sz="4" w:space="0" w:color="auto"/>
              <w:left w:val="single" w:sz="4" w:space="0" w:color="auto"/>
              <w:bottom w:val="single" w:sz="4" w:space="0" w:color="auto"/>
              <w:right w:val="single" w:sz="4" w:space="0" w:color="auto"/>
            </w:tcBorders>
            <w:hideMark/>
          </w:tcPr>
          <w:p w14:paraId="590D6A3A" w14:textId="77777777" w:rsidR="009440F9" w:rsidRPr="00A1086E" w:rsidRDefault="009440F9" w:rsidP="00126C0C">
            <w:pPr>
              <w:spacing w:line="276" w:lineRule="auto"/>
              <w:ind w:firstLine="66"/>
              <w:rPr>
                <w:rFonts w:ascii="宋体" w:hAnsi="宋体" w:cs="Arial"/>
                <w:sz w:val="22"/>
                <w:szCs w:val="21"/>
              </w:rPr>
            </w:pPr>
            <w:r w:rsidRPr="00A1086E">
              <w:rPr>
                <w:rFonts w:ascii="宋体" w:hAnsi="宋体" w:cs="Arial" w:hint="eastAsia"/>
                <w:sz w:val="22"/>
                <w:szCs w:val="21"/>
              </w:rPr>
              <w:t>测试日期</w:t>
            </w:r>
          </w:p>
        </w:tc>
        <w:tc>
          <w:tcPr>
            <w:tcW w:w="2698" w:type="dxa"/>
            <w:tcBorders>
              <w:top w:val="single" w:sz="4" w:space="0" w:color="auto"/>
              <w:left w:val="single" w:sz="4" w:space="0" w:color="auto"/>
              <w:bottom w:val="single" w:sz="4" w:space="0" w:color="auto"/>
              <w:right w:val="single" w:sz="4" w:space="0" w:color="auto"/>
            </w:tcBorders>
          </w:tcPr>
          <w:p w14:paraId="72B1202A" w14:textId="77777777" w:rsidR="009440F9" w:rsidRPr="00A1086E" w:rsidRDefault="009440F9" w:rsidP="00126C0C">
            <w:pPr>
              <w:pStyle w:val="aa"/>
              <w:widowControl w:val="0"/>
              <w:spacing w:before="156" w:line="276" w:lineRule="auto"/>
              <w:ind w:firstLine="66"/>
              <w:outlineLvl w:val="9"/>
              <w:rPr>
                <w:rFonts w:ascii="宋体" w:eastAsia="宋体" w:hAnsi="宋体" w:cs="Arial"/>
                <w:kern w:val="2"/>
                <w:sz w:val="22"/>
                <w:szCs w:val="21"/>
              </w:rPr>
            </w:pPr>
          </w:p>
        </w:tc>
      </w:tr>
    </w:tbl>
    <w:p w14:paraId="143661CC" w14:textId="77777777" w:rsidR="009440F9" w:rsidRPr="00A1086E" w:rsidRDefault="009440F9" w:rsidP="00E80E81">
      <w:pPr>
        <w:ind w:firstLine="0"/>
        <w:rPr>
          <w:rFonts w:ascii="宋体" w:hAnsi="宋体"/>
        </w:rPr>
      </w:pPr>
    </w:p>
    <w:sectPr w:rsidR="009440F9" w:rsidRPr="00A1086E" w:rsidSect="0048095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8" w:author="shi wei" w:date="2017-03-09T11:32:00Z" w:initials="sw">
    <w:p w14:paraId="71E1D2D4" w14:textId="6D1489F0" w:rsidR="007966BF" w:rsidRDefault="007966BF">
      <w:pPr>
        <w:pStyle w:val="af9"/>
      </w:pPr>
      <w:r>
        <w:rPr>
          <w:rStyle w:val="afff1"/>
        </w:rPr>
        <w:annotationRef/>
      </w:r>
      <w:r>
        <w:rPr>
          <w:rFonts w:hint="eastAsia"/>
        </w:rPr>
        <w:t>待量化</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E1D2D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DFEA7" w14:textId="77777777" w:rsidR="007966BF" w:rsidRDefault="007966BF" w:rsidP="00C119AD">
      <w:r>
        <w:separator/>
      </w:r>
    </w:p>
  </w:endnote>
  <w:endnote w:type="continuationSeparator" w:id="0">
    <w:p w14:paraId="2C9AEB32" w14:textId="77777777" w:rsidR="007966BF" w:rsidRDefault="007966BF" w:rsidP="00C11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Webdings">
    <w:panose1 w:val="05030102010509060703"/>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Arial Narrow">
    <w:panose1 w:val="020B06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楷体_GB2312">
    <w:altName w:val="楷体"/>
    <w:charset w:val="86"/>
    <w:family w:val="modern"/>
    <w:pitch w:val="fixed"/>
    <w:sig w:usb0="00000000" w:usb1="080E0000" w:usb2="00000010" w:usb3="00000000" w:csb0="00040000" w:csb1="00000000"/>
  </w:font>
  <w:font w:name=".PingFang SC">
    <w:panose1 w:val="020B0400000000000000"/>
    <w:charset w:val="86"/>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微软雅黑">
    <w:charset w:val="86"/>
    <w:family w:val="auto"/>
    <w:pitch w:val="variable"/>
    <w:sig w:usb0="80000287" w:usb1="28CF3C52" w:usb2="00000016" w:usb3="00000000" w:csb0="0004001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AD361A" w14:textId="77777777" w:rsidR="007966BF" w:rsidRDefault="007966BF" w:rsidP="00C119AD">
      <w:r>
        <w:separator/>
      </w:r>
    </w:p>
  </w:footnote>
  <w:footnote w:type="continuationSeparator" w:id="0">
    <w:p w14:paraId="03E74175" w14:textId="77777777" w:rsidR="007966BF" w:rsidRDefault="007966BF" w:rsidP="00C119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FFFFFF80"/>
    <w:lvl w:ilvl="0" w:tentative="1">
      <w:start w:val="1"/>
      <w:numFmt w:val="bullet"/>
      <w:pStyle w:val="5"/>
      <w:lvlText w:val=""/>
      <w:lvlJc w:val="left"/>
      <w:pPr>
        <w:tabs>
          <w:tab w:val="left" w:pos="2040"/>
        </w:tabs>
        <w:ind w:leftChars="800" w:left="2040" w:hangingChars="200" w:hanging="360"/>
      </w:pPr>
      <w:rPr>
        <w:rFonts w:ascii="Wingdings" w:hAnsi="Wingdings" w:hint="default"/>
      </w:rPr>
    </w:lvl>
  </w:abstractNum>
  <w:abstractNum w:abstractNumId="1">
    <w:nsid w:val="00000058"/>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0BB4103"/>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3">
    <w:nsid w:val="00FC661F"/>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4">
    <w:nsid w:val="0114121B"/>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5">
    <w:nsid w:val="014C5D34"/>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6">
    <w:nsid w:val="02400928"/>
    <w:multiLevelType w:val="multilevel"/>
    <w:tmpl w:val="02400928"/>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nsid w:val="02494B06"/>
    <w:multiLevelType w:val="multilevel"/>
    <w:tmpl w:val="02494B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33650AF"/>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9">
    <w:nsid w:val="03883A3C"/>
    <w:multiLevelType w:val="multilevel"/>
    <w:tmpl w:val="5C56CE68"/>
    <w:lvl w:ilvl="0">
      <w:start w:val="1"/>
      <w:numFmt w:val="decimal"/>
      <w:lvlText w:val="%1."/>
      <w:lvlJc w:val="left"/>
      <w:pPr>
        <w:tabs>
          <w:tab w:val="left" w:pos="420"/>
        </w:tabs>
        <w:ind w:left="42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00B0F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045325DC"/>
    <w:multiLevelType w:val="multilevel"/>
    <w:tmpl w:val="7B5AC0A8"/>
    <w:lvl w:ilvl="0">
      <w:start w:val="1"/>
      <w:numFmt w:val="decimal"/>
      <w:pStyle w:val="QB1"/>
      <w:lvlText w:val="%1."/>
      <w:lvlJc w:val="left"/>
      <w:pPr>
        <w:tabs>
          <w:tab w:val="num" w:pos="425"/>
        </w:tabs>
        <w:ind w:left="425" w:hanging="425"/>
      </w:pPr>
      <w:rPr>
        <w:rFonts w:hint="eastAsia"/>
      </w:rPr>
    </w:lvl>
    <w:lvl w:ilvl="1">
      <w:start w:val="1"/>
      <w:numFmt w:val="decimal"/>
      <w:pStyle w:val="QB2"/>
      <w:lvlText w:val="%1.%2."/>
      <w:lvlJc w:val="left"/>
      <w:pPr>
        <w:tabs>
          <w:tab w:val="num" w:pos="2835"/>
        </w:tabs>
        <w:ind w:left="2835" w:hanging="567"/>
      </w:pPr>
      <w:rPr>
        <w:rFonts w:hint="eastAsia"/>
      </w:rPr>
    </w:lvl>
    <w:lvl w:ilvl="2">
      <w:start w:val="1"/>
      <w:numFmt w:val="decimal"/>
      <w:pStyle w:val="QB3"/>
      <w:lvlText w:val="%1.%2.%3."/>
      <w:lvlJc w:val="left"/>
      <w:pPr>
        <w:tabs>
          <w:tab w:val="num" w:pos="2410"/>
        </w:tabs>
        <w:ind w:left="2268" w:hanging="567"/>
      </w:pPr>
      <w:rPr>
        <w:rFonts w:hint="eastAsia"/>
        <w:b w:val="0"/>
        <w:bCs/>
      </w:rPr>
    </w:lvl>
    <w:lvl w:ilvl="3">
      <w:start w:val="1"/>
      <w:numFmt w:val="decimal"/>
      <w:pStyle w:val="QB4"/>
      <w:lvlText w:val="%1.%2.%3.%4."/>
      <w:lvlJc w:val="left"/>
      <w:pPr>
        <w:tabs>
          <w:tab w:val="num" w:pos="1419"/>
        </w:tabs>
        <w:ind w:left="1135" w:hanging="567"/>
      </w:pPr>
      <w:rPr>
        <w:rFonts w:hint="eastAsia"/>
        <w:b w:val="0"/>
      </w:rPr>
    </w:lvl>
    <w:lvl w:ilvl="4">
      <w:start w:val="1"/>
      <w:numFmt w:val="decimal"/>
      <w:pStyle w:val="QB5"/>
      <w:lvlText w:val="%1.%2.%3.%4.%5."/>
      <w:lvlJc w:val="left"/>
      <w:pPr>
        <w:tabs>
          <w:tab w:val="num" w:pos="992"/>
        </w:tabs>
        <w:ind w:left="992" w:hanging="992"/>
      </w:pPr>
      <w:rPr>
        <w:rFonts w:hint="eastAsia"/>
        <w:b w:val="0"/>
      </w:rPr>
    </w:lvl>
    <w:lvl w:ilvl="5">
      <w:start w:val="1"/>
      <w:numFmt w:val="decimal"/>
      <w:pStyle w:val="QB6"/>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053C04AC"/>
    <w:multiLevelType w:val="multilevel"/>
    <w:tmpl w:val="053C04AC"/>
    <w:lvl w:ilvl="0" w:tentative="1">
      <w:start w:val="1"/>
      <w:numFmt w:val="decimal"/>
      <w:pStyle w:val="a"/>
      <w:lvlText w:val="%1."/>
      <w:lvlJc w:val="left"/>
      <w:pPr>
        <w:tabs>
          <w:tab w:val="left" w:pos="420"/>
        </w:tabs>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0746313F"/>
    <w:multiLevelType w:val="hybridMultilevel"/>
    <w:tmpl w:val="0FDA94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A6E4C7F"/>
    <w:multiLevelType w:val="multilevel"/>
    <w:tmpl w:val="0A6E4C7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nsid w:val="0A78531B"/>
    <w:multiLevelType w:val="multilevel"/>
    <w:tmpl w:val="2762247A"/>
    <w:lvl w:ilvl="0">
      <w:start w:val="1"/>
      <w:numFmt w:val="decimal"/>
      <w:pStyle w:val="MMTopic1"/>
      <w:suff w:val="space"/>
      <w:lvlText w:val="%1"/>
      <w:lvlJc w:val="left"/>
      <w:pPr>
        <w:ind w:left="0" w:firstLine="0"/>
      </w:pPr>
      <w:rPr>
        <w:rFonts w:hint="eastAsia"/>
      </w:rPr>
    </w:lvl>
    <w:lvl w:ilvl="1">
      <w:start w:val="1"/>
      <w:numFmt w:val="decimal"/>
      <w:pStyle w:val="MMTopic2"/>
      <w:suff w:val="space"/>
      <w:lvlText w:val="%1.%2"/>
      <w:lvlJc w:val="left"/>
      <w:pPr>
        <w:ind w:left="0" w:firstLine="0"/>
      </w:pPr>
      <w:rPr>
        <w:rFonts w:hint="eastAsia"/>
      </w:rPr>
    </w:lvl>
    <w:lvl w:ilvl="2">
      <w:start w:val="1"/>
      <w:numFmt w:val="decimal"/>
      <w:pStyle w:val="MMTopic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0C8D1FCA"/>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6">
    <w:nsid w:val="0D2E4258"/>
    <w:multiLevelType w:val="hybridMultilevel"/>
    <w:tmpl w:val="D0BEC7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E8D6948"/>
    <w:multiLevelType w:val="hybridMultilevel"/>
    <w:tmpl w:val="167E5718"/>
    <w:lvl w:ilvl="0" w:tplc="CD5033A0">
      <w:start w:val="1"/>
      <w:numFmt w:val="decimal"/>
      <w:lvlText w:val="%1．"/>
      <w:lvlJc w:val="left"/>
      <w:pPr>
        <w:tabs>
          <w:tab w:val="num" w:pos="360"/>
        </w:tabs>
        <w:ind w:left="360" w:hanging="360"/>
      </w:pPr>
      <w:rPr>
        <w:rFonts w:ascii="宋体" w:eastAsia="宋体" w:hAnsi="宋体"/>
        <w:sz w:val="22"/>
        <w:szCs w:val="22"/>
      </w:r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8">
    <w:nsid w:val="0F684E20"/>
    <w:multiLevelType w:val="multilevel"/>
    <w:tmpl w:val="0F684E20"/>
    <w:lvl w:ilvl="0">
      <w:start w:val="1"/>
      <w:numFmt w:val="decimal"/>
      <w:lvlText w:val="%1．"/>
      <w:lvlJc w:val="left"/>
      <w:pPr>
        <w:tabs>
          <w:tab w:val="left"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10594D62"/>
    <w:multiLevelType w:val="hybridMultilevel"/>
    <w:tmpl w:val="6292DA62"/>
    <w:lvl w:ilvl="0" w:tplc="7AE64106">
      <w:start w:val="1"/>
      <w:numFmt w:val="decimal"/>
      <w:lvlText w:val="%1."/>
      <w:lvlJc w:val="left"/>
      <w:pPr>
        <w:ind w:left="360" w:hanging="36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1743D89"/>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21">
    <w:nsid w:val="12D225B6"/>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22">
    <w:nsid w:val="14301CE2"/>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23">
    <w:nsid w:val="14FA61FF"/>
    <w:multiLevelType w:val="hybridMultilevel"/>
    <w:tmpl w:val="772E8414"/>
    <w:lvl w:ilvl="0" w:tplc="55A2802A">
      <w:start w:val="1"/>
      <w:numFmt w:val="decimal"/>
      <w:lvlText w:val="%1."/>
      <w:lvlJc w:val="left"/>
      <w:pPr>
        <w:ind w:left="360" w:hanging="360"/>
      </w:pPr>
      <w:rPr>
        <w:rFonts w:ascii="宋体" w:eastAsia="宋体" w:hAnsi="宋体"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7A53CDE"/>
    <w:multiLevelType w:val="multilevel"/>
    <w:tmpl w:val="25E7447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nsid w:val="17D1672C"/>
    <w:multiLevelType w:val="multilevel"/>
    <w:tmpl w:val="17D167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1880290C"/>
    <w:multiLevelType w:val="hybridMultilevel"/>
    <w:tmpl w:val="74102AD2"/>
    <w:lvl w:ilvl="0" w:tplc="FFC84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8E52DEA"/>
    <w:multiLevelType w:val="hybridMultilevel"/>
    <w:tmpl w:val="5F3AADF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1916204F"/>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29">
    <w:nsid w:val="1BAC4A16"/>
    <w:multiLevelType w:val="hybridMultilevel"/>
    <w:tmpl w:val="02D035E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E1120C9"/>
    <w:multiLevelType w:val="multilevel"/>
    <w:tmpl w:val="1E1120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1ECA75FF"/>
    <w:multiLevelType w:val="multilevel"/>
    <w:tmpl w:val="1ECA75FF"/>
    <w:lvl w:ilvl="0" w:tentative="1">
      <w:start w:val="1"/>
      <w:numFmt w:val="bullet"/>
      <w:pStyle w:val="-1"/>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2">
    <w:nsid w:val="1F733DE9"/>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33">
    <w:nsid w:val="20923651"/>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420"/>
        </w:tabs>
        <w:ind w:left="42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34">
    <w:nsid w:val="20D4247C"/>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35">
    <w:nsid w:val="21C82E06"/>
    <w:multiLevelType w:val="hybridMultilevel"/>
    <w:tmpl w:val="C556224C"/>
    <w:lvl w:ilvl="0" w:tplc="8D08E80A">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22C21E57"/>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37">
    <w:nsid w:val="22DD1F13"/>
    <w:multiLevelType w:val="multilevel"/>
    <w:tmpl w:val="22DD1F1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22EC7665"/>
    <w:multiLevelType w:val="hybridMultilevel"/>
    <w:tmpl w:val="C22CCD0A"/>
    <w:lvl w:ilvl="0" w:tplc="748826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42C5C22"/>
    <w:multiLevelType w:val="hybridMultilevel"/>
    <w:tmpl w:val="446C43FE"/>
    <w:lvl w:ilvl="0" w:tplc="78223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5BD7F22"/>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41">
    <w:nsid w:val="25E7447F"/>
    <w:multiLevelType w:val="multilevel"/>
    <w:tmpl w:val="25E7447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2">
    <w:nsid w:val="277728D1"/>
    <w:multiLevelType w:val="multilevel"/>
    <w:tmpl w:val="759B06B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3">
    <w:nsid w:val="28323044"/>
    <w:multiLevelType w:val="hybridMultilevel"/>
    <w:tmpl w:val="D8CA7CC2"/>
    <w:lvl w:ilvl="0" w:tplc="AFF4B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8BA2588"/>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45">
    <w:nsid w:val="28C678E9"/>
    <w:multiLevelType w:val="hybridMultilevel"/>
    <w:tmpl w:val="425AE404"/>
    <w:lvl w:ilvl="0" w:tplc="51188A46">
      <w:start w:val="1"/>
      <w:numFmt w:val="decimal"/>
      <w:lvlText w:val="%1."/>
      <w:lvlJc w:val="left"/>
      <w:pPr>
        <w:ind w:left="360" w:hanging="360"/>
      </w:pPr>
      <w:rPr>
        <w:rFonts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8FF6889"/>
    <w:multiLevelType w:val="hybridMultilevel"/>
    <w:tmpl w:val="A658180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291B207C"/>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48">
    <w:nsid w:val="292247B8"/>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49">
    <w:nsid w:val="29AD12B4"/>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50">
    <w:nsid w:val="29F25261"/>
    <w:multiLevelType w:val="hybridMultilevel"/>
    <w:tmpl w:val="30CEADB8"/>
    <w:lvl w:ilvl="0" w:tplc="2652842C">
      <w:start w:val="1"/>
      <w:numFmt w:val="decimal"/>
      <w:lvlText w:val="%1)"/>
      <w:lvlJc w:val="left"/>
      <w:pPr>
        <w:ind w:left="730" w:hanging="360"/>
      </w:pPr>
      <w:rPr>
        <w:rFonts w:hint="default"/>
      </w:rPr>
    </w:lvl>
    <w:lvl w:ilvl="1" w:tplc="04090019" w:tentative="1">
      <w:start w:val="1"/>
      <w:numFmt w:val="lowerLetter"/>
      <w:lvlText w:val="%2)"/>
      <w:lvlJc w:val="left"/>
      <w:pPr>
        <w:ind w:left="1210" w:hanging="420"/>
      </w:pPr>
    </w:lvl>
    <w:lvl w:ilvl="2" w:tplc="0409001B" w:tentative="1">
      <w:start w:val="1"/>
      <w:numFmt w:val="lowerRoman"/>
      <w:lvlText w:val="%3."/>
      <w:lvlJc w:val="right"/>
      <w:pPr>
        <w:ind w:left="1630" w:hanging="420"/>
      </w:pPr>
    </w:lvl>
    <w:lvl w:ilvl="3" w:tplc="0409000F" w:tentative="1">
      <w:start w:val="1"/>
      <w:numFmt w:val="decimal"/>
      <w:lvlText w:val="%4."/>
      <w:lvlJc w:val="left"/>
      <w:pPr>
        <w:ind w:left="2050" w:hanging="420"/>
      </w:pPr>
    </w:lvl>
    <w:lvl w:ilvl="4" w:tplc="04090019" w:tentative="1">
      <w:start w:val="1"/>
      <w:numFmt w:val="lowerLetter"/>
      <w:lvlText w:val="%5)"/>
      <w:lvlJc w:val="left"/>
      <w:pPr>
        <w:ind w:left="2470" w:hanging="420"/>
      </w:pPr>
    </w:lvl>
    <w:lvl w:ilvl="5" w:tplc="0409001B" w:tentative="1">
      <w:start w:val="1"/>
      <w:numFmt w:val="lowerRoman"/>
      <w:lvlText w:val="%6."/>
      <w:lvlJc w:val="right"/>
      <w:pPr>
        <w:ind w:left="2890" w:hanging="420"/>
      </w:pPr>
    </w:lvl>
    <w:lvl w:ilvl="6" w:tplc="0409000F" w:tentative="1">
      <w:start w:val="1"/>
      <w:numFmt w:val="decimal"/>
      <w:lvlText w:val="%7."/>
      <w:lvlJc w:val="left"/>
      <w:pPr>
        <w:ind w:left="3310" w:hanging="420"/>
      </w:pPr>
    </w:lvl>
    <w:lvl w:ilvl="7" w:tplc="04090019" w:tentative="1">
      <w:start w:val="1"/>
      <w:numFmt w:val="lowerLetter"/>
      <w:lvlText w:val="%8)"/>
      <w:lvlJc w:val="left"/>
      <w:pPr>
        <w:ind w:left="3730" w:hanging="420"/>
      </w:pPr>
    </w:lvl>
    <w:lvl w:ilvl="8" w:tplc="0409001B" w:tentative="1">
      <w:start w:val="1"/>
      <w:numFmt w:val="lowerRoman"/>
      <w:lvlText w:val="%9."/>
      <w:lvlJc w:val="right"/>
      <w:pPr>
        <w:ind w:left="4150" w:hanging="420"/>
      </w:pPr>
    </w:lvl>
  </w:abstractNum>
  <w:abstractNum w:abstractNumId="51">
    <w:nsid w:val="2B1D2F4D"/>
    <w:multiLevelType w:val="multilevel"/>
    <w:tmpl w:val="2B1D2F4D"/>
    <w:lvl w:ilvl="0" w:tentative="1">
      <w:start w:val="1"/>
      <w:numFmt w:val="bullet"/>
      <w:lvlText w:val=""/>
      <w:lvlJc w:val="left"/>
      <w:pPr>
        <w:ind w:left="840" w:hanging="420"/>
      </w:pPr>
      <w:rPr>
        <w:rFonts w:ascii="Wingdings" w:hAnsi="Wingdings" w:hint="default"/>
      </w:rPr>
    </w:lvl>
    <w:lvl w:ilvl="1" w:tentative="1">
      <w:start w:val="1"/>
      <w:numFmt w:val="bullet"/>
      <w:pStyle w:val="CharChar1"/>
      <w:lvlText w:val=""/>
      <w:lvlJc w:val="left"/>
      <w:pPr>
        <w:tabs>
          <w:tab w:val="left" w:pos="420"/>
        </w:tabs>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52">
    <w:nsid w:val="2B7843FD"/>
    <w:multiLevelType w:val="multilevel"/>
    <w:tmpl w:val="02494B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2C6D07CA"/>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54">
    <w:nsid w:val="2EC74964"/>
    <w:multiLevelType w:val="multilevel"/>
    <w:tmpl w:val="514E8484"/>
    <w:lvl w:ilvl="0">
      <w:start w:val="2"/>
      <w:numFmt w:val="decimal"/>
      <w:lvlText w:val="%1."/>
      <w:lvlJc w:val="left"/>
      <w:pPr>
        <w:ind w:left="720" w:hanging="360"/>
      </w:pPr>
      <w:rPr>
        <w:rFonts w:hint="eastAsia"/>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55">
    <w:nsid w:val="2ECF7927"/>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56">
    <w:nsid w:val="2F6A2E0E"/>
    <w:multiLevelType w:val="multilevel"/>
    <w:tmpl w:val="4AF2614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nsid w:val="31000C27"/>
    <w:multiLevelType w:val="hybridMultilevel"/>
    <w:tmpl w:val="8C4A6D08"/>
    <w:lvl w:ilvl="0" w:tplc="E7FAE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28E2B31"/>
    <w:multiLevelType w:val="multilevel"/>
    <w:tmpl w:val="328E2B3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332250C2"/>
    <w:multiLevelType w:val="multilevel"/>
    <w:tmpl w:val="332250C2"/>
    <w:lvl w:ilvl="0">
      <w:start w:val="1"/>
      <w:numFmt w:val="decimal"/>
      <w:lvlText w:val="%1."/>
      <w:lvlJc w:val="left"/>
      <w:pPr>
        <w:tabs>
          <w:tab w:val="left" w:pos="420"/>
        </w:tabs>
        <w:ind w:left="42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34205E26"/>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1">
    <w:nsid w:val="349E5078"/>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2">
    <w:nsid w:val="34AF5A5A"/>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63">
    <w:nsid w:val="367B48D9"/>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64">
    <w:nsid w:val="3E417EBF"/>
    <w:multiLevelType w:val="hybridMultilevel"/>
    <w:tmpl w:val="70B42C0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3FED199C"/>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66">
    <w:nsid w:val="40CD4068"/>
    <w:multiLevelType w:val="multilevel"/>
    <w:tmpl w:val="40CD4068"/>
    <w:lvl w:ilvl="0" w:tentative="1">
      <w:start w:val="1"/>
      <w:numFmt w:val="bullet"/>
      <w:pStyle w:val="-2"/>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67">
    <w:nsid w:val="41620159"/>
    <w:multiLevelType w:val="multilevel"/>
    <w:tmpl w:val="02494B0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41924BD9"/>
    <w:multiLevelType w:val="multilevel"/>
    <w:tmpl w:val="41924BD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nsid w:val="4234797B"/>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70">
    <w:nsid w:val="438872A5"/>
    <w:multiLevelType w:val="hybridMultilevel"/>
    <w:tmpl w:val="15687B5A"/>
    <w:lvl w:ilvl="0" w:tplc="1A98BB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48C61CD"/>
    <w:multiLevelType w:val="hybridMultilevel"/>
    <w:tmpl w:val="02420176"/>
    <w:lvl w:ilvl="0" w:tplc="A5705C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4CC0536"/>
    <w:multiLevelType w:val="hybridMultilevel"/>
    <w:tmpl w:val="14B4995A"/>
    <w:lvl w:ilvl="0" w:tplc="A9CCA0D8">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6F57202"/>
    <w:multiLevelType w:val="hybridMultilevel"/>
    <w:tmpl w:val="32625C2A"/>
    <w:lvl w:ilvl="0" w:tplc="2370C88E">
      <w:start w:val="1"/>
      <w:numFmt w:val="decimal"/>
      <w:lvlText w:val="%1."/>
      <w:lvlJc w:val="left"/>
      <w:pPr>
        <w:ind w:left="360" w:hanging="360"/>
      </w:pPr>
      <w:rPr>
        <w:rFonts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9911353"/>
    <w:multiLevelType w:val="hybridMultilevel"/>
    <w:tmpl w:val="391E86D0"/>
    <w:lvl w:ilvl="0" w:tplc="4CDC02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AF2614D"/>
    <w:multiLevelType w:val="hybridMultilevel"/>
    <w:tmpl w:val="1EC4C0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B2B64C0"/>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77">
    <w:nsid w:val="4BB22803"/>
    <w:multiLevelType w:val="hybridMultilevel"/>
    <w:tmpl w:val="6014451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78">
    <w:nsid w:val="4BBC23FA"/>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79">
    <w:nsid w:val="4BD97DFB"/>
    <w:multiLevelType w:val="hybridMultilevel"/>
    <w:tmpl w:val="D64CD56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4C0403C1"/>
    <w:multiLevelType w:val="hybridMultilevel"/>
    <w:tmpl w:val="6E620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C372FA0"/>
    <w:multiLevelType w:val="multilevel"/>
    <w:tmpl w:val="4C372FA0"/>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nsid w:val="4DA333FA"/>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83">
    <w:nsid w:val="4ED0379A"/>
    <w:multiLevelType w:val="hybridMultilevel"/>
    <w:tmpl w:val="5D68C27E"/>
    <w:lvl w:ilvl="0" w:tplc="A8706306">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FB63570"/>
    <w:multiLevelType w:val="multilevel"/>
    <w:tmpl w:val="4FB635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nsid w:val="500A5958"/>
    <w:multiLevelType w:val="hybridMultilevel"/>
    <w:tmpl w:val="290AC5AC"/>
    <w:lvl w:ilvl="0" w:tplc="FD6842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22761BF"/>
    <w:multiLevelType w:val="hybridMultilevel"/>
    <w:tmpl w:val="65921794"/>
    <w:lvl w:ilvl="0" w:tplc="0409000F">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35230B2"/>
    <w:multiLevelType w:val="singleLevel"/>
    <w:tmpl w:val="27146E8E"/>
    <w:name w:val="Callout Template"/>
    <w:lvl w:ilvl="0">
      <w:start w:val="1"/>
      <w:numFmt w:val="decimal"/>
      <w:suff w:val="space"/>
      <w:lvlText w:val="="/>
      <w:lvlJc w:val="left"/>
      <w:pPr>
        <w:ind w:left="200" w:hanging="200"/>
      </w:pPr>
      <w:rPr>
        <w:rFonts w:ascii="Webdings" w:hAnsi="Webdings"/>
        <w:sz w:val="16"/>
      </w:rPr>
    </w:lvl>
  </w:abstractNum>
  <w:abstractNum w:abstractNumId="88">
    <w:nsid w:val="539718EA"/>
    <w:multiLevelType w:val="hybridMultilevel"/>
    <w:tmpl w:val="086A1266"/>
    <w:lvl w:ilvl="0" w:tplc="AC0CF21E">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45C066D"/>
    <w:multiLevelType w:val="hybridMultilevel"/>
    <w:tmpl w:val="503A3E02"/>
    <w:lvl w:ilvl="0" w:tplc="53C4E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60D7425"/>
    <w:multiLevelType w:val="multilevel"/>
    <w:tmpl w:val="560D742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1">
    <w:nsid w:val="56636431"/>
    <w:multiLevelType w:val="hybridMultilevel"/>
    <w:tmpl w:val="F238106E"/>
    <w:lvl w:ilvl="0" w:tplc="B562F922">
      <w:start w:val="1"/>
      <w:numFmt w:val="decimal"/>
      <w:lvlText w:val="%1."/>
      <w:lvlJc w:val="left"/>
      <w:pPr>
        <w:ind w:left="360" w:hanging="360"/>
      </w:pPr>
      <w:rPr>
        <w:rFonts w:hint="default"/>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A7F02F7"/>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93">
    <w:nsid w:val="5B6B61FE"/>
    <w:multiLevelType w:val="hybridMultilevel"/>
    <w:tmpl w:val="FFCCF250"/>
    <w:lvl w:ilvl="0" w:tplc="13947640">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94">
    <w:nsid w:val="5BDD7E36"/>
    <w:multiLevelType w:val="hybridMultilevel"/>
    <w:tmpl w:val="6D606D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C4A51D2"/>
    <w:multiLevelType w:val="hybridMultilevel"/>
    <w:tmpl w:val="554000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C630AB9"/>
    <w:multiLevelType w:val="multilevel"/>
    <w:tmpl w:val="5C630AB9"/>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7">
    <w:nsid w:val="5CD80A0B"/>
    <w:multiLevelType w:val="hybridMultilevel"/>
    <w:tmpl w:val="C0DC6C68"/>
    <w:lvl w:ilvl="0" w:tplc="2CDE9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CF87105"/>
    <w:multiLevelType w:val="multilevel"/>
    <w:tmpl w:val="5CF8710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9">
    <w:nsid w:val="5D1A7726"/>
    <w:multiLevelType w:val="multilevel"/>
    <w:tmpl w:val="5D1A7726"/>
    <w:lvl w:ilvl="0" w:tentative="1">
      <w:start w:val="1"/>
      <w:numFmt w:val="upperLetter"/>
      <w:pStyle w:val="QB"/>
      <w:lvlText w:val="附录%1"/>
      <w:lvlJc w:val="left"/>
      <w:pPr>
        <w:tabs>
          <w:tab w:val="left" w:pos="425"/>
        </w:tabs>
        <w:ind w:left="0" w:firstLine="0"/>
      </w:pPr>
      <w:rPr>
        <w:rFonts w:hint="eastAsia"/>
      </w:rPr>
    </w:lvl>
    <w:lvl w:ilvl="1" w:tentative="1">
      <w:start w:val="1"/>
      <w:numFmt w:val="decimal"/>
      <w:lvlText w:val="%1.%2."/>
      <w:lvlJc w:val="left"/>
      <w:pPr>
        <w:tabs>
          <w:tab w:val="left" w:pos="567"/>
        </w:tabs>
        <w:ind w:left="567" w:hanging="992"/>
      </w:pPr>
      <w:rPr>
        <w:rFonts w:hint="eastAsia"/>
      </w:rPr>
    </w:lvl>
    <w:lvl w:ilvl="2" w:tentative="1">
      <w:start w:val="1"/>
      <w:numFmt w:val="decimal"/>
      <w:lvlText w:val="%1.%2.%3."/>
      <w:lvlJc w:val="left"/>
      <w:pPr>
        <w:tabs>
          <w:tab w:val="left" w:pos="709"/>
        </w:tabs>
        <w:ind w:left="709" w:hanging="1134"/>
      </w:pPr>
      <w:rPr>
        <w:rFonts w:hint="eastAsia"/>
      </w:rPr>
    </w:lvl>
    <w:lvl w:ilvl="3" w:tentative="1">
      <w:start w:val="1"/>
      <w:numFmt w:val="decimal"/>
      <w:lvlText w:val="%1.%2.%3.%4."/>
      <w:lvlJc w:val="left"/>
      <w:pPr>
        <w:tabs>
          <w:tab w:val="left" w:pos="851"/>
        </w:tabs>
        <w:ind w:left="851" w:hanging="851"/>
      </w:pPr>
      <w:rPr>
        <w:rFonts w:hint="eastAsia"/>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pStyle w:val="3"/>
      <w:lvlText w:val="%1.%2.%3.%4.%5.%6.%7.%8.%9."/>
      <w:lvlJc w:val="left"/>
      <w:pPr>
        <w:tabs>
          <w:tab w:val="left" w:pos="1559"/>
        </w:tabs>
        <w:ind w:left="1559" w:hanging="1559"/>
      </w:pPr>
      <w:rPr>
        <w:rFonts w:hint="eastAsia"/>
      </w:rPr>
    </w:lvl>
  </w:abstractNum>
  <w:abstractNum w:abstractNumId="100">
    <w:nsid w:val="5DAC69DF"/>
    <w:multiLevelType w:val="hybridMultilevel"/>
    <w:tmpl w:val="06A67016"/>
    <w:lvl w:ilvl="0" w:tplc="43429D0A">
      <w:start w:val="1"/>
      <w:numFmt w:val="decimal"/>
      <w:lvlText w:val="%1."/>
      <w:lvlJc w:val="left"/>
      <w:pPr>
        <w:ind w:left="360" w:hanging="360"/>
      </w:pPr>
      <w:rPr>
        <w:rFonts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E2F6930"/>
    <w:multiLevelType w:val="hybridMultilevel"/>
    <w:tmpl w:val="9516E4DC"/>
    <w:lvl w:ilvl="0" w:tplc="3E9E96E6">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046A91"/>
    <w:multiLevelType w:val="hybridMultilevel"/>
    <w:tmpl w:val="126AD6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0A9735F"/>
    <w:multiLevelType w:val="hybridMultilevel"/>
    <w:tmpl w:val="A0A8B500"/>
    <w:lvl w:ilvl="0" w:tplc="CF6E2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0C51F2F"/>
    <w:multiLevelType w:val="multilevel"/>
    <w:tmpl w:val="60C51F2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nsid w:val="63092CD4"/>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06">
    <w:nsid w:val="633B2AD2"/>
    <w:multiLevelType w:val="hybridMultilevel"/>
    <w:tmpl w:val="EE34DE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4107FC8"/>
    <w:multiLevelType w:val="hybridMultilevel"/>
    <w:tmpl w:val="F6F2388E"/>
    <w:lvl w:ilvl="0" w:tplc="DEE8FD3E">
      <w:start w:val="1"/>
      <w:numFmt w:val="decimal"/>
      <w:lvlText w:val="%1."/>
      <w:lvlJc w:val="left"/>
      <w:pPr>
        <w:ind w:left="360" w:hanging="360"/>
      </w:pPr>
      <w:rPr>
        <w:rFonts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4902DDE"/>
    <w:multiLevelType w:val="multilevel"/>
    <w:tmpl w:val="64902D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64CD563E"/>
    <w:multiLevelType w:val="hybridMultilevel"/>
    <w:tmpl w:val="2FD43CAE"/>
    <w:lvl w:ilvl="0" w:tplc="1088B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655068F"/>
    <w:multiLevelType w:val="multilevel"/>
    <w:tmpl w:val="6655068F"/>
    <w:lvl w:ilvl="0">
      <w:start w:val="1"/>
      <w:numFmt w:val="decimal"/>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nsid w:val="667437AC"/>
    <w:multiLevelType w:val="multilevel"/>
    <w:tmpl w:val="667437AC"/>
    <w:lvl w:ilvl="0" w:tentative="1">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12">
    <w:nsid w:val="67015C66"/>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3">
    <w:nsid w:val="682068D2"/>
    <w:multiLevelType w:val="hybridMultilevel"/>
    <w:tmpl w:val="4B3EE868"/>
    <w:lvl w:ilvl="0" w:tplc="8B469100">
      <w:start w:val="1"/>
      <w:numFmt w:val="decimal"/>
      <w:lvlText w:val="%1."/>
      <w:lvlJc w:val="left"/>
      <w:pPr>
        <w:ind w:left="360" w:hanging="360"/>
      </w:pPr>
      <w:rPr>
        <w:rFonts w:hint="default"/>
        <w:color w:val="FF0000"/>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AC717C9"/>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15">
    <w:nsid w:val="6B4C0842"/>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16">
    <w:nsid w:val="6B68405E"/>
    <w:multiLevelType w:val="hybridMultilevel"/>
    <w:tmpl w:val="48601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C000698"/>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18">
    <w:nsid w:val="6C7A54D9"/>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19">
    <w:nsid w:val="6C97313A"/>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20">
    <w:nsid w:val="6D5A5CB3"/>
    <w:multiLevelType w:val="hybridMultilevel"/>
    <w:tmpl w:val="00E6E63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nsid w:val="6D5B0E9C"/>
    <w:multiLevelType w:val="hybridMultilevel"/>
    <w:tmpl w:val="F6F6D9E2"/>
    <w:lvl w:ilvl="0" w:tplc="902C93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E144E0E"/>
    <w:multiLevelType w:val="hybridMultilevel"/>
    <w:tmpl w:val="6014451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23">
    <w:nsid w:val="6E515F5D"/>
    <w:multiLevelType w:val="hybridMultilevel"/>
    <w:tmpl w:val="0B14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E836095"/>
    <w:multiLevelType w:val="singleLevel"/>
    <w:tmpl w:val="6E836095"/>
    <w:lvl w:ilvl="0" w:tentative="1">
      <w:start w:val="1"/>
      <w:numFmt w:val="decimal"/>
      <w:pStyle w:val="ReferenceList"/>
      <w:lvlText w:val="(%1)"/>
      <w:lvlJc w:val="left"/>
      <w:pPr>
        <w:tabs>
          <w:tab w:val="left" w:pos="420"/>
        </w:tabs>
        <w:ind w:left="420" w:hanging="420"/>
      </w:pPr>
      <w:rPr>
        <w:rFonts w:hint="eastAsia"/>
      </w:rPr>
    </w:lvl>
  </w:abstractNum>
  <w:abstractNum w:abstractNumId="125">
    <w:nsid w:val="6F9B5F87"/>
    <w:multiLevelType w:val="multilevel"/>
    <w:tmpl w:val="328E2B3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710471F2"/>
    <w:multiLevelType w:val="hybridMultilevel"/>
    <w:tmpl w:val="844272D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27">
    <w:nsid w:val="71CA1CDC"/>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28">
    <w:nsid w:val="720A2D4D"/>
    <w:multiLevelType w:val="hybridMultilevel"/>
    <w:tmpl w:val="E9C0F542"/>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2B31D91"/>
    <w:multiLevelType w:val="hybridMultilevel"/>
    <w:tmpl w:val="527EFB56"/>
    <w:lvl w:ilvl="0" w:tplc="3A1A6DDE">
      <w:start w:val="1"/>
      <w:numFmt w:val="decimal"/>
      <w:lvlText w:val="%1."/>
      <w:lvlJc w:val="left"/>
      <w:pPr>
        <w:ind w:left="360" w:hanging="360"/>
      </w:pPr>
      <w:rPr>
        <w:rFonts w:cstheme="minorBidi"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35F4A8F"/>
    <w:multiLevelType w:val="hybridMultilevel"/>
    <w:tmpl w:val="02C23BD2"/>
    <w:lvl w:ilvl="0" w:tplc="E30A8AAA">
      <w:start w:val="1"/>
      <w:numFmt w:val="decimal"/>
      <w:lvlText w:val="%1、"/>
      <w:lvlJc w:val="left"/>
      <w:pPr>
        <w:ind w:left="426" w:hanging="360"/>
      </w:pPr>
      <w:rPr>
        <w:rFonts w:hint="eastAsia"/>
      </w:rPr>
    </w:lvl>
    <w:lvl w:ilvl="1" w:tplc="04090019" w:tentative="1">
      <w:start w:val="1"/>
      <w:numFmt w:val="lowerLetter"/>
      <w:lvlText w:val="%2)"/>
      <w:lvlJc w:val="left"/>
      <w:pPr>
        <w:ind w:left="1026" w:hanging="480"/>
      </w:pPr>
    </w:lvl>
    <w:lvl w:ilvl="2" w:tplc="0409001B" w:tentative="1">
      <w:start w:val="1"/>
      <w:numFmt w:val="lowerRoman"/>
      <w:lvlText w:val="%3."/>
      <w:lvlJc w:val="right"/>
      <w:pPr>
        <w:ind w:left="1506" w:hanging="480"/>
      </w:pPr>
    </w:lvl>
    <w:lvl w:ilvl="3" w:tplc="0409000F" w:tentative="1">
      <w:start w:val="1"/>
      <w:numFmt w:val="decimal"/>
      <w:lvlText w:val="%4."/>
      <w:lvlJc w:val="left"/>
      <w:pPr>
        <w:ind w:left="1986" w:hanging="480"/>
      </w:pPr>
    </w:lvl>
    <w:lvl w:ilvl="4" w:tplc="04090019" w:tentative="1">
      <w:start w:val="1"/>
      <w:numFmt w:val="lowerLetter"/>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lowerLetter"/>
      <w:lvlText w:val="%8)"/>
      <w:lvlJc w:val="left"/>
      <w:pPr>
        <w:ind w:left="3906" w:hanging="480"/>
      </w:pPr>
    </w:lvl>
    <w:lvl w:ilvl="8" w:tplc="0409001B" w:tentative="1">
      <w:start w:val="1"/>
      <w:numFmt w:val="lowerRoman"/>
      <w:lvlText w:val="%9."/>
      <w:lvlJc w:val="right"/>
      <w:pPr>
        <w:ind w:left="4386" w:hanging="480"/>
      </w:pPr>
    </w:lvl>
  </w:abstractNum>
  <w:abstractNum w:abstractNumId="131">
    <w:nsid w:val="759B06BF"/>
    <w:multiLevelType w:val="multilevel"/>
    <w:tmpl w:val="759B06BF"/>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2">
    <w:nsid w:val="75D70562"/>
    <w:multiLevelType w:val="multilevel"/>
    <w:tmpl w:val="75D705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77391AFC"/>
    <w:multiLevelType w:val="multilevel"/>
    <w:tmpl w:val="77391A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4">
    <w:nsid w:val="77677081"/>
    <w:multiLevelType w:val="hybridMultilevel"/>
    <w:tmpl w:val="C8480864"/>
    <w:lvl w:ilvl="0" w:tplc="04090003">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nsid w:val="78D2757F"/>
    <w:multiLevelType w:val="hybridMultilevel"/>
    <w:tmpl w:val="6014451E"/>
    <w:lvl w:ilvl="0" w:tplc="CA52372C">
      <w:start w:val="1"/>
      <w:numFmt w:val="decimal"/>
      <w:lvlText w:val="%1．"/>
      <w:lvlJc w:val="left"/>
      <w:pPr>
        <w:tabs>
          <w:tab w:val="num" w:pos="360"/>
        </w:tabs>
        <w:ind w:left="360" w:hanging="360"/>
      </w:pPr>
    </w:lvl>
    <w:lvl w:ilvl="1" w:tplc="16F88628">
      <w:start w:val="1"/>
      <w:numFmt w:val="lowerLetter"/>
      <w:lvlText w:val="%2)"/>
      <w:lvlJc w:val="left"/>
      <w:pPr>
        <w:tabs>
          <w:tab w:val="num" w:pos="840"/>
        </w:tabs>
        <w:ind w:left="840" w:hanging="420"/>
      </w:pPr>
    </w:lvl>
    <w:lvl w:ilvl="2" w:tplc="309E8E60">
      <w:start w:val="1"/>
      <w:numFmt w:val="lowerRoman"/>
      <w:lvlText w:val="%3."/>
      <w:lvlJc w:val="right"/>
      <w:pPr>
        <w:tabs>
          <w:tab w:val="num" w:pos="1260"/>
        </w:tabs>
        <w:ind w:left="1260" w:hanging="420"/>
      </w:pPr>
    </w:lvl>
    <w:lvl w:ilvl="3" w:tplc="744290D2">
      <w:start w:val="1"/>
      <w:numFmt w:val="decimal"/>
      <w:lvlText w:val="%4."/>
      <w:lvlJc w:val="left"/>
      <w:pPr>
        <w:tabs>
          <w:tab w:val="num" w:pos="1680"/>
        </w:tabs>
        <w:ind w:left="1680" w:hanging="420"/>
      </w:pPr>
    </w:lvl>
    <w:lvl w:ilvl="4" w:tplc="4184E4CE">
      <w:start w:val="1"/>
      <w:numFmt w:val="lowerLetter"/>
      <w:lvlText w:val="%5)"/>
      <w:lvlJc w:val="left"/>
      <w:pPr>
        <w:tabs>
          <w:tab w:val="num" w:pos="2100"/>
        </w:tabs>
        <w:ind w:left="2100" w:hanging="420"/>
      </w:pPr>
    </w:lvl>
    <w:lvl w:ilvl="5" w:tplc="452633CC">
      <w:start w:val="1"/>
      <w:numFmt w:val="lowerRoman"/>
      <w:lvlText w:val="%6."/>
      <w:lvlJc w:val="right"/>
      <w:pPr>
        <w:tabs>
          <w:tab w:val="num" w:pos="2520"/>
        </w:tabs>
        <w:ind w:left="2520" w:hanging="420"/>
      </w:pPr>
    </w:lvl>
    <w:lvl w:ilvl="6" w:tplc="A4CA79BC">
      <w:start w:val="1"/>
      <w:numFmt w:val="decimal"/>
      <w:lvlText w:val="%7."/>
      <w:lvlJc w:val="left"/>
      <w:pPr>
        <w:tabs>
          <w:tab w:val="num" w:pos="2940"/>
        </w:tabs>
        <w:ind w:left="2940" w:hanging="420"/>
      </w:pPr>
    </w:lvl>
    <w:lvl w:ilvl="7" w:tplc="81343526">
      <w:start w:val="1"/>
      <w:numFmt w:val="lowerLetter"/>
      <w:lvlText w:val="%8)"/>
      <w:lvlJc w:val="left"/>
      <w:pPr>
        <w:tabs>
          <w:tab w:val="num" w:pos="3360"/>
        </w:tabs>
        <w:ind w:left="3360" w:hanging="420"/>
      </w:pPr>
    </w:lvl>
    <w:lvl w:ilvl="8" w:tplc="4D725E60">
      <w:start w:val="1"/>
      <w:numFmt w:val="lowerRoman"/>
      <w:lvlText w:val="%9."/>
      <w:lvlJc w:val="right"/>
      <w:pPr>
        <w:tabs>
          <w:tab w:val="num" w:pos="3780"/>
        </w:tabs>
        <w:ind w:left="3780" w:hanging="420"/>
      </w:pPr>
    </w:lvl>
  </w:abstractNum>
  <w:abstractNum w:abstractNumId="136">
    <w:nsid w:val="7A3344C7"/>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37">
    <w:nsid w:val="7C453B2C"/>
    <w:multiLevelType w:val="multilevel"/>
    <w:tmpl w:val="7C453B2C"/>
    <w:lvl w:ilvl="0">
      <w:start w:val="1"/>
      <w:numFmt w:val="bullet"/>
      <w:lvlText w:val=""/>
      <w:lvlJc w:val="left"/>
      <w:pPr>
        <w:ind w:left="1140" w:hanging="360"/>
      </w:pPr>
      <w:rPr>
        <w:rFonts w:ascii="Wingdings" w:hAnsi="Wingdings"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38">
    <w:nsid w:val="7D4D58BE"/>
    <w:multiLevelType w:val="multilevel"/>
    <w:tmpl w:val="560D742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9">
    <w:nsid w:val="7E2D46F9"/>
    <w:multiLevelType w:val="hybridMultilevel"/>
    <w:tmpl w:val="B23AD112"/>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40">
    <w:nsid w:val="7EF72953"/>
    <w:multiLevelType w:val="multilevel"/>
    <w:tmpl w:val="7EF72953"/>
    <w:lvl w:ilvl="0">
      <w:start w:val="1"/>
      <w:numFmt w:val="decimal"/>
      <w:lvlText w:val="%1．"/>
      <w:lvlJc w:val="left"/>
      <w:pPr>
        <w:tabs>
          <w:tab w:val="left" w:pos="360"/>
        </w:tabs>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nsid w:val="7F29298D"/>
    <w:multiLevelType w:val="multilevel"/>
    <w:tmpl w:val="000000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2">
    <w:nsid w:val="7F5816BD"/>
    <w:multiLevelType w:val="hybridMultilevel"/>
    <w:tmpl w:val="DA6863DA"/>
    <w:lvl w:ilvl="0" w:tplc="5C9AF63A">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7FC62F1A"/>
    <w:multiLevelType w:val="multilevel"/>
    <w:tmpl w:val="560D7425"/>
    <w:lvl w:ilvl="0">
      <w:start w:val="1"/>
      <w:numFmt w:val="decimal"/>
      <w:lvlText w:val="%1．"/>
      <w:lvlJc w:val="left"/>
      <w:pPr>
        <w:tabs>
          <w:tab w:val="left" w:pos="360"/>
        </w:tabs>
        <w:ind w:left="360" w:hanging="36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4"/>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4"/>
  </w:num>
  <w:num w:numId="4">
    <w:abstractNumId w:val="10"/>
  </w:num>
  <w:num w:numId="5">
    <w:abstractNumId w:val="0"/>
  </w:num>
  <w:num w:numId="6">
    <w:abstractNumId w:val="99"/>
  </w:num>
  <w:num w:numId="7">
    <w:abstractNumId w:val="124"/>
  </w:num>
  <w:num w:numId="8">
    <w:abstractNumId w:val="111"/>
  </w:num>
  <w:num w:numId="9">
    <w:abstractNumId w:val="66"/>
  </w:num>
  <w:num w:numId="10">
    <w:abstractNumId w:val="31"/>
  </w:num>
  <w:num w:numId="11">
    <w:abstractNumId w:val="11"/>
  </w:num>
  <w:num w:numId="12">
    <w:abstractNumId w:val="51"/>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num>
  <w:num w:numId="15">
    <w:abstractNumId w:val="82"/>
  </w:num>
  <w:num w:numId="16">
    <w:abstractNumId w:val="49"/>
  </w:num>
  <w:num w:numId="17">
    <w:abstractNumId w:val="44"/>
  </w:num>
  <w:num w:numId="18">
    <w:abstractNumId w:val="33"/>
  </w:num>
  <w:num w:numId="19">
    <w:abstractNumId w:val="36"/>
  </w:num>
  <w:num w:numId="20">
    <w:abstractNumId w:val="17"/>
  </w:num>
  <w:num w:numId="21">
    <w:abstractNumId w:val="76"/>
  </w:num>
  <w:num w:numId="22">
    <w:abstractNumId w:val="117"/>
  </w:num>
  <w:num w:numId="23">
    <w:abstractNumId w:val="106"/>
  </w:num>
  <w:num w:numId="24">
    <w:abstractNumId w:val="102"/>
  </w:num>
  <w:num w:numId="25">
    <w:abstractNumId w:val="16"/>
  </w:num>
  <w:num w:numId="26">
    <w:abstractNumId w:val="89"/>
  </w:num>
  <w:num w:numId="27">
    <w:abstractNumId w:val="85"/>
  </w:num>
  <w:num w:numId="28">
    <w:abstractNumId w:val="128"/>
  </w:num>
  <w:num w:numId="29">
    <w:abstractNumId w:val="57"/>
  </w:num>
  <w:num w:numId="30">
    <w:abstractNumId w:val="19"/>
  </w:num>
  <w:num w:numId="31">
    <w:abstractNumId w:val="107"/>
  </w:num>
  <w:num w:numId="32">
    <w:abstractNumId w:val="43"/>
  </w:num>
  <w:num w:numId="33">
    <w:abstractNumId w:val="23"/>
  </w:num>
  <w:num w:numId="34">
    <w:abstractNumId w:val="73"/>
  </w:num>
  <w:num w:numId="35">
    <w:abstractNumId w:val="139"/>
  </w:num>
  <w:num w:numId="36">
    <w:abstractNumId w:val="20"/>
  </w:num>
  <w:num w:numId="37">
    <w:abstractNumId w:val="136"/>
  </w:num>
  <w:num w:numId="38">
    <w:abstractNumId w:val="69"/>
  </w:num>
  <w:num w:numId="39">
    <w:abstractNumId w:val="63"/>
  </w:num>
  <w:num w:numId="40">
    <w:abstractNumId w:val="119"/>
  </w:num>
  <w:num w:numId="41">
    <w:abstractNumId w:val="40"/>
  </w:num>
  <w:num w:numId="42">
    <w:abstractNumId w:val="5"/>
  </w:num>
  <w:num w:numId="43">
    <w:abstractNumId w:val="28"/>
  </w:num>
  <w:num w:numId="44">
    <w:abstractNumId w:val="126"/>
  </w:num>
  <w:num w:numId="45">
    <w:abstractNumId w:val="8"/>
  </w:num>
  <w:num w:numId="46">
    <w:abstractNumId w:val="4"/>
  </w:num>
  <w:num w:numId="47">
    <w:abstractNumId w:val="55"/>
  </w:num>
  <w:num w:numId="48">
    <w:abstractNumId w:val="47"/>
  </w:num>
  <w:num w:numId="49">
    <w:abstractNumId w:val="105"/>
  </w:num>
  <w:num w:numId="50">
    <w:abstractNumId w:val="86"/>
  </w:num>
  <w:num w:numId="51">
    <w:abstractNumId w:val="80"/>
  </w:num>
  <w:num w:numId="52">
    <w:abstractNumId w:val="95"/>
  </w:num>
  <w:num w:numId="53">
    <w:abstractNumId w:val="12"/>
  </w:num>
  <w:num w:numId="54">
    <w:abstractNumId w:val="116"/>
  </w:num>
  <w:num w:numId="55">
    <w:abstractNumId w:val="75"/>
  </w:num>
  <w:num w:numId="56">
    <w:abstractNumId w:val="29"/>
  </w:num>
  <w:num w:numId="57">
    <w:abstractNumId w:val="123"/>
  </w:num>
  <w:num w:numId="58">
    <w:abstractNumId w:val="94"/>
  </w:num>
  <w:num w:numId="59">
    <w:abstractNumId w:val="62"/>
  </w:num>
  <w:num w:numId="60">
    <w:abstractNumId w:val="122"/>
  </w:num>
  <w:num w:numId="61">
    <w:abstractNumId w:val="77"/>
  </w:num>
  <w:num w:numId="62">
    <w:abstractNumId w:val="3"/>
  </w:num>
  <w:num w:numId="63">
    <w:abstractNumId w:val="135"/>
  </w:num>
  <w:num w:numId="64">
    <w:abstractNumId w:val="103"/>
  </w:num>
  <w:num w:numId="65">
    <w:abstractNumId w:val="71"/>
  </w:num>
  <w:num w:numId="66">
    <w:abstractNumId w:val="70"/>
  </w:num>
  <w:num w:numId="67">
    <w:abstractNumId w:val="133"/>
  </w:num>
  <w:num w:numId="68">
    <w:abstractNumId w:val="137"/>
  </w:num>
  <w:num w:numId="69">
    <w:abstractNumId w:val="118"/>
  </w:num>
  <w:num w:numId="70">
    <w:abstractNumId w:val="81"/>
  </w:num>
  <w:num w:numId="71">
    <w:abstractNumId w:val="110"/>
  </w:num>
  <w:num w:numId="72">
    <w:abstractNumId w:val="59"/>
  </w:num>
  <w:num w:numId="73">
    <w:abstractNumId w:val="132"/>
  </w:num>
  <w:num w:numId="74">
    <w:abstractNumId w:val="30"/>
  </w:num>
  <w:num w:numId="75">
    <w:abstractNumId w:val="6"/>
  </w:num>
  <w:num w:numId="76">
    <w:abstractNumId w:val="13"/>
  </w:num>
  <w:num w:numId="77">
    <w:abstractNumId w:val="96"/>
  </w:num>
  <w:num w:numId="78">
    <w:abstractNumId w:val="18"/>
  </w:num>
  <w:num w:numId="79">
    <w:abstractNumId w:val="41"/>
  </w:num>
  <w:num w:numId="80">
    <w:abstractNumId w:val="98"/>
  </w:num>
  <w:num w:numId="81">
    <w:abstractNumId w:val="68"/>
  </w:num>
  <w:num w:numId="82">
    <w:abstractNumId w:val="104"/>
  </w:num>
  <w:num w:numId="83">
    <w:abstractNumId w:val="140"/>
  </w:num>
  <w:num w:numId="84">
    <w:abstractNumId w:val="108"/>
  </w:num>
  <w:num w:numId="85">
    <w:abstractNumId w:val="84"/>
  </w:num>
  <w:num w:numId="86">
    <w:abstractNumId w:val="25"/>
  </w:num>
  <w:num w:numId="87">
    <w:abstractNumId w:val="37"/>
  </w:num>
  <w:num w:numId="88">
    <w:abstractNumId w:val="58"/>
  </w:num>
  <w:num w:numId="89">
    <w:abstractNumId w:val="7"/>
  </w:num>
  <w:num w:numId="90">
    <w:abstractNumId w:val="92"/>
  </w:num>
  <w:num w:numId="91">
    <w:abstractNumId w:val="130"/>
  </w:num>
  <w:num w:numId="92">
    <w:abstractNumId w:val="78"/>
  </w:num>
  <w:num w:numId="93">
    <w:abstractNumId w:val="114"/>
  </w:num>
  <w:num w:numId="94">
    <w:abstractNumId w:val="53"/>
  </w:num>
  <w:num w:numId="95">
    <w:abstractNumId w:val="127"/>
  </w:num>
  <w:num w:numId="96">
    <w:abstractNumId w:val="115"/>
  </w:num>
  <w:num w:numId="97">
    <w:abstractNumId w:val="15"/>
  </w:num>
  <w:num w:numId="98">
    <w:abstractNumId w:val="48"/>
  </w:num>
  <w:num w:numId="99">
    <w:abstractNumId w:val="65"/>
  </w:num>
  <w:num w:numId="100">
    <w:abstractNumId w:val="34"/>
  </w:num>
  <w:num w:numId="101">
    <w:abstractNumId w:val="22"/>
  </w:num>
  <w:num w:numId="102">
    <w:abstractNumId w:val="120"/>
  </w:num>
  <w:num w:numId="103">
    <w:abstractNumId w:val="27"/>
  </w:num>
  <w:num w:numId="104">
    <w:abstractNumId w:val="64"/>
  </w:num>
  <w:num w:numId="105">
    <w:abstractNumId w:val="79"/>
  </w:num>
  <w:num w:numId="106">
    <w:abstractNumId w:val="56"/>
  </w:num>
  <w:num w:numId="107">
    <w:abstractNumId w:val="21"/>
  </w:num>
  <w:num w:numId="108">
    <w:abstractNumId w:val="2"/>
  </w:num>
  <w:num w:numId="109">
    <w:abstractNumId w:val="90"/>
  </w:num>
  <w:num w:numId="110">
    <w:abstractNumId w:val="131"/>
  </w:num>
  <w:num w:numId="111">
    <w:abstractNumId w:val="143"/>
  </w:num>
  <w:num w:numId="112">
    <w:abstractNumId w:val="42"/>
  </w:num>
  <w:num w:numId="113">
    <w:abstractNumId w:val="138"/>
  </w:num>
  <w:num w:numId="114">
    <w:abstractNumId w:val="61"/>
  </w:num>
  <w:num w:numId="115">
    <w:abstractNumId w:val="112"/>
  </w:num>
  <w:num w:numId="116">
    <w:abstractNumId w:val="60"/>
  </w:num>
  <w:num w:numId="117">
    <w:abstractNumId w:val="141"/>
  </w:num>
  <w:num w:numId="118">
    <w:abstractNumId w:val="91"/>
  </w:num>
  <w:num w:numId="119">
    <w:abstractNumId w:val="113"/>
  </w:num>
  <w:num w:numId="120">
    <w:abstractNumId w:val="46"/>
  </w:num>
  <w:num w:numId="121">
    <w:abstractNumId w:val="54"/>
  </w:num>
  <w:num w:numId="122">
    <w:abstractNumId w:val="121"/>
  </w:num>
  <w:num w:numId="123">
    <w:abstractNumId w:val="129"/>
  </w:num>
  <w:num w:numId="124">
    <w:abstractNumId w:val="45"/>
  </w:num>
  <w:num w:numId="125">
    <w:abstractNumId w:val="100"/>
  </w:num>
  <w:num w:numId="126">
    <w:abstractNumId w:val="83"/>
  </w:num>
  <w:num w:numId="127">
    <w:abstractNumId w:val="142"/>
  </w:num>
  <w:num w:numId="128">
    <w:abstractNumId w:val="97"/>
  </w:num>
  <w:num w:numId="129">
    <w:abstractNumId w:val="74"/>
  </w:num>
  <w:num w:numId="130">
    <w:abstractNumId w:val="38"/>
  </w:num>
  <w:num w:numId="131">
    <w:abstractNumId w:val="72"/>
  </w:num>
  <w:num w:numId="132">
    <w:abstractNumId w:val="101"/>
  </w:num>
  <w:num w:numId="133">
    <w:abstractNumId w:val="88"/>
  </w:num>
  <w:num w:numId="134">
    <w:abstractNumId w:val="26"/>
  </w:num>
  <w:num w:numId="135">
    <w:abstractNumId w:val="24"/>
  </w:num>
  <w:num w:numId="136">
    <w:abstractNumId w:val="93"/>
  </w:num>
  <w:num w:numId="137">
    <w:abstractNumId w:val="39"/>
  </w:num>
  <w:num w:numId="138">
    <w:abstractNumId w:val="50"/>
  </w:num>
  <w:num w:numId="139">
    <w:abstractNumId w:val="67"/>
  </w:num>
  <w:num w:numId="140">
    <w:abstractNumId w:val="109"/>
  </w:num>
  <w:num w:numId="141">
    <w:abstractNumId w:val="9"/>
  </w:num>
  <w:num w:numId="142">
    <w:abstractNumId w:val="125"/>
  </w:num>
  <w:num w:numId="143">
    <w:abstractNumId w:val="52"/>
  </w:num>
  <w:numIdMacAtCleanup w:val="13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i wei">
    <w15:presenceInfo w15:providerId="None" w15:userId="shi wei"/>
  </w15:person>
  <w15:person w15:author="Microsoft Office 用户">
    <w15:presenceInfo w15:providerId="None" w15:userId="Microsoft Office 用户"/>
  </w15:person>
  <w15:person w15:author="zhan li">
    <w15:presenceInfo w15:providerId="Windows Live" w15:userId="25af3729f0de7e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hideSpellingErrors/>
  <w:hideGrammaticalErrors/>
  <w:activeWritingStyle w:appName="MSWord" w:lang="en-US" w:vendorID="64" w:dllVersion="0" w:nlCheck="1" w:checkStyle="0"/>
  <w:activeWritingStyle w:appName="MSWord" w:lang="zh-CN" w:vendorID="64" w:dllVersion="0" w:nlCheck="1" w:checkStyle="1"/>
  <w:activeWritingStyle w:appName="MSWord" w:lang="en-US" w:vendorID="64" w:dllVersion="131078" w:nlCheck="1" w:checkStyle="0"/>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08D"/>
    <w:rsid w:val="000000B4"/>
    <w:rsid w:val="000007C1"/>
    <w:rsid w:val="0000128F"/>
    <w:rsid w:val="0000382A"/>
    <w:rsid w:val="000048AF"/>
    <w:rsid w:val="00004963"/>
    <w:rsid w:val="0000507F"/>
    <w:rsid w:val="0000517F"/>
    <w:rsid w:val="0000644A"/>
    <w:rsid w:val="00006CD6"/>
    <w:rsid w:val="00010CE6"/>
    <w:rsid w:val="00010E52"/>
    <w:rsid w:val="00012949"/>
    <w:rsid w:val="00013FEA"/>
    <w:rsid w:val="00014204"/>
    <w:rsid w:val="00015B60"/>
    <w:rsid w:val="00015D67"/>
    <w:rsid w:val="00015DE2"/>
    <w:rsid w:val="00017682"/>
    <w:rsid w:val="000220F2"/>
    <w:rsid w:val="0002328B"/>
    <w:rsid w:val="00023969"/>
    <w:rsid w:val="00023A07"/>
    <w:rsid w:val="00024E4A"/>
    <w:rsid w:val="000252C1"/>
    <w:rsid w:val="000305C6"/>
    <w:rsid w:val="000309B9"/>
    <w:rsid w:val="000317E7"/>
    <w:rsid w:val="00031B53"/>
    <w:rsid w:val="000321CF"/>
    <w:rsid w:val="00032CB8"/>
    <w:rsid w:val="00032DC8"/>
    <w:rsid w:val="00034341"/>
    <w:rsid w:val="00034675"/>
    <w:rsid w:val="000349AC"/>
    <w:rsid w:val="00034DC1"/>
    <w:rsid w:val="00035CE6"/>
    <w:rsid w:val="00036B20"/>
    <w:rsid w:val="00037BDD"/>
    <w:rsid w:val="00037EC1"/>
    <w:rsid w:val="0004062B"/>
    <w:rsid w:val="0004154E"/>
    <w:rsid w:val="0004199C"/>
    <w:rsid w:val="00042273"/>
    <w:rsid w:val="00042C39"/>
    <w:rsid w:val="00044F55"/>
    <w:rsid w:val="0004545B"/>
    <w:rsid w:val="00045DAC"/>
    <w:rsid w:val="00045DD7"/>
    <w:rsid w:val="00047F5B"/>
    <w:rsid w:val="000503FD"/>
    <w:rsid w:val="000537EC"/>
    <w:rsid w:val="000539E8"/>
    <w:rsid w:val="0005502A"/>
    <w:rsid w:val="000562BF"/>
    <w:rsid w:val="00056D4C"/>
    <w:rsid w:val="000606FD"/>
    <w:rsid w:val="00060DD4"/>
    <w:rsid w:val="00061226"/>
    <w:rsid w:val="00063864"/>
    <w:rsid w:val="00063A4E"/>
    <w:rsid w:val="00063CD8"/>
    <w:rsid w:val="00064B4A"/>
    <w:rsid w:val="00064DFE"/>
    <w:rsid w:val="00064F1E"/>
    <w:rsid w:val="00067012"/>
    <w:rsid w:val="000673C4"/>
    <w:rsid w:val="0007052D"/>
    <w:rsid w:val="00071F94"/>
    <w:rsid w:val="0007382C"/>
    <w:rsid w:val="000738B1"/>
    <w:rsid w:val="00073FA3"/>
    <w:rsid w:val="0007497F"/>
    <w:rsid w:val="00074E55"/>
    <w:rsid w:val="0007655B"/>
    <w:rsid w:val="00077A56"/>
    <w:rsid w:val="000808D1"/>
    <w:rsid w:val="00081638"/>
    <w:rsid w:val="00081B31"/>
    <w:rsid w:val="00082DE0"/>
    <w:rsid w:val="000841C8"/>
    <w:rsid w:val="00084673"/>
    <w:rsid w:val="000847B2"/>
    <w:rsid w:val="00086318"/>
    <w:rsid w:val="00086D18"/>
    <w:rsid w:val="00090E6E"/>
    <w:rsid w:val="0009113B"/>
    <w:rsid w:val="00091201"/>
    <w:rsid w:val="00092275"/>
    <w:rsid w:val="00092593"/>
    <w:rsid w:val="00092D9C"/>
    <w:rsid w:val="000933DC"/>
    <w:rsid w:val="00093DD6"/>
    <w:rsid w:val="00093F19"/>
    <w:rsid w:val="00094199"/>
    <w:rsid w:val="0009538B"/>
    <w:rsid w:val="0009557D"/>
    <w:rsid w:val="0009563E"/>
    <w:rsid w:val="00095741"/>
    <w:rsid w:val="000957C2"/>
    <w:rsid w:val="00095B71"/>
    <w:rsid w:val="000961A2"/>
    <w:rsid w:val="000962E6"/>
    <w:rsid w:val="000977BF"/>
    <w:rsid w:val="000A0E87"/>
    <w:rsid w:val="000A1337"/>
    <w:rsid w:val="000A2D79"/>
    <w:rsid w:val="000A2E87"/>
    <w:rsid w:val="000A34E5"/>
    <w:rsid w:val="000A66A3"/>
    <w:rsid w:val="000A7EE9"/>
    <w:rsid w:val="000B0E3F"/>
    <w:rsid w:val="000B45A1"/>
    <w:rsid w:val="000B77FC"/>
    <w:rsid w:val="000B7E18"/>
    <w:rsid w:val="000C1074"/>
    <w:rsid w:val="000C12A5"/>
    <w:rsid w:val="000C15AE"/>
    <w:rsid w:val="000C1ACB"/>
    <w:rsid w:val="000C245B"/>
    <w:rsid w:val="000C2487"/>
    <w:rsid w:val="000C2698"/>
    <w:rsid w:val="000C2D09"/>
    <w:rsid w:val="000C2F7B"/>
    <w:rsid w:val="000C3B58"/>
    <w:rsid w:val="000C48DC"/>
    <w:rsid w:val="000C4E7D"/>
    <w:rsid w:val="000C53EB"/>
    <w:rsid w:val="000C54C3"/>
    <w:rsid w:val="000C6D6D"/>
    <w:rsid w:val="000D05AE"/>
    <w:rsid w:val="000D062A"/>
    <w:rsid w:val="000D092B"/>
    <w:rsid w:val="000D21A6"/>
    <w:rsid w:val="000D27AD"/>
    <w:rsid w:val="000D40D8"/>
    <w:rsid w:val="000D52E8"/>
    <w:rsid w:val="000D665C"/>
    <w:rsid w:val="000D71DC"/>
    <w:rsid w:val="000E047C"/>
    <w:rsid w:val="000E083D"/>
    <w:rsid w:val="000E0C47"/>
    <w:rsid w:val="000E14CC"/>
    <w:rsid w:val="000E1D8C"/>
    <w:rsid w:val="000E1FBF"/>
    <w:rsid w:val="000E6487"/>
    <w:rsid w:val="000E6817"/>
    <w:rsid w:val="000E6E62"/>
    <w:rsid w:val="000E7122"/>
    <w:rsid w:val="000E7780"/>
    <w:rsid w:val="000F18C7"/>
    <w:rsid w:val="000F1B9B"/>
    <w:rsid w:val="000F31E0"/>
    <w:rsid w:val="000F3890"/>
    <w:rsid w:val="000F3C60"/>
    <w:rsid w:val="000F3E43"/>
    <w:rsid w:val="000F4063"/>
    <w:rsid w:val="000F45C1"/>
    <w:rsid w:val="000F4C24"/>
    <w:rsid w:val="000F517C"/>
    <w:rsid w:val="000F5D78"/>
    <w:rsid w:val="000F617C"/>
    <w:rsid w:val="00100000"/>
    <w:rsid w:val="00100BA7"/>
    <w:rsid w:val="00102999"/>
    <w:rsid w:val="00103BD1"/>
    <w:rsid w:val="00103DB4"/>
    <w:rsid w:val="00105EDD"/>
    <w:rsid w:val="0010657F"/>
    <w:rsid w:val="00106C86"/>
    <w:rsid w:val="00107112"/>
    <w:rsid w:val="001112DA"/>
    <w:rsid w:val="0011146F"/>
    <w:rsid w:val="00112AEF"/>
    <w:rsid w:val="001130E5"/>
    <w:rsid w:val="00114016"/>
    <w:rsid w:val="001142F5"/>
    <w:rsid w:val="00114F9F"/>
    <w:rsid w:val="0011502D"/>
    <w:rsid w:val="00115DA6"/>
    <w:rsid w:val="0011666D"/>
    <w:rsid w:val="0011667A"/>
    <w:rsid w:val="00116D71"/>
    <w:rsid w:val="00120D2B"/>
    <w:rsid w:val="00121F3C"/>
    <w:rsid w:val="001224E1"/>
    <w:rsid w:val="001228BA"/>
    <w:rsid w:val="00122E9D"/>
    <w:rsid w:val="00123F77"/>
    <w:rsid w:val="00125696"/>
    <w:rsid w:val="00125815"/>
    <w:rsid w:val="0012592C"/>
    <w:rsid w:val="00125A65"/>
    <w:rsid w:val="00126892"/>
    <w:rsid w:val="00126C0C"/>
    <w:rsid w:val="001272EB"/>
    <w:rsid w:val="00127D94"/>
    <w:rsid w:val="00131DB3"/>
    <w:rsid w:val="001333D2"/>
    <w:rsid w:val="00133AD2"/>
    <w:rsid w:val="00133D50"/>
    <w:rsid w:val="0013434A"/>
    <w:rsid w:val="00135D25"/>
    <w:rsid w:val="00135FE0"/>
    <w:rsid w:val="00136042"/>
    <w:rsid w:val="00136C05"/>
    <w:rsid w:val="0013715F"/>
    <w:rsid w:val="00137601"/>
    <w:rsid w:val="0014132D"/>
    <w:rsid w:val="00141504"/>
    <w:rsid w:val="001417A3"/>
    <w:rsid w:val="00142335"/>
    <w:rsid w:val="00142A73"/>
    <w:rsid w:val="00142ABC"/>
    <w:rsid w:val="00142CE0"/>
    <w:rsid w:val="00143827"/>
    <w:rsid w:val="00144E44"/>
    <w:rsid w:val="00144F20"/>
    <w:rsid w:val="001451FD"/>
    <w:rsid w:val="00145A62"/>
    <w:rsid w:val="00145C51"/>
    <w:rsid w:val="00146491"/>
    <w:rsid w:val="001475D6"/>
    <w:rsid w:val="00147F0C"/>
    <w:rsid w:val="00150095"/>
    <w:rsid w:val="001508FC"/>
    <w:rsid w:val="00150B81"/>
    <w:rsid w:val="00151D4E"/>
    <w:rsid w:val="00153DE7"/>
    <w:rsid w:val="00153E48"/>
    <w:rsid w:val="001557ED"/>
    <w:rsid w:val="00160AB4"/>
    <w:rsid w:val="00160FF0"/>
    <w:rsid w:val="001625F1"/>
    <w:rsid w:val="00162C2B"/>
    <w:rsid w:val="0016433F"/>
    <w:rsid w:val="00164EEB"/>
    <w:rsid w:val="00166402"/>
    <w:rsid w:val="00166D90"/>
    <w:rsid w:val="00170A70"/>
    <w:rsid w:val="0017113C"/>
    <w:rsid w:val="001726E6"/>
    <w:rsid w:val="0017308C"/>
    <w:rsid w:val="001748ED"/>
    <w:rsid w:val="00174935"/>
    <w:rsid w:val="00174D39"/>
    <w:rsid w:val="001755A4"/>
    <w:rsid w:val="00175E9F"/>
    <w:rsid w:val="0017682D"/>
    <w:rsid w:val="00177897"/>
    <w:rsid w:val="00180046"/>
    <w:rsid w:val="00181680"/>
    <w:rsid w:val="0018221C"/>
    <w:rsid w:val="001827D8"/>
    <w:rsid w:val="00182F94"/>
    <w:rsid w:val="00184657"/>
    <w:rsid w:val="00186023"/>
    <w:rsid w:val="00186427"/>
    <w:rsid w:val="0018703C"/>
    <w:rsid w:val="0019066D"/>
    <w:rsid w:val="001910C0"/>
    <w:rsid w:val="001910CD"/>
    <w:rsid w:val="00192112"/>
    <w:rsid w:val="0019234C"/>
    <w:rsid w:val="00192DD7"/>
    <w:rsid w:val="00196131"/>
    <w:rsid w:val="00197366"/>
    <w:rsid w:val="00197A8D"/>
    <w:rsid w:val="001A0BAE"/>
    <w:rsid w:val="001A1AB2"/>
    <w:rsid w:val="001A1D1F"/>
    <w:rsid w:val="001A3968"/>
    <w:rsid w:val="001A504E"/>
    <w:rsid w:val="001A5263"/>
    <w:rsid w:val="001A5388"/>
    <w:rsid w:val="001A777C"/>
    <w:rsid w:val="001B10E3"/>
    <w:rsid w:val="001B1B93"/>
    <w:rsid w:val="001B4308"/>
    <w:rsid w:val="001B508E"/>
    <w:rsid w:val="001B5727"/>
    <w:rsid w:val="001B65BA"/>
    <w:rsid w:val="001B7D24"/>
    <w:rsid w:val="001C0856"/>
    <w:rsid w:val="001C14B0"/>
    <w:rsid w:val="001C15B7"/>
    <w:rsid w:val="001C2784"/>
    <w:rsid w:val="001C27FD"/>
    <w:rsid w:val="001C2C75"/>
    <w:rsid w:val="001C3453"/>
    <w:rsid w:val="001C42A9"/>
    <w:rsid w:val="001C4E49"/>
    <w:rsid w:val="001C5A63"/>
    <w:rsid w:val="001C6F96"/>
    <w:rsid w:val="001C71EB"/>
    <w:rsid w:val="001C73F4"/>
    <w:rsid w:val="001C7768"/>
    <w:rsid w:val="001D11B4"/>
    <w:rsid w:val="001D16A8"/>
    <w:rsid w:val="001D17C3"/>
    <w:rsid w:val="001D1F5F"/>
    <w:rsid w:val="001D4C92"/>
    <w:rsid w:val="001D59BF"/>
    <w:rsid w:val="001D5CEA"/>
    <w:rsid w:val="001E085F"/>
    <w:rsid w:val="001E0910"/>
    <w:rsid w:val="001E22AA"/>
    <w:rsid w:val="001E23C5"/>
    <w:rsid w:val="001E3154"/>
    <w:rsid w:val="001E3BE6"/>
    <w:rsid w:val="001E41DF"/>
    <w:rsid w:val="001E49C8"/>
    <w:rsid w:val="001E515A"/>
    <w:rsid w:val="001E6EBC"/>
    <w:rsid w:val="001F02D7"/>
    <w:rsid w:val="001F0660"/>
    <w:rsid w:val="001F0E22"/>
    <w:rsid w:val="001F10B0"/>
    <w:rsid w:val="001F2958"/>
    <w:rsid w:val="001F36B8"/>
    <w:rsid w:val="001F37CC"/>
    <w:rsid w:val="001F397B"/>
    <w:rsid w:val="001F40B9"/>
    <w:rsid w:val="001F502E"/>
    <w:rsid w:val="001F572F"/>
    <w:rsid w:val="001F6BAF"/>
    <w:rsid w:val="001F7645"/>
    <w:rsid w:val="001F793F"/>
    <w:rsid w:val="0020292B"/>
    <w:rsid w:val="00203D0F"/>
    <w:rsid w:val="00206014"/>
    <w:rsid w:val="00207D78"/>
    <w:rsid w:val="00210195"/>
    <w:rsid w:val="00212E3E"/>
    <w:rsid w:val="00217489"/>
    <w:rsid w:val="00217CE4"/>
    <w:rsid w:val="00217FF1"/>
    <w:rsid w:val="00220363"/>
    <w:rsid w:val="00221472"/>
    <w:rsid w:val="00221EF0"/>
    <w:rsid w:val="00222B3B"/>
    <w:rsid w:val="00222DC7"/>
    <w:rsid w:val="00223549"/>
    <w:rsid w:val="002236BA"/>
    <w:rsid w:val="00224210"/>
    <w:rsid w:val="0022428D"/>
    <w:rsid w:val="0022532E"/>
    <w:rsid w:val="00225952"/>
    <w:rsid w:val="00225A1B"/>
    <w:rsid w:val="0022668F"/>
    <w:rsid w:val="00226EEF"/>
    <w:rsid w:val="00227A72"/>
    <w:rsid w:val="00230563"/>
    <w:rsid w:val="00231354"/>
    <w:rsid w:val="00231B7D"/>
    <w:rsid w:val="00232938"/>
    <w:rsid w:val="002331FA"/>
    <w:rsid w:val="00233FC0"/>
    <w:rsid w:val="00235394"/>
    <w:rsid w:val="002357F4"/>
    <w:rsid w:val="00236863"/>
    <w:rsid w:val="00236B0F"/>
    <w:rsid w:val="00236D47"/>
    <w:rsid w:val="00237F8D"/>
    <w:rsid w:val="00240682"/>
    <w:rsid w:val="002409E8"/>
    <w:rsid w:val="00241E14"/>
    <w:rsid w:val="00241FD6"/>
    <w:rsid w:val="0024256D"/>
    <w:rsid w:val="00243C29"/>
    <w:rsid w:val="002448CE"/>
    <w:rsid w:val="00244EE6"/>
    <w:rsid w:val="0024568B"/>
    <w:rsid w:val="00245D6B"/>
    <w:rsid w:val="00246BF0"/>
    <w:rsid w:val="00246E6A"/>
    <w:rsid w:val="0024716C"/>
    <w:rsid w:val="002512B1"/>
    <w:rsid w:val="0025205D"/>
    <w:rsid w:val="0025274F"/>
    <w:rsid w:val="00253258"/>
    <w:rsid w:val="002534AF"/>
    <w:rsid w:val="00253CB4"/>
    <w:rsid w:val="00254311"/>
    <w:rsid w:val="00254A19"/>
    <w:rsid w:val="00255B34"/>
    <w:rsid w:val="00255BBD"/>
    <w:rsid w:val="0025683B"/>
    <w:rsid w:val="00257C88"/>
    <w:rsid w:val="00257E8D"/>
    <w:rsid w:val="00257F46"/>
    <w:rsid w:val="002602C0"/>
    <w:rsid w:val="00260482"/>
    <w:rsid w:val="002606F3"/>
    <w:rsid w:val="00261B14"/>
    <w:rsid w:val="00261EFA"/>
    <w:rsid w:val="00262AF4"/>
    <w:rsid w:val="002640BD"/>
    <w:rsid w:val="0026415E"/>
    <w:rsid w:val="002667BA"/>
    <w:rsid w:val="00266899"/>
    <w:rsid w:val="00266BE8"/>
    <w:rsid w:val="002705D3"/>
    <w:rsid w:val="002717DA"/>
    <w:rsid w:val="0027222D"/>
    <w:rsid w:val="00272B1A"/>
    <w:rsid w:val="00273C44"/>
    <w:rsid w:val="002761A4"/>
    <w:rsid w:val="002770E3"/>
    <w:rsid w:val="002772CD"/>
    <w:rsid w:val="00277986"/>
    <w:rsid w:val="00280179"/>
    <w:rsid w:val="00280262"/>
    <w:rsid w:val="002805EF"/>
    <w:rsid w:val="00281127"/>
    <w:rsid w:val="00281177"/>
    <w:rsid w:val="00281216"/>
    <w:rsid w:val="002812C7"/>
    <w:rsid w:val="002814AB"/>
    <w:rsid w:val="00281975"/>
    <w:rsid w:val="00281C27"/>
    <w:rsid w:val="00283E98"/>
    <w:rsid w:val="00284772"/>
    <w:rsid w:val="00285449"/>
    <w:rsid w:val="00285896"/>
    <w:rsid w:val="0028598C"/>
    <w:rsid w:val="00285AF0"/>
    <w:rsid w:val="00286575"/>
    <w:rsid w:val="00287402"/>
    <w:rsid w:val="002879DA"/>
    <w:rsid w:val="00291F5D"/>
    <w:rsid w:val="002928F0"/>
    <w:rsid w:val="0029377B"/>
    <w:rsid w:val="00293C84"/>
    <w:rsid w:val="00294320"/>
    <w:rsid w:val="00297748"/>
    <w:rsid w:val="00297AD1"/>
    <w:rsid w:val="002A0171"/>
    <w:rsid w:val="002A03CC"/>
    <w:rsid w:val="002A1890"/>
    <w:rsid w:val="002A1A3C"/>
    <w:rsid w:val="002A1D88"/>
    <w:rsid w:val="002A23E8"/>
    <w:rsid w:val="002A2495"/>
    <w:rsid w:val="002A2947"/>
    <w:rsid w:val="002A2ABC"/>
    <w:rsid w:val="002A2FC5"/>
    <w:rsid w:val="002A40FF"/>
    <w:rsid w:val="002A4957"/>
    <w:rsid w:val="002A5473"/>
    <w:rsid w:val="002A5C4E"/>
    <w:rsid w:val="002A5ED6"/>
    <w:rsid w:val="002A6A7F"/>
    <w:rsid w:val="002B030D"/>
    <w:rsid w:val="002B0ABD"/>
    <w:rsid w:val="002B1F1D"/>
    <w:rsid w:val="002B20C8"/>
    <w:rsid w:val="002B262C"/>
    <w:rsid w:val="002B327E"/>
    <w:rsid w:val="002B342D"/>
    <w:rsid w:val="002B3531"/>
    <w:rsid w:val="002B3ECD"/>
    <w:rsid w:val="002B5015"/>
    <w:rsid w:val="002B57B6"/>
    <w:rsid w:val="002B6AAF"/>
    <w:rsid w:val="002B7D5A"/>
    <w:rsid w:val="002B7E4D"/>
    <w:rsid w:val="002C211C"/>
    <w:rsid w:val="002C2957"/>
    <w:rsid w:val="002C35B3"/>
    <w:rsid w:val="002C3877"/>
    <w:rsid w:val="002C57D6"/>
    <w:rsid w:val="002C708B"/>
    <w:rsid w:val="002D129E"/>
    <w:rsid w:val="002D18AA"/>
    <w:rsid w:val="002D1F39"/>
    <w:rsid w:val="002D22E3"/>
    <w:rsid w:val="002D38F0"/>
    <w:rsid w:val="002D4132"/>
    <w:rsid w:val="002D5069"/>
    <w:rsid w:val="002D5563"/>
    <w:rsid w:val="002D5FAA"/>
    <w:rsid w:val="002D61EB"/>
    <w:rsid w:val="002D64BE"/>
    <w:rsid w:val="002D6F4E"/>
    <w:rsid w:val="002D7379"/>
    <w:rsid w:val="002E0454"/>
    <w:rsid w:val="002E0607"/>
    <w:rsid w:val="002E0A60"/>
    <w:rsid w:val="002E0AA6"/>
    <w:rsid w:val="002E0F3F"/>
    <w:rsid w:val="002E1364"/>
    <w:rsid w:val="002E1BA0"/>
    <w:rsid w:val="002E2101"/>
    <w:rsid w:val="002E23E5"/>
    <w:rsid w:val="002E29D5"/>
    <w:rsid w:val="002E301B"/>
    <w:rsid w:val="002E39F9"/>
    <w:rsid w:val="002E3BF0"/>
    <w:rsid w:val="002E4496"/>
    <w:rsid w:val="002E6146"/>
    <w:rsid w:val="002E697D"/>
    <w:rsid w:val="002E7BCC"/>
    <w:rsid w:val="002E7D81"/>
    <w:rsid w:val="002F0CAC"/>
    <w:rsid w:val="002F1AAB"/>
    <w:rsid w:val="002F2520"/>
    <w:rsid w:val="002F4176"/>
    <w:rsid w:val="002F4B4C"/>
    <w:rsid w:val="002F525E"/>
    <w:rsid w:val="002F5BC3"/>
    <w:rsid w:val="002F65C2"/>
    <w:rsid w:val="002F71D4"/>
    <w:rsid w:val="002F79F8"/>
    <w:rsid w:val="003002B6"/>
    <w:rsid w:val="00301C10"/>
    <w:rsid w:val="00301C38"/>
    <w:rsid w:val="00301E08"/>
    <w:rsid w:val="003024D2"/>
    <w:rsid w:val="00302C31"/>
    <w:rsid w:val="00304862"/>
    <w:rsid w:val="003049BE"/>
    <w:rsid w:val="003066E2"/>
    <w:rsid w:val="00311715"/>
    <w:rsid w:val="003120FE"/>
    <w:rsid w:val="0031225F"/>
    <w:rsid w:val="0031271F"/>
    <w:rsid w:val="003128BD"/>
    <w:rsid w:val="00313779"/>
    <w:rsid w:val="003168F3"/>
    <w:rsid w:val="00316B02"/>
    <w:rsid w:val="0031795E"/>
    <w:rsid w:val="003200A5"/>
    <w:rsid w:val="0032065F"/>
    <w:rsid w:val="003207CD"/>
    <w:rsid w:val="00320B4F"/>
    <w:rsid w:val="00322107"/>
    <w:rsid w:val="003221DB"/>
    <w:rsid w:val="0032285F"/>
    <w:rsid w:val="00322CCD"/>
    <w:rsid w:val="00323B65"/>
    <w:rsid w:val="00323E5D"/>
    <w:rsid w:val="0032488C"/>
    <w:rsid w:val="00324BC9"/>
    <w:rsid w:val="0032508D"/>
    <w:rsid w:val="00325592"/>
    <w:rsid w:val="00325895"/>
    <w:rsid w:val="0032685B"/>
    <w:rsid w:val="00326C71"/>
    <w:rsid w:val="00326E76"/>
    <w:rsid w:val="00327D8F"/>
    <w:rsid w:val="003301DF"/>
    <w:rsid w:val="003311A0"/>
    <w:rsid w:val="003311CF"/>
    <w:rsid w:val="0033143A"/>
    <w:rsid w:val="003331A7"/>
    <w:rsid w:val="003338CB"/>
    <w:rsid w:val="00334F87"/>
    <w:rsid w:val="00335093"/>
    <w:rsid w:val="00335340"/>
    <w:rsid w:val="003355F6"/>
    <w:rsid w:val="00335D9D"/>
    <w:rsid w:val="00336341"/>
    <w:rsid w:val="00336D7E"/>
    <w:rsid w:val="00340CCE"/>
    <w:rsid w:val="00341DEB"/>
    <w:rsid w:val="003424E2"/>
    <w:rsid w:val="0034257F"/>
    <w:rsid w:val="00342E4E"/>
    <w:rsid w:val="003433B0"/>
    <w:rsid w:val="00344CEE"/>
    <w:rsid w:val="0034549C"/>
    <w:rsid w:val="00346422"/>
    <w:rsid w:val="0034647F"/>
    <w:rsid w:val="00346C62"/>
    <w:rsid w:val="00346E01"/>
    <w:rsid w:val="003475D8"/>
    <w:rsid w:val="003475FD"/>
    <w:rsid w:val="00350486"/>
    <w:rsid w:val="003522E4"/>
    <w:rsid w:val="003532FD"/>
    <w:rsid w:val="00354E14"/>
    <w:rsid w:val="003558A9"/>
    <w:rsid w:val="00356925"/>
    <w:rsid w:val="00357B45"/>
    <w:rsid w:val="00362499"/>
    <w:rsid w:val="003625AD"/>
    <w:rsid w:val="00363765"/>
    <w:rsid w:val="00363FEB"/>
    <w:rsid w:val="003646D7"/>
    <w:rsid w:val="00365886"/>
    <w:rsid w:val="00365A13"/>
    <w:rsid w:val="0036630F"/>
    <w:rsid w:val="00367986"/>
    <w:rsid w:val="00367B4D"/>
    <w:rsid w:val="003702B5"/>
    <w:rsid w:val="003706D2"/>
    <w:rsid w:val="0037168B"/>
    <w:rsid w:val="00373195"/>
    <w:rsid w:val="003738AE"/>
    <w:rsid w:val="003752AC"/>
    <w:rsid w:val="0037576F"/>
    <w:rsid w:val="00375BFC"/>
    <w:rsid w:val="00375D41"/>
    <w:rsid w:val="00376E2F"/>
    <w:rsid w:val="00376EE0"/>
    <w:rsid w:val="00377BE5"/>
    <w:rsid w:val="00380FFB"/>
    <w:rsid w:val="00384875"/>
    <w:rsid w:val="003849B5"/>
    <w:rsid w:val="00384B7D"/>
    <w:rsid w:val="0038586A"/>
    <w:rsid w:val="0038597B"/>
    <w:rsid w:val="00386396"/>
    <w:rsid w:val="00387137"/>
    <w:rsid w:val="00390D6B"/>
    <w:rsid w:val="0039113F"/>
    <w:rsid w:val="003913BB"/>
    <w:rsid w:val="003922BF"/>
    <w:rsid w:val="00393A79"/>
    <w:rsid w:val="003952B8"/>
    <w:rsid w:val="0039611A"/>
    <w:rsid w:val="003978D7"/>
    <w:rsid w:val="00397A36"/>
    <w:rsid w:val="003A01F7"/>
    <w:rsid w:val="003A03B5"/>
    <w:rsid w:val="003A04BC"/>
    <w:rsid w:val="003A1EA3"/>
    <w:rsid w:val="003A2A3D"/>
    <w:rsid w:val="003A5FD3"/>
    <w:rsid w:val="003A65DE"/>
    <w:rsid w:val="003A7E83"/>
    <w:rsid w:val="003B0196"/>
    <w:rsid w:val="003B06C6"/>
    <w:rsid w:val="003B0939"/>
    <w:rsid w:val="003B0A5D"/>
    <w:rsid w:val="003B16FA"/>
    <w:rsid w:val="003B1F6E"/>
    <w:rsid w:val="003B2333"/>
    <w:rsid w:val="003B37A0"/>
    <w:rsid w:val="003B3C8E"/>
    <w:rsid w:val="003B3D76"/>
    <w:rsid w:val="003B3E9C"/>
    <w:rsid w:val="003B7B1F"/>
    <w:rsid w:val="003B7BA4"/>
    <w:rsid w:val="003C185A"/>
    <w:rsid w:val="003C20D5"/>
    <w:rsid w:val="003C2480"/>
    <w:rsid w:val="003C3228"/>
    <w:rsid w:val="003C42BB"/>
    <w:rsid w:val="003C4602"/>
    <w:rsid w:val="003C4AA1"/>
    <w:rsid w:val="003C4C98"/>
    <w:rsid w:val="003C51F2"/>
    <w:rsid w:val="003C6955"/>
    <w:rsid w:val="003D023A"/>
    <w:rsid w:val="003D098C"/>
    <w:rsid w:val="003D1B64"/>
    <w:rsid w:val="003D2CA1"/>
    <w:rsid w:val="003D4B77"/>
    <w:rsid w:val="003D5271"/>
    <w:rsid w:val="003D7D87"/>
    <w:rsid w:val="003E0867"/>
    <w:rsid w:val="003E1898"/>
    <w:rsid w:val="003E24C1"/>
    <w:rsid w:val="003E2C16"/>
    <w:rsid w:val="003E313B"/>
    <w:rsid w:val="003E3245"/>
    <w:rsid w:val="003E3435"/>
    <w:rsid w:val="003E4040"/>
    <w:rsid w:val="003E4375"/>
    <w:rsid w:val="003E4833"/>
    <w:rsid w:val="003E4C47"/>
    <w:rsid w:val="003E5624"/>
    <w:rsid w:val="003E58AB"/>
    <w:rsid w:val="003E6EC3"/>
    <w:rsid w:val="003E72E0"/>
    <w:rsid w:val="003E72F8"/>
    <w:rsid w:val="003F0094"/>
    <w:rsid w:val="003F0849"/>
    <w:rsid w:val="003F3B66"/>
    <w:rsid w:val="003F53C8"/>
    <w:rsid w:val="003F5D42"/>
    <w:rsid w:val="003F60A0"/>
    <w:rsid w:val="003F6776"/>
    <w:rsid w:val="003F6C1D"/>
    <w:rsid w:val="003F6C7A"/>
    <w:rsid w:val="0040022B"/>
    <w:rsid w:val="00402306"/>
    <w:rsid w:val="00402DF6"/>
    <w:rsid w:val="00403017"/>
    <w:rsid w:val="00403861"/>
    <w:rsid w:val="00404796"/>
    <w:rsid w:val="004052E4"/>
    <w:rsid w:val="00405BFB"/>
    <w:rsid w:val="004062D7"/>
    <w:rsid w:val="0041041C"/>
    <w:rsid w:val="00410829"/>
    <w:rsid w:val="004126BE"/>
    <w:rsid w:val="00413091"/>
    <w:rsid w:val="00413B4B"/>
    <w:rsid w:val="00414415"/>
    <w:rsid w:val="00414C97"/>
    <w:rsid w:val="00414D31"/>
    <w:rsid w:val="00415F72"/>
    <w:rsid w:val="00417647"/>
    <w:rsid w:val="004176FE"/>
    <w:rsid w:val="00420817"/>
    <w:rsid w:val="004209DC"/>
    <w:rsid w:val="00420CEB"/>
    <w:rsid w:val="0042163E"/>
    <w:rsid w:val="00421733"/>
    <w:rsid w:val="00421FDA"/>
    <w:rsid w:val="00422AFF"/>
    <w:rsid w:val="00423EFD"/>
    <w:rsid w:val="0042422A"/>
    <w:rsid w:val="004249B5"/>
    <w:rsid w:val="00424AB4"/>
    <w:rsid w:val="00430A9F"/>
    <w:rsid w:val="00431474"/>
    <w:rsid w:val="00431CA9"/>
    <w:rsid w:val="004324A5"/>
    <w:rsid w:val="004329BA"/>
    <w:rsid w:val="00432AA6"/>
    <w:rsid w:val="004330F2"/>
    <w:rsid w:val="00433394"/>
    <w:rsid w:val="004362EB"/>
    <w:rsid w:val="004364C5"/>
    <w:rsid w:val="004366F6"/>
    <w:rsid w:val="00437318"/>
    <w:rsid w:val="004375BE"/>
    <w:rsid w:val="00437762"/>
    <w:rsid w:val="00437D6D"/>
    <w:rsid w:val="00440860"/>
    <w:rsid w:val="00441ED8"/>
    <w:rsid w:val="00441F40"/>
    <w:rsid w:val="00442374"/>
    <w:rsid w:val="00443BA8"/>
    <w:rsid w:val="00444227"/>
    <w:rsid w:val="004444BE"/>
    <w:rsid w:val="0044488B"/>
    <w:rsid w:val="0044588E"/>
    <w:rsid w:val="004465F8"/>
    <w:rsid w:val="00447881"/>
    <w:rsid w:val="004505FF"/>
    <w:rsid w:val="00450E97"/>
    <w:rsid w:val="00451BA6"/>
    <w:rsid w:val="00453F62"/>
    <w:rsid w:val="0045441D"/>
    <w:rsid w:val="004555A0"/>
    <w:rsid w:val="00455952"/>
    <w:rsid w:val="00456C9E"/>
    <w:rsid w:val="00456FAE"/>
    <w:rsid w:val="0046034F"/>
    <w:rsid w:val="00460F40"/>
    <w:rsid w:val="00460FA2"/>
    <w:rsid w:val="0046131D"/>
    <w:rsid w:val="004616DD"/>
    <w:rsid w:val="00461F88"/>
    <w:rsid w:val="00462376"/>
    <w:rsid w:val="004624D7"/>
    <w:rsid w:val="0046294C"/>
    <w:rsid w:val="004631A3"/>
    <w:rsid w:val="00463CC2"/>
    <w:rsid w:val="004642FF"/>
    <w:rsid w:val="00465654"/>
    <w:rsid w:val="00467A0D"/>
    <w:rsid w:val="00471031"/>
    <w:rsid w:val="00471630"/>
    <w:rsid w:val="00473786"/>
    <w:rsid w:val="004745D8"/>
    <w:rsid w:val="004750A0"/>
    <w:rsid w:val="00475A21"/>
    <w:rsid w:val="004760E0"/>
    <w:rsid w:val="00477606"/>
    <w:rsid w:val="00477C34"/>
    <w:rsid w:val="00480953"/>
    <w:rsid w:val="004815DC"/>
    <w:rsid w:val="004822A2"/>
    <w:rsid w:val="00482B48"/>
    <w:rsid w:val="00484500"/>
    <w:rsid w:val="00484AA3"/>
    <w:rsid w:val="00486522"/>
    <w:rsid w:val="004869DA"/>
    <w:rsid w:val="00486B5E"/>
    <w:rsid w:val="00487D83"/>
    <w:rsid w:val="00487E9B"/>
    <w:rsid w:val="00490AA5"/>
    <w:rsid w:val="00490D63"/>
    <w:rsid w:val="00491184"/>
    <w:rsid w:val="0049155E"/>
    <w:rsid w:val="004934E9"/>
    <w:rsid w:val="00493B2D"/>
    <w:rsid w:val="004943F9"/>
    <w:rsid w:val="0049646B"/>
    <w:rsid w:val="0049715E"/>
    <w:rsid w:val="0049718F"/>
    <w:rsid w:val="0049753B"/>
    <w:rsid w:val="00497BF4"/>
    <w:rsid w:val="004A0EF0"/>
    <w:rsid w:val="004A10E9"/>
    <w:rsid w:val="004A1C1C"/>
    <w:rsid w:val="004A295B"/>
    <w:rsid w:val="004A4919"/>
    <w:rsid w:val="004A6A1C"/>
    <w:rsid w:val="004A6BB4"/>
    <w:rsid w:val="004A6FA7"/>
    <w:rsid w:val="004A7A17"/>
    <w:rsid w:val="004B12EA"/>
    <w:rsid w:val="004B17F2"/>
    <w:rsid w:val="004B18B7"/>
    <w:rsid w:val="004B21D5"/>
    <w:rsid w:val="004B22FD"/>
    <w:rsid w:val="004B2645"/>
    <w:rsid w:val="004B2C67"/>
    <w:rsid w:val="004B2D2B"/>
    <w:rsid w:val="004B44F7"/>
    <w:rsid w:val="004B4C74"/>
    <w:rsid w:val="004B5148"/>
    <w:rsid w:val="004B62E1"/>
    <w:rsid w:val="004B69E6"/>
    <w:rsid w:val="004B71E8"/>
    <w:rsid w:val="004B77BE"/>
    <w:rsid w:val="004C0F7B"/>
    <w:rsid w:val="004C11FB"/>
    <w:rsid w:val="004C2967"/>
    <w:rsid w:val="004C3110"/>
    <w:rsid w:val="004C3970"/>
    <w:rsid w:val="004C47F6"/>
    <w:rsid w:val="004C4E70"/>
    <w:rsid w:val="004C516D"/>
    <w:rsid w:val="004C6253"/>
    <w:rsid w:val="004C6576"/>
    <w:rsid w:val="004C6E6E"/>
    <w:rsid w:val="004D12DC"/>
    <w:rsid w:val="004D16CA"/>
    <w:rsid w:val="004D1FF9"/>
    <w:rsid w:val="004D2057"/>
    <w:rsid w:val="004D4C92"/>
    <w:rsid w:val="004D67A6"/>
    <w:rsid w:val="004D6EA3"/>
    <w:rsid w:val="004E0DC5"/>
    <w:rsid w:val="004E1920"/>
    <w:rsid w:val="004E1D59"/>
    <w:rsid w:val="004E3330"/>
    <w:rsid w:val="004E36E2"/>
    <w:rsid w:val="004E3BE1"/>
    <w:rsid w:val="004E52D2"/>
    <w:rsid w:val="004E5C60"/>
    <w:rsid w:val="004E5F91"/>
    <w:rsid w:val="004E610E"/>
    <w:rsid w:val="004E7313"/>
    <w:rsid w:val="004F03AA"/>
    <w:rsid w:val="004F1CC3"/>
    <w:rsid w:val="004F1D2C"/>
    <w:rsid w:val="004F21F3"/>
    <w:rsid w:val="004F22E3"/>
    <w:rsid w:val="004F373B"/>
    <w:rsid w:val="004F384E"/>
    <w:rsid w:val="004F3918"/>
    <w:rsid w:val="004F7F73"/>
    <w:rsid w:val="005005EF"/>
    <w:rsid w:val="00501B74"/>
    <w:rsid w:val="005027D6"/>
    <w:rsid w:val="0050348D"/>
    <w:rsid w:val="0050559F"/>
    <w:rsid w:val="005057CB"/>
    <w:rsid w:val="00506058"/>
    <w:rsid w:val="00506AD8"/>
    <w:rsid w:val="005101BC"/>
    <w:rsid w:val="005120CF"/>
    <w:rsid w:val="00512462"/>
    <w:rsid w:val="0051345F"/>
    <w:rsid w:val="00514163"/>
    <w:rsid w:val="005147F9"/>
    <w:rsid w:val="0051554F"/>
    <w:rsid w:val="00516375"/>
    <w:rsid w:val="00516E94"/>
    <w:rsid w:val="00517AEF"/>
    <w:rsid w:val="00520115"/>
    <w:rsid w:val="0052038B"/>
    <w:rsid w:val="005206C2"/>
    <w:rsid w:val="00520DCE"/>
    <w:rsid w:val="00521D1D"/>
    <w:rsid w:val="00522202"/>
    <w:rsid w:val="0052245E"/>
    <w:rsid w:val="00522E7E"/>
    <w:rsid w:val="005230AF"/>
    <w:rsid w:val="00523353"/>
    <w:rsid w:val="00523F4A"/>
    <w:rsid w:val="00524568"/>
    <w:rsid w:val="00524735"/>
    <w:rsid w:val="00525862"/>
    <w:rsid w:val="00526042"/>
    <w:rsid w:val="00526262"/>
    <w:rsid w:val="0052753D"/>
    <w:rsid w:val="00530BDD"/>
    <w:rsid w:val="00530C63"/>
    <w:rsid w:val="00530F90"/>
    <w:rsid w:val="005312EC"/>
    <w:rsid w:val="00532154"/>
    <w:rsid w:val="005334C2"/>
    <w:rsid w:val="00534159"/>
    <w:rsid w:val="00535528"/>
    <w:rsid w:val="00536B9B"/>
    <w:rsid w:val="00536E66"/>
    <w:rsid w:val="00537067"/>
    <w:rsid w:val="0053728A"/>
    <w:rsid w:val="0053746D"/>
    <w:rsid w:val="00540105"/>
    <w:rsid w:val="005403E1"/>
    <w:rsid w:val="00541A7C"/>
    <w:rsid w:val="00541F0B"/>
    <w:rsid w:val="005430ED"/>
    <w:rsid w:val="00543778"/>
    <w:rsid w:val="00544D7D"/>
    <w:rsid w:val="00547DC6"/>
    <w:rsid w:val="005510EA"/>
    <w:rsid w:val="00551803"/>
    <w:rsid w:val="00551A20"/>
    <w:rsid w:val="00554241"/>
    <w:rsid w:val="00555643"/>
    <w:rsid w:val="0055644E"/>
    <w:rsid w:val="005569B2"/>
    <w:rsid w:val="00557AA4"/>
    <w:rsid w:val="005618DB"/>
    <w:rsid w:val="00561C3B"/>
    <w:rsid w:val="005627DA"/>
    <w:rsid w:val="00564990"/>
    <w:rsid w:val="00564BB1"/>
    <w:rsid w:val="00565419"/>
    <w:rsid w:val="00565DE6"/>
    <w:rsid w:val="00566EA5"/>
    <w:rsid w:val="00566FB0"/>
    <w:rsid w:val="00567A5C"/>
    <w:rsid w:val="00572F76"/>
    <w:rsid w:val="00574EBF"/>
    <w:rsid w:val="005762A0"/>
    <w:rsid w:val="00577E94"/>
    <w:rsid w:val="00580209"/>
    <w:rsid w:val="00580363"/>
    <w:rsid w:val="005809BA"/>
    <w:rsid w:val="0058126C"/>
    <w:rsid w:val="00581533"/>
    <w:rsid w:val="00583D40"/>
    <w:rsid w:val="00583E13"/>
    <w:rsid w:val="00584F30"/>
    <w:rsid w:val="00586300"/>
    <w:rsid w:val="0058728F"/>
    <w:rsid w:val="00587D22"/>
    <w:rsid w:val="00587F36"/>
    <w:rsid w:val="0059015D"/>
    <w:rsid w:val="0059055F"/>
    <w:rsid w:val="0059073C"/>
    <w:rsid w:val="00591B1D"/>
    <w:rsid w:val="00591F11"/>
    <w:rsid w:val="00592155"/>
    <w:rsid w:val="00592BE8"/>
    <w:rsid w:val="005938A4"/>
    <w:rsid w:val="005958F6"/>
    <w:rsid w:val="005965B8"/>
    <w:rsid w:val="005A0790"/>
    <w:rsid w:val="005A09ED"/>
    <w:rsid w:val="005A1034"/>
    <w:rsid w:val="005A105F"/>
    <w:rsid w:val="005A204C"/>
    <w:rsid w:val="005A22BD"/>
    <w:rsid w:val="005A26BA"/>
    <w:rsid w:val="005A3155"/>
    <w:rsid w:val="005A35C6"/>
    <w:rsid w:val="005A36FF"/>
    <w:rsid w:val="005A473E"/>
    <w:rsid w:val="005A5246"/>
    <w:rsid w:val="005A6540"/>
    <w:rsid w:val="005A7884"/>
    <w:rsid w:val="005B0054"/>
    <w:rsid w:val="005B150B"/>
    <w:rsid w:val="005B257B"/>
    <w:rsid w:val="005B4CB0"/>
    <w:rsid w:val="005B53DA"/>
    <w:rsid w:val="005B5506"/>
    <w:rsid w:val="005B70A5"/>
    <w:rsid w:val="005C0182"/>
    <w:rsid w:val="005C07EE"/>
    <w:rsid w:val="005C0DED"/>
    <w:rsid w:val="005C156F"/>
    <w:rsid w:val="005C2ECC"/>
    <w:rsid w:val="005C3205"/>
    <w:rsid w:val="005C4D0B"/>
    <w:rsid w:val="005C669F"/>
    <w:rsid w:val="005C6AE4"/>
    <w:rsid w:val="005C70E3"/>
    <w:rsid w:val="005C7AF6"/>
    <w:rsid w:val="005C7BCF"/>
    <w:rsid w:val="005D1CAA"/>
    <w:rsid w:val="005D32A0"/>
    <w:rsid w:val="005D3B7A"/>
    <w:rsid w:val="005D3CFB"/>
    <w:rsid w:val="005D4E01"/>
    <w:rsid w:val="005D57FD"/>
    <w:rsid w:val="005D58DB"/>
    <w:rsid w:val="005D653A"/>
    <w:rsid w:val="005D7686"/>
    <w:rsid w:val="005D79FF"/>
    <w:rsid w:val="005D7AC2"/>
    <w:rsid w:val="005D7DAE"/>
    <w:rsid w:val="005E03BE"/>
    <w:rsid w:val="005E134E"/>
    <w:rsid w:val="005E1769"/>
    <w:rsid w:val="005E1FA2"/>
    <w:rsid w:val="005E2D79"/>
    <w:rsid w:val="005E3EBF"/>
    <w:rsid w:val="005E3F2C"/>
    <w:rsid w:val="005E428A"/>
    <w:rsid w:val="005E43CD"/>
    <w:rsid w:val="005E5985"/>
    <w:rsid w:val="005E6DF8"/>
    <w:rsid w:val="005E7416"/>
    <w:rsid w:val="005E79B4"/>
    <w:rsid w:val="005F02DC"/>
    <w:rsid w:val="005F0443"/>
    <w:rsid w:val="005F0B38"/>
    <w:rsid w:val="005F24D9"/>
    <w:rsid w:val="005F2790"/>
    <w:rsid w:val="005F2820"/>
    <w:rsid w:val="005F2C7D"/>
    <w:rsid w:val="005F362E"/>
    <w:rsid w:val="005F3F2C"/>
    <w:rsid w:val="005F443D"/>
    <w:rsid w:val="005F45CB"/>
    <w:rsid w:val="005F515C"/>
    <w:rsid w:val="005F517E"/>
    <w:rsid w:val="005F5907"/>
    <w:rsid w:val="005F6197"/>
    <w:rsid w:val="005F63AF"/>
    <w:rsid w:val="005F6447"/>
    <w:rsid w:val="005F67DA"/>
    <w:rsid w:val="005F6806"/>
    <w:rsid w:val="005F6934"/>
    <w:rsid w:val="005F7C72"/>
    <w:rsid w:val="00601022"/>
    <w:rsid w:val="006010DA"/>
    <w:rsid w:val="00601C90"/>
    <w:rsid w:val="0060230C"/>
    <w:rsid w:val="006029BC"/>
    <w:rsid w:val="00604A4E"/>
    <w:rsid w:val="00604CBB"/>
    <w:rsid w:val="00605BA9"/>
    <w:rsid w:val="0060616D"/>
    <w:rsid w:val="00607193"/>
    <w:rsid w:val="0060722B"/>
    <w:rsid w:val="00607873"/>
    <w:rsid w:val="00610C3A"/>
    <w:rsid w:val="00612125"/>
    <w:rsid w:val="00612571"/>
    <w:rsid w:val="006125CF"/>
    <w:rsid w:val="006127C8"/>
    <w:rsid w:val="00613C89"/>
    <w:rsid w:val="00615FD9"/>
    <w:rsid w:val="006173FF"/>
    <w:rsid w:val="00620B6E"/>
    <w:rsid w:val="00620F10"/>
    <w:rsid w:val="00621149"/>
    <w:rsid w:val="00621530"/>
    <w:rsid w:val="00621BF3"/>
    <w:rsid w:val="00621DC4"/>
    <w:rsid w:val="00622138"/>
    <w:rsid w:val="006227B5"/>
    <w:rsid w:val="00622CDC"/>
    <w:rsid w:val="006244D5"/>
    <w:rsid w:val="00624A10"/>
    <w:rsid w:val="00625558"/>
    <w:rsid w:val="006258AD"/>
    <w:rsid w:val="006302CB"/>
    <w:rsid w:val="00630D7D"/>
    <w:rsid w:val="006323A5"/>
    <w:rsid w:val="00632DA4"/>
    <w:rsid w:val="00632DD4"/>
    <w:rsid w:val="00634D4E"/>
    <w:rsid w:val="00635843"/>
    <w:rsid w:val="00635A94"/>
    <w:rsid w:val="00635C37"/>
    <w:rsid w:val="00636B93"/>
    <w:rsid w:val="00636D0B"/>
    <w:rsid w:val="0063725E"/>
    <w:rsid w:val="00637583"/>
    <w:rsid w:val="00637737"/>
    <w:rsid w:val="00637B07"/>
    <w:rsid w:val="00641713"/>
    <w:rsid w:val="00644F40"/>
    <w:rsid w:val="006451E5"/>
    <w:rsid w:val="00646B1E"/>
    <w:rsid w:val="00646CD5"/>
    <w:rsid w:val="00646DC6"/>
    <w:rsid w:val="006472E0"/>
    <w:rsid w:val="006472EE"/>
    <w:rsid w:val="00647C4F"/>
    <w:rsid w:val="006505A3"/>
    <w:rsid w:val="006509E6"/>
    <w:rsid w:val="00650AFA"/>
    <w:rsid w:val="00650D67"/>
    <w:rsid w:val="0065126E"/>
    <w:rsid w:val="006516F8"/>
    <w:rsid w:val="006519B2"/>
    <w:rsid w:val="00651BE1"/>
    <w:rsid w:val="00651E72"/>
    <w:rsid w:val="00651E78"/>
    <w:rsid w:val="00651EAB"/>
    <w:rsid w:val="006524A6"/>
    <w:rsid w:val="00653806"/>
    <w:rsid w:val="00654CFB"/>
    <w:rsid w:val="0065509C"/>
    <w:rsid w:val="00655161"/>
    <w:rsid w:val="00656195"/>
    <w:rsid w:val="00657B58"/>
    <w:rsid w:val="00657F9B"/>
    <w:rsid w:val="00660A6A"/>
    <w:rsid w:val="00661BB4"/>
    <w:rsid w:val="00661BB9"/>
    <w:rsid w:val="00662AC7"/>
    <w:rsid w:val="006633A5"/>
    <w:rsid w:val="00663E41"/>
    <w:rsid w:val="006646BF"/>
    <w:rsid w:val="00664F77"/>
    <w:rsid w:val="006664AE"/>
    <w:rsid w:val="006666C2"/>
    <w:rsid w:val="0066698C"/>
    <w:rsid w:val="00666B84"/>
    <w:rsid w:val="00667D1D"/>
    <w:rsid w:val="00670CC5"/>
    <w:rsid w:val="00671C39"/>
    <w:rsid w:val="00672718"/>
    <w:rsid w:val="00672A15"/>
    <w:rsid w:val="0067328D"/>
    <w:rsid w:val="00673340"/>
    <w:rsid w:val="00673DBB"/>
    <w:rsid w:val="00674060"/>
    <w:rsid w:val="00674219"/>
    <w:rsid w:val="00674A45"/>
    <w:rsid w:val="00674A61"/>
    <w:rsid w:val="0067554C"/>
    <w:rsid w:val="00675E02"/>
    <w:rsid w:val="006764F0"/>
    <w:rsid w:val="00677061"/>
    <w:rsid w:val="00677440"/>
    <w:rsid w:val="006778B1"/>
    <w:rsid w:val="00680611"/>
    <w:rsid w:val="006807A0"/>
    <w:rsid w:val="00680C54"/>
    <w:rsid w:val="006815A2"/>
    <w:rsid w:val="00681D9D"/>
    <w:rsid w:val="0068249C"/>
    <w:rsid w:val="006836B7"/>
    <w:rsid w:val="00683A2D"/>
    <w:rsid w:val="00683BF6"/>
    <w:rsid w:val="006848BC"/>
    <w:rsid w:val="00684CAD"/>
    <w:rsid w:val="00685365"/>
    <w:rsid w:val="00685930"/>
    <w:rsid w:val="00686562"/>
    <w:rsid w:val="00691CE0"/>
    <w:rsid w:val="00692390"/>
    <w:rsid w:val="00693052"/>
    <w:rsid w:val="0069329D"/>
    <w:rsid w:val="006932B4"/>
    <w:rsid w:val="0069482E"/>
    <w:rsid w:val="00694EAD"/>
    <w:rsid w:val="00695A50"/>
    <w:rsid w:val="0069687E"/>
    <w:rsid w:val="00696A1A"/>
    <w:rsid w:val="006A07FD"/>
    <w:rsid w:val="006A0A62"/>
    <w:rsid w:val="006A0D5C"/>
    <w:rsid w:val="006A0F49"/>
    <w:rsid w:val="006A1001"/>
    <w:rsid w:val="006A1736"/>
    <w:rsid w:val="006A28AB"/>
    <w:rsid w:val="006A29AE"/>
    <w:rsid w:val="006A3600"/>
    <w:rsid w:val="006A36F6"/>
    <w:rsid w:val="006A399D"/>
    <w:rsid w:val="006A3CDD"/>
    <w:rsid w:val="006A4E0E"/>
    <w:rsid w:val="006A5679"/>
    <w:rsid w:val="006A7228"/>
    <w:rsid w:val="006A7601"/>
    <w:rsid w:val="006B02FA"/>
    <w:rsid w:val="006B2A7C"/>
    <w:rsid w:val="006B32E5"/>
    <w:rsid w:val="006B4365"/>
    <w:rsid w:val="006B5178"/>
    <w:rsid w:val="006B563A"/>
    <w:rsid w:val="006B69B3"/>
    <w:rsid w:val="006B6F42"/>
    <w:rsid w:val="006B7323"/>
    <w:rsid w:val="006B776D"/>
    <w:rsid w:val="006B7D95"/>
    <w:rsid w:val="006C0525"/>
    <w:rsid w:val="006C0A2F"/>
    <w:rsid w:val="006C122B"/>
    <w:rsid w:val="006C16DE"/>
    <w:rsid w:val="006C23D5"/>
    <w:rsid w:val="006C39B6"/>
    <w:rsid w:val="006C4399"/>
    <w:rsid w:val="006C4EDC"/>
    <w:rsid w:val="006C5CE5"/>
    <w:rsid w:val="006C6080"/>
    <w:rsid w:val="006C6539"/>
    <w:rsid w:val="006C68E3"/>
    <w:rsid w:val="006D00A0"/>
    <w:rsid w:val="006D0388"/>
    <w:rsid w:val="006D053C"/>
    <w:rsid w:val="006D0937"/>
    <w:rsid w:val="006D18EB"/>
    <w:rsid w:val="006D19FD"/>
    <w:rsid w:val="006D3989"/>
    <w:rsid w:val="006D41B6"/>
    <w:rsid w:val="006D4768"/>
    <w:rsid w:val="006D48FF"/>
    <w:rsid w:val="006E105D"/>
    <w:rsid w:val="006E1963"/>
    <w:rsid w:val="006E1DE4"/>
    <w:rsid w:val="006E2277"/>
    <w:rsid w:val="006E3705"/>
    <w:rsid w:val="006E57BE"/>
    <w:rsid w:val="006E5B6C"/>
    <w:rsid w:val="006E5F5D"/>
    <w:rsid w:val="006E644F"/>
    <w:rsid w:val="006E65E3"/>
    <w:rsid w:val="006E7122"/>
    <w:rsid w:val="006F0659"/>
    <w:rsid w:val="006F0FA2"/>
    <w:rsid w:val="006F2CFA"/>
    <w:rsid w:val="006F35CC"/>
    <w:rsid w:val="006F4BA0"/>
    <w:rsid w:val="006F62B6"/>
    <w:rsid w:val="006F719A"/>
    <w:rsid w:val="0070035F"/>
    <w:rsid w:val="007013D3"/>
    <w:rsid w:val="00701C24"/>
    <w:rsid w:val="00701F24"/>
    <w:rsid w:val="007020EF"/>
    <w:rsid w:val="007022CE"/>
    <w:rsid w:val="00702EBA"/>
    <w:rsid w:val="007031CF"/>
    <w:rsid w:val="00704567"/>
    <w:rsid w:val="00704D0B"/>
    <w:rsid w:val="00704DAB"/>
    <w:rsid w:val="0070567C"/>
    <w:rsid w:val="00705C7D"/>
    <w:rsid w:val="007066F4"/>
    <w:rsid w:val="00706794"/>
    <w:rsid w:val="007067CB"/>
    <w:rsid w:val="007076AE"/>
    <w:rsid w:val="00710839"/>
    <w:rsid w:val="007123EC"/>
    <w:rsid w:val="0071304B"/>
    <w:rsid w:val="007145AE"/>
    <w:rsid w:val="0071469D"/>
    <w:rsid w:val="0071511F"/>
    <w:rsid w:val="00715919"/>
    <w:rsid w:val="00716371"/>
    <w:rsid w:val="00716454"/>
    <w:rsid w:val="007172C5"/>
    <w:rsid w:val="007201D0"/>
    <w:rsid w:val="00720D10"/>
    <w:rsid w:val="00721343"/>
    <w:rsid w:val="00721F18"/>
    <w:rsid w:val="00722504"/>
    <w:rsid w:val="00723154"/>
    <w:rsid w:val="00723215"/>
    <w:rsid w:val="0072383E"/>
    <w:rsid w:val="00725114"/>
    <w:rsid w:val="00725CEB"/>
    <w:rsid w:val="007261B6"/>
    <w:rsid w:val="0072722C"/>
    <w:rsid w:val="0073000C"/>
    <w:rsid w:val="0073100D"/>
    <w:rsid w:val="007310F4"/>
    <w:rsid w:val="0073110A"/>
    <w:rsid w:val="00732EEE"/>
    <w:rsid w:val="007335BE"/>
    <w:rsid w:val="00733E43"/>
    <w:rsid w:val="0073538C"/>
    <w:rsid w:val="00735FA5"/>
    <w:rsid w:val="007372C7"/>
    <w:rsid w:val="00740F4D"/>
    <w:rsid w:val="007418CA"/>
    <w:rsid w:val="00741D2C"/>
    <w:rsid w:val="0074269D"/>
    <w:rsid w:val="007442B5"/>
    <w:rsid w:val="0074484A"/>
    <w:rsid w:val="007449B5"/>
    <w:rsid w:val="00744D2C"/>
    <w:rsid w:val="00746758"/>
    <w:rsid w:val="00746F4F"/>
    <w:rsid w:val="0074741C"/>
    <w:rsid w:val="00750A44"/>
    <w:rsid w:val="00750CC0"/>
    <w:rsid w:val="00751CE6"/>
    <w:rsid w:val="00751F2F"/>
    <w:rsid w:val="00752B69"/>
    <w:rsid w:val="00754727"/>
    <w:rsid w:val="00754730"/>
    <w:rsid w:val="00755487"/>
    <w:rsid w:val="00755892"/>
    <w:rsid w:val="007601C5"/>
    <w:rsid w:val="00760823"/>
    <w:rsid w:val="00760B81"/>
    <w:rsid w:val="007618CA"/>
    <w:rsid w:val="0076352D"/>
    <w:rsid w:val="00764170"/>
    <w:rsid w:val="007644E3"/>
    <w:rsid w:val="00765331"/>
    <w:rsid w:val="0076683C"/>
    <w:rsid w:val="0076702C"/>
    <w:rsid w:val="00767599"/>
    <w:rsid w:val="0076776B"/>
    <w:rsid w:val="00767DB7"/>
    <w:rsid w:val="00770679"/>
    <w:rsid w:val="00770B7D"/>
    <w:rsid w:val="007735DB"/>
    <w:rsid w:val="00775C87"/>
    <w:rsid w:val="007766BC"/>
    <w:rsid w:val="00776A5A"/>
    <w:rsid w:val="00777D0B"/>
    <w:rsid w:val="00782EB1"/>
    <w:rsid w:val="00784827"/>
    <w:rsid w:val="00784DB0"/>
    <w:rsid w:val="00787D42"/>
    <w:rsid w:val="007915B0"/>
    <w:rsid w:val="00791C78"/>
    <w:rsid w:val="00791EC2"/>
    <w:rsid w:val="007937E4"/>
    <w:rsid w:val="0079392C"/>
    <w:rsid w:val="00793ADA"/>
    <w:rsid w:val="007940E2"/>
    <w:rsid w:val="0079445E"/>
    <w:rsid w:val="007948EC"/>
    <w:rsid w:val="0079583D"/>
    <w:rsid w:val="007966BF"/>
    <w:rsid w:val="00796898"/>
    <w:rsid w:val="00796EF2"/>
    <w:rsid w:val="00797278"/>
    <w:rsid w:val="007A0556"/>
    <w:rsid w:val="007A2B59"/>
    <w:rsid w:val="007A2EB8"/>
    <w:rsid w:val="007A3D5A"/>
    <w:rsid w:val="007A5327"/>
    <w:rsid w:val="007A5440"/>
    <w:rsid w:val="007A5F02"/>
    <w:rsid w:val="007A66B8"/>
    <w:rsid w:val="007A67CF"/>
    <w:rsid w:val="007A722F"/>
    <w:rsid w:val="007B191D"/>
    <w:rsid w:val="007B216D"/>
    <w:rsid w:val="007B4DA9"/>
    <w:rsid w:val="007B58C7"/>
    <w:rsid w:val="007B5A37"/>
    <w:rsid w:val="007B7418"/>
    <w:rsid w:val="007B7C74"/>
    <w:rsid w:val="007C0A6F"/>
    <w:rsid w:val="007C0CAE"/>
    <w:rsid w:val="007C23ED"/>
    <w:rsid w:val="007C2B7E"/>
    <w:rsid w:val="007C3855"/>
    <w:rsid w:val="007C4B48"/>
    <w:rsid w:val="007C5095"/>
    <w:rsid w:val="007C5152"/>
    <w:rsid w:val="007C5F19"/>
    <w:rsid w:val="007C6857"/>
    <w:rsid w:val="007C6CC2"/>
    <w:rsid w:val="007C7BF4"/>
    <w:rsid w:val="007D1068"/>
    <w:rsid w:val="007D40CB"/>
    <w:rsid w:val="007D45D1"/>
    <w:rsid w:val="007D46B2"/>
    <w:rsid w:val="007D622B"/>
    <w:rsid w:val="007E02E4"/>
    <w:rsid w:val="007E063A"/>
    <w:rsid w:val="007E1664"/>
    <w:rsid w:val="007E1A3A"/>
    <w:rsid w:val="007E1D32"/>
    <w:rsid w:val="007E1D3A"/>
    <w:rsid w:val="007E2451"/>
    <w:rsid w:val="007E261B"/>
    <w:rsid w:val="007E2AA9"/>
    <w:rsid w:val="007E396B"/>
    <w:rsid w:val="007E6E92"/>
    <w:rsid w:val="007E719F"/>
    <w:rsid w:val="007E763E"/>
    <w:rsid w:val="007E794C"/>
    <w:rsid w:val="007E7DE2"/>
    <w:rsid w:val="007F003F"/>
    <w:rsid w:val="007F0337"/>
    <w:rsid w:val="007F09B5"/>
    <w:rsid w:val="007F1078"/>
    <w:rsid w:val="007F1F08"/>
    <w:rsid w:val="007F259E"/>
    <w:rsid w:val="007F39EE"/>
    <w:rsid w:val="007F4ACF"/>
    <w:rsid w:val="007F5427"/>
    <w:rsid w:val="007F7E66"/>
    <w:rsid w:val="008009FF"/>
    <w:rsid w:val="00800E68"/>
    <w:rsid w:val="0080155E"/>
    <w:rsid w:val="0080238D"/>
    <w:rsid w:val="00804DBE"/>
    <w:rsid w:val="008052D3"/>
    <w:rsid w:val="00805E6F"/>
    <w:rsid w:val="0080651C"/>
    <w:rsid w:val="008065B0"/>
    <w:rsid w:val="00807083"/>
    <w:rsid w:val="008104E7"/>
    <w:rsid w:val="008118FD"/>
    <w:rsid w:val="008122FF"/>
    <w:rsid w:val="008143E6"/>
    <w:rsid w:val="008158C0"/>
    <w:rsid w:val="0081638C"/>
    <w:rsid w:val="00817766"/>
    <w:rsid w:val="00817E84"/>
    <w:rsid w:val="00820EE0"/>
    <w:rsid w:val="00822549"/>
    <w:rsid w:val="00822BEE"/>
    <w:rsid w:val="00824333"/>
    <w:rsid w:val="008256B4"/>
    <w:rsid w:val="00825C44"/>
    <w:rsid w:val="00827456"/>
    <w:rsid w:val="00830BD4"/>
    <w:rsid w:val="0083181C"/>
    <w:rsid w:val="0083212D"/>
    <w:rsid w:val="00832192"/>
    <w:rsid w:val="00832D63"/>
    <w:rsid w:val="00834C3C"/>
    <w:rsid w:val="008365BF"/>
    <w:rsid w:val="0083710F"/>
    <w:rsid w:val="00840065"/>
    <w:rsid w:val="00840344"/>
    <w:rsid w:val="00840C63"/>
    <w:rsid w:val="00841C8B"/>
    <w:rsid w:val="00842540"/>
    <w:rsid w:val="008426B9"/>
    <w:rsid w:val="008434D6"/>
    <w:rsid w:val="00844A14"/>
    <w:rsid w:val="00844C9B"/>
    <w:rsid w:val="0084540D"/>
    <w:rsid w:val="00845E33"/>
    <w:rsid w:val="008475A6"/>
    <w:rsid w:val="008479F8"/>
    <w:rsid w:val="00850D00"/>
    <w:rsid w:val="008513BA"/>
    <w:rsid w:val="008525A8"/>
    <w:rsid w:val="0085284C"/>
    <w:rsid w:val="008553CB"/>
    <w:rsid w:val="00856315"/>
    <w:rsid w:val="0085729B"/>
    <w:rsid w:val="008608EB"/>
    <w:rsid w:val="008613E6"/>
    <w:rsid w:val="00862024"/>
    <w:rsid w:val="0086273D"/>
    <w:rsid w:val="008628FE"/>
    <w:rsid w:val="00863335"/>
    <w:rsid w:val="00863793"/>
    <w:rsid w:val="008658AE"/>
    <w:rsid w:val="00865CA6"/>
    <w:rsid w:val="00865DA8"/>
    <w:rsid w:val="008708BC"/>
    <w:rsid w:val="00870D78"/>
    <w:rsid w:val="0087223A"/>
    <w:rsid w:val="0087250C"/>
    <w:rsid w:val="008726CC"/>
    <w:rsid w:val="00872A20"/>
    <w:rsid w:val="00873B0E"/>
    <w:rsid w:val="00873F96"/>
    <w:rsid w:val="0087625A"/>
    <w:rsid w:val="0087768C"/>
    <w:rsid w:val="00880A4B"/>
    <w:rsid w:val="00881E5A"/>
    <w:rsid w:val="00882B02"/>
    <w:rsid w:val="008851FA"/>
    <w:rsid w:val="00890C75"/>
    <w:rsid w:val="00890F3C"/>
    <w:rsid w:val="008915DE"/>
    <w:rsid w:val="008919E3"/>
    <w:rsid w:val="00892B1F"/>
    <w:rsid w:val="00892F76"/>
    <w:rsid w:val="008930F5"/>
    <w:rsid w:val="00893BAC"/>
    <w:rsid w:val="00893F34"/>
    <w:rsid w:val="00896476"/>
    <w:rsid w:val="00897FBD"/>
    <w:rsid w:val="008A2B09"/>
    <w:rsid w:val="008A2B2D"/>
    <w:rsid w:val="008A3F8A"/>
    <w:rsid w:val="008A4DFB"/>
    <w:rsid w:val="008A65AD"/>
    <w:rsid w:val="008A6C2C"/>
    <w:rsid w:val="008A7EF7"/>
    <w:rsid w:val="008A7FA9"/>
    <w:rsid w:val="008B07F3"/>
    <w:rsid w:val="008B0B41"/>
    <w:rsid w:val="008B1823"/>
    <w:rsid w:val="008B252F"/>
    <w:rsid w:val="008B39E2"/>
    <w:rsid w:val="008B3DAE"/>
    <w:rsid w:val="008B4214"/>
    <w:rsid w:val="008B457D"/>
    <w:rsid w:val="008B469A"/>
    <w:rsid w:val="008B49AE"/>
    <w:rsid w:val="008B7883"/>
    <w:rsid w:val="008C1856"/>
    <w:rsid w:val="008C2F9D"/>
    <w:rsid w:val="008C4615"/>
    <w:rsid w:val="008C514A"/>
    <w:rsid w:val="008C59B2"/>
    <w:rsid w:val="008C7729"/>
    <w:rsid w:val="008C79DC"/>
    <w:rsid w:val="008C7D15"/>
    <w:rsid w:val="008D003B"/>
    <w:rsid w:val="008D0D5D"/>
    <w:rsid w:val="008D186A"/>
    <w:rsid w:val="008D2F0E"/>
    <w:rsid w:val="008D331F"/>
    <w:rsid w:val="008D341A"/>
    <w:rsid w:val="008D3D7E"/>
    <w:rsid w:val="008D4744"/>
    <w:rsid w:val="008D4C35"/>
    <w:rsid w:val="008D5D62"/>
    <w:rsid w:val="008E25B2"/>
    <w:rsid w:val="008E2DA3"/>
    <w:rsid w:val="008E3F8F"/>
    <w:rsid w:val="008E40C1"/>
    <w:rsid w:val="008E41E3"/>
    <w:rsid w:val="008E4A58"/>
    <w:rsid w:val="008E55C3"/>
    <w:rsid w:val="008E60D4"/>
    <w:rsid w:val="008E6201"/>
    <w:rsid w:val="008E7483"/>
    <w:rsid w:val="008E7AF9"/>
    <w:rsid w:val="008E7DB6"/>
    <w:rsid w:val="008F0279"/>
    <w:rsid w:val="008F09AB"/>
    <w:rsid w:val="008F19A2"/>
    <w:rsid w:val="008F2503"/>
    <w:rsid w:val="008F267E"/>
    <w:rsid w:val="008F2FF0"/>
    <w:rsid w:val="008F33EB"/>
    <w:rsid w:val="008F3909"/>
    <w:rsid w:val="008F57AE"/>
    <w:rsid w:val="008F5CB5"/>
    <w:rsid w:val="008F624C"/>
    <w:rsid w:val="008F66AD"/>
    <w:rsid w:val="008F671B"/>
    <w:rsid w:val="008F681A"/>
    <w:rsid w:val="008F6CAC"/>
    <w:rsid w:val="008F6EAA"/>
    <w:rsid w:val="00900C8B"/>
    <w:rsid w:val="00901C18"/>
    <w:rsid w:val="00901CA6"/>
    <w:rsid w:val="00901D5E"/>
    <w:rsid w:val="0090262D"/>
    <w:rsid w:val="009035A9"/>
    <w:rsid w:val="009036E4"/>
    <w:rsid w:val="009038EB"/>
    <w:rsid w:val="00903F09"/>
    <w:rsid w:val="009042C6"/>
    <w:rsid w:val="0090499E"/>
    <w:rsid w:val="00904B94"/>
    <w:rsid w:val="00905A79"/>
    <w:rsid w:val="00906646"/>
    <w:rsid w:val="009071D2"/>
    <w:rsid w:val="00907262"/>
    <w:rsid w:val="009078C8"/>
    <w:rsid w:val="00907E59"/>
    <w:rsid w:val="009115AA"/>
    <w:rsid w:val="0091171F"/>
    <w:rsid w:val="009124BF"/>
    <w:rsid w:val="00912620"/>
    <w:rsid w:val="00914169"/>
    <w:rsid w:val="00915261"/>
    <w:rsid w:val="009165B1"/>
    <w:rsid w:val="00920240"/>
    <w:rsid w:val="009203EE"/>
    <w:rsid w:val="0092276B"/>
    <w:rsid w:val="00922E05"/>
    <w:rsid w:val="00923E29"/>
    <w:rsid w:val="009243A2"/>
    <w:rsid w:val="00924D80"/>
    <w:rsid w:val="00925405"/>
    <w:rsid w:val="00925738"/>
    <w:rsid w:val="00925BAA"/>
    <w:rsid w:val="00926648"/>
    <w:rsid w:val="00930202"/>
    <w:rsid w:val="0093040C"/>
    <w:rsid w:val="00930C1D"/>
    <w:rsid w:val="00930D04"/>
    <w:rsid w:val="00931213"/>
    <w:rsid w:val="00933CBC"/>
    <w:rsid w:val="00933EAF"/>
    <w:rsid w:val="00934450"/>
    <w:rsid w:val="009347C9"/>
    <w:rsid w:val="0093495B"/>
    <w:rsid w:val="00935A5C"/>
    <w:rsid w:val="00935A75"/>
    <w:rsid w:val="009362BB"/>
    <w:rsid w:val="00937534"/>
    <w:rsid w:val="00937663"/>
    <w:rsid w:val="009400DF"/>
    <w:rsid w:val="009405E0"/>
    <w:rsid w:val="009418B9"/>
    <w:rsid w:val="00942394"/>
    <w:rsid w:val="00942CB9"/>
    <w:rsid w:val="00943573"/>
    <w:rsid w:val="00943D99"/>
    <w:rsid w:val="0094409C"/>
    <w:rsid w:val="009440F9"/>
    <w:rsid w:val="009459C8"/>
    <w:rsid w:val="00946244"/>
    <w:rsid w:val="00946C81"/>
    <w:rsid w:val="009470A0"/>
    <w:rsid w:val="00947529"/>
    <w:rsid w:val="009515BD"/>
    <w:rsid w:val="009529E4"/>
    <w:rsid w:val="00952B0A"/>
    <w:rsid w:val="00952F19"/>
    <w:rsid w:val="0095336F"/>
    <w:rsid w:val="009551AD"/>
    <w:rsid w:val="00956036"/>
    <w:rsid w:val="00956077"/>
    <w:rsid w:val="00956140"/>
    <w:rsid w:val="009570B3"/>
    <w:rsid w:val="00957B44"/>
    <w:rsid w:val="009623DD"/>
    <w:rsid w:val="0096459F"/>
    <w:rsid w:val="009646BD"/>
    <w:rsid w:val="00964EE7"/>
    <w:rsid w:val="0096541C"/>
    <w:rsid w:val="009673FC"/>
    <w:rsid w:val="0097081A"/>
    <w:rsid w:val="009713EE"/>
    <w:rsid w:val="00971C2A"/>
    <w:rsid w:val="00973038"/>
    <w:rsid w:val="0097305D"/>
    <w:rsid w:val="0097444F"/>
    <w:rsid w:val="00974B77"/>
    <w:rsid w:val="00974F73"/>
    <w:rsid w:val="009751A7"/>
    <w:rsid w:val="00976888"/>
    <w:rsid w:val="009777BE"/>
    <w:rsid w:val="00977AF8"/>
    <w:rsid w:val="009805AC"/>
    <w:rsid w:val="00980F9D"/>
    <w:rsid w:val="009823D9"/>
    <w:rsid w:val="00982A00"/>
    <w:rsid w:val="00982DCE"/>
    <w:rsid w:val="009834AD"/>
    <w:rsid w:val="00984B81"/>
    <w:rsid w:val="00985E5D"/>
    <w:rsid w:val="00986BDD"/>
    <w:rsid w:val="00986F2E"/>
    <w:rsid w:val="0098794E"/>
    <w:rsid w:val="00987D86"/>
    <w:rsid w:val="00987F4F"/>
    <w:rsid w:val="00991346"/>
    <w:rsid w:val="00991B75"/>
    <w:rsid w:val="00991E6A"/>
    <w:rsid w:val="00992DEF"/>
    <w:rsid w:val="00993370"/>
    <w:rsid w:val="0099350C"/>
    <w:rsid w:val="00997604"/>
    <w:rsid w:val="00997F88"/>
    <w:rsid w:val="009A0C44"/>
    <w:rsid w:val="009A376B"/>
    <w:rsid w:val="009A5182"/>
    <w:rsid w:val="009A54DC"/>
    <w:rsid w:val="009A62AB"/>
    <w:rsid w:val="009A66C8"/>
    <w:rsid w:val="009A688F"/>
    <w:rsid w:val="009A7283"/>
    <w:rsid w:val="009A7EF4"/>
    <w:rsid w:val="009B0380"/>
    <w:rsid w:val="009B0ECB"/>
    <w:rsid w:val="009B11D5"/>
    <w:rsid w:val="009B14B5"/>
    <w:rsid w:val="009B1521"/>
    <w:rsid w:val="009B19DE"/>
    <w:rsid w:val="009B1C61"/>
    <w:rsid w:val="009B3475"/>
    <w:rsid w:val="009B36D5"/>
    <w:rsid w:val="009B4B67"/>
    <w:rsid w:val="009B5BBF"/>
    <w:rsid w:val="009B6826"/>
    <w:rsid w:val="009B7F5A"/>
    <w:rsid w:val="009C205D"/>
    <w:rsid w:val="009C293B"/>
    <w:rsid w:val="009C3B84"/>
    <w:rsid w:val="009C3F99"/>
    <w:rsid w:val="009C430F"/>
    <w:rsid w:val="009C4B1B"/>
    <w:rsid w:val="009C51D8"/>
    <w:rsid w:val="009C566E"/>
    <w:rsid w:val="009C7972"/>
    <w:rsid w:val="009C7A8A"/>
    <w:rsid w:val="009D1089"/>
    <w:rsid w:val="009D1146"/>
    <w:rsid w:val="009D1AAA"/>
    <w:rsid w:val="009D30D1"/>
    <w:rsid w:val="009D4722"/>
    <w:rsid w:val="009D4AE8"/>
    <w:rsid w:val="009D54E5"/>
    <w:rsid w:val="009D59FD"/>
    <w:rsid w:val="009D6186"/>
    <w:rsid w:val="009D625B"/>
    <w:rsid w:val="009D72CE"/>
    <w:rsid w:val="009D79A4"/>
    <w:rsid w:val="009E19FE"/>
    <w:rsid w:val="009E20CA"/>
    <w:rsid w:val="009E2A8C"/>
    <w:rsid w:val="009E3023"/>
    <w:rsid w:val="009E416C"/>
    <w:rsid w:val="009E4DE5"/>
    <w:rsid w:val="009E6C47"/>
    <w:rsid w:val="009F05D8"/>
    <w:rsid w:val="009F0816"/>
    <w:rsid w:val="009F1740"/>
    <w:rsid w:val="009F1BC4"/>
    <w:rsid w:val="009F37A8"/>
    <w:rsid w:val="009F4C51"/>
    <w:rsid w:val="009F4F5E"/>
    <w:rsid w:val="009F5250"/>
    <w:rsid w:val="009F7248"/>
    <w:rsid w:val="00A0027E"/>
    <w:rsid w:val="00A00459"/>
    <w:rsid w:val="00A009E9"/>
    <w:rsid w:val="00A01620"/>
    <w:rsid w:val="00A02C9D"/>
    <w:rsid w:val="00A02E32"/>
    <w:rsid w:val="00A04E87"/>
    <w:rsid w:val="00A0556D"/>
    <w:rsid w:val="00A0565D"/>
    <w:rsid w:val="00A0715C"/>
    <w:rsid w:val="00A07323"/>
    <w:rsid w:val="00A073D1"/>
    <w:rsid w:val="00A07B0B"/>
    <w:rsid w:val="00A07E09"/>
    <w:rsid w:val="00A1086E"/>
    <w:rsid w:val="00A10ED0"/>
    <w:rsid w:val="00A1135A"/>
    <w:rsid w:val="00A1273F"/>
    <w:rsid w:val="00A1482F"/>
    <w:rsid w:val="00A165BA"/>
    <w:rsid w:val="00A172EC"/>
    <w:rsid w:val="00A202C6"/>
    <w:rsid w:val="00A216A9"/>
    <w:rsid w:val="00A21B7E"/>
    <w:rsid w:val="00A21BC0"/>
    <w:rsid w:val="00A2256E"/>
    <w:rsid w:val="00A22EC6"/>
    <w:rsid w:val="00A23D24"/>
    <w:rsid w:val="00A257FB"/>
    <w:rsid w:val="00A25E0C"/>
    <w:rsid w:val="00A25FF0"/>
    <w:rsid w:val="00A26FD9"/>
    <w:rsid w:val="00A271DB"/>
    <w:rsid w:val="00A340E0"/>
    <w:rsid w:val="00A34CA2"/>
    <w:rsid w:val="00A35300"/>
    <w:rsid w:val="00A35831"/>
    <w:rsid w:val="00A360C8"/>
    <w:rsid w:val="00A361D8"/>
    <w:rsid w:val="00A37589"/>
    <w:rsid w:val="00A40584"/>
    <w:rsid w:val="00A4147C"/>
    <w:rsid w:val="00A42E79"/>
    <w:rsid w:val="00A43985"/>
    <w:rsid w:val="00A448A2"/>
    <w:rsid w:val="00A44C53"/>
    <w:rsid w:val="00A45294"/>
    <w:rsid w:val="00A463E0"/>
    <w:rsid w:val="00A46847"/>
    <w:rsid w:val="00A468F7"/>
    <w:rsid w:val="00A47165"/>
    <w:rsid w:val="00A472B8"/>
    <w:rsid w:val="00A50AE9"/>
    <w:rsid w:val="00A50C8F"/>
    <w:rsid w:val="00A5140C"/>
    <w:rsid w:val="00A51EEA"/>
    <w:rsid w:val="00A54BC8"/>
    <w:rsid w:val="00A55D70"/>
    <w:rsid w:val="00A56127"/>
    <w:rsid w:val="00A565D1"/>
    <w:rsid w:val="00A56CBF"/>
    <w:rsid w:val="00A64FF0"/>
    <w:rsid w:val="00A65C4D"/>
    <w:rsid w:val="00A66272"/>
    <w:rsid w:val="00A6647C"/>
    <w:rsid w:val="00A67946"/>
    <w:rsid w:val="00A7001B"/>
    <w:rsid w:val="00A70845"/>
    <w:rsid w:val="00A715EA"/>
    <w:rsid w:val="00A71A77"/>
    <w:rsid w:val="00A72746"/>
    <w:rsid w:val="00A729B8"/>
    <w:rsid w:val="00A73293"/>
    <w:rsid w:val="00A73CC1"/>
    <w:rsid w:val="00A742A6"/>
    <w:rsid w:val="00A74308"/>
    <w:rsid w:val="00A74886"/>
    <w:rsid w:val="00A7516D"/>
    <w:rsid w:val="00A751A7"/>
    <w:rsid w:val="00A752AD"/>
    <w:rsid w:val="00A75D7D"/>
    <w:rsid w:val="00A76154"/>
    <w:rsid w:val="00A76B88"/>
    <w:rsid w:val="00A76C5E"/>
    <w:rsid w:val="00A777CD"/>
    <w:rsid w:val="00A81724"/>
    <w:rsid w:val="00A81CEC"/>
    <w:rsid w:val="00A81D8C"/>
    <w:rsid w:val="00A82506"/>
    <w:rsid w:val="00A8425D"/>
    <w:rsid w:val="00A86399"/>
    <w:rsid w:val="00A86EFF"/>
    <w:rsid w:val="00A87684"/>
    <w:rsid w:val="00A879CB"/>
    <w:rsid w:val="00A91BF3"/>
    <w:rsid w:val="00A91C05"/>
    <w:rsid w:val="00A92008"/>
    <w:rsid w:val="00A9265F"/>
    <w:rsid w:val="00A93323"/>
    <w:rsid w:val="00A94BF7"/>
    <w:rsid w:val="00A960C7"/>
    <w:rsid w:val="00A96A8E"/>
    <w:rsid w:val="00A96B9C"/>
    <w:rsid w:val="00AA0309"/>
    <w:rsid w:val="00AA096A"/>
    <w:rsid w:val="00AA0C19"/>
    <w:rsid w:val="00AA143A"/>
    <w:rsid w:val="00AA3A18"/>
    <w:rsid w:val="00AA3CD1"/>
    <w:rsid w:val="00AA3EF6"/>
    <w:rsid w:val="00AA49C1"/>
    <w:rsid w:val="00AA596F"/>
    <w:rsid w:val="00AA6507"/>
    <w:rsid w:val="00AA7609"/>
    <w:rsid w:val="00AA7A09"/>
    <w:rsid w:val="00AA7CEC"/>
    <w:rsid w:val="00AA7D68"/>
    <w:rsid w:val="00AB0CA1"/>
    <w:rsid w:val="00AB0E9F"/>
    <w:rsid w:val="00AB1D46"/>
    <w:rsid w:val="00AB2496"/>
    <w:rsid w:val="00AB2CC2"/>
    <w:rsid w:val="00AB4A55"/>
    <w:rsid w:val="00AB52CD"/>
    <w:rsid w:val="00AB6415"/>
    <w:rsid w:val="00AB673A"/>
    <w:rsid w:val="00AB6C32"/>
    <w:rsid w:val="00AB6E15"/>
    <w:rsid w:val="00AC04FC"/>
    <w:rsid w:val="00AC117C"/>
    <w:rsid w:val="00AC1F9C"/>
    <w:rsid w:val="00AC27B1"/>
    <w:rsid w:val="00AC2EBE"/>
    <w:rsid w:val="00AC3C3C"/>
    <w:rsid w:val="00AC3F1E"/>
    <w:rsid w:val="00AC5AB7"/>
    <w:rsid w:val="00AC7A1C"/>
    <w:rsid w:val="00AD1068"/>
    <w:rsid w:val="00AD2218"/>
    <w:rsid w:val="00AD2465"/>
    <w:rsid w:val="00AD275A"/>
    <w:rsid w:val="00AD3C60"/>
    <w:rsid w:val="00AD3CA0"/>
    <w:rsid w:val="00AD72EA"/>
    <w:rsid w:val="00AD77E0"/>
    <w:rsid w:val="00AE12CB"/>
    <w:rsid w:val="00AE42AD"/>
    <w:rsid w:val="00AE4540"/>
    <w:rsid w:val="00AE4EE2"/>
    <w:rsid w:val="00AE529E"/>
    <w:rsid w:val="00AE52BF"/>
    <w:rsid w:val="00AE5435"/>
    <w:rsid w:val="00AE6343"/>
    <w:rsid w:val="00AE67E7"/>
    <w:rsid w:val="00AE6D4E"/>
    <w:rsid w:val="00AE6E83"/>
    <w:rsid w:val="00AE7D94"/>
    <w:rsid w:val="00AF0446"/>
    <w:rsid w:val="00AF2B6C"/>
    <w:rsid w:val="00AF3467"/>
    <w:rsid w:val="00AF5C26"/>
    <w:rsid w:val="00AF5D1C"/>
    <w:rsid w:val="00AF608E"/>
    <w:rsid w:val="00AF6DED"/>
    <w:rsid w:val="00AF7048"/>
    <w:rsid w:val="00B01BAB"/>
    <w:rsid w:val="00B01DC5"/>
    <w:rsid w:val="00B0444F"/>
    <w:rsid w:val="00B04CB4"/>
    <w:rsid w:val="00B05244"/>
    <w:rsid w:val="00B0562E"/>
    <w:rsid w:val="00B06464"/>
    <w:rsid w:val="00B070AF"/>
    <w:rsid w:val="00B11E4B"/>
    <w:rsid w:val="00B11EE6"/>
    <w:rsid w:val="00B12548"/>
    <w:rsid w:val="00B13DC0"/>
    <w:rsid w:val="00B14029"/>
    <w:rsid w:val="00B14B56"/>
    <w:rsid w:val="00B15188"/>
    <w:rsid w:val="00B15AAF"/>
    <w:rsid w:val="00B15D8F"/>
    <w:rsid w:val="00B15EE2"/>
    <w:rsid w:val="00B16A8E"/>
    <w:rsid w:val="00B17CA8"/>
    <w:rsid w:val="00B20BC3"/>
    <w:rsid w:val="00B20D43"/>
    <w:rsid w:val="00B212E1"/>
    <w:rsid w:val="00B2198A"/>
    <w:rsid w:val="00B21BAB"/>
    <w:rsid w:val="00B22747"/>
    <w:rsid w:val="00B22D93"/>
    <w:rsid w:val="00B232BE"/>
    <w:rsid w:val="00B236C4"/>
    <w:rsid w:val="00B23EEC"/>
    <w:rsid w:val="00B249C4"/>
    <w:rsid w:val="00B26A2C"/>
    <w:rsid w:val="00B26D90"/>
    <w:rsid w:val="00B27614"/>
    <w:rsid w:val="00B2774E"/>
    <w:rsid w:val="00B2778E"/>
    <w:rsid w:val="00B308EF"/>
    <w:rsid w:val="00B30B5D"/>
    <w:rsid w:val="00B310D1"/>
    <w:rsid w:val="00B3179B"/>
    <w:rsid w:val="00B32051"/>
    <w:rsid w:val="00B3291D"/>
    <w:rsid w:val="00B3357C"/>
    <w:rsid w:val="00B344CA"/>
    <w:rsid w:val="00B34B7E"/>
    <w:rsid w:val="00B356DE"/>
    <w:rsid w:val="00B3583F"/>
    <w:rsid w:val="00B35C6D"/>
    <w:rsid w:val="00B36169"/>
    <w:rsid w:val="00B362B9"/>
    <w:rsid w:val="00B42916"/>
    <w:rsid w:val="00B42DF7"/>
    <w:rsid w:val="00B42E1A"/>
    <w:rsid w:val="00B43278"/>
    <w:rsid w:val="00B4365F"/>
    <w:rsid w:val="00B45B9D"/>
    <w:rsid w:val="00B46398"/>
    <w:rsid w:val="00B465EE"/>
    <w:rsid w:val="00B46B09"/>
    <w:rsid w:val="00B5037A"/>
    <w:rsid w:val="00B50E87"/>
    <w:rsid w:val="00B51AE3"/>
    <w:rsid w:val="00B53B72"/>
    <w:rsid w:val="00B55199"/>
    <w:rsid w:val="00B554E9"/>
    <w:rsid w:val="00B55A75"/>
    <w:rsid w:val="00B55D25"/>
    <w:rsid w:val="00B563F2"/>
    <w:rsid w:val="00B57722"/>
    <w:rsid w:val="00B57C10"/>
    <w:rsid w:val="00B62E45"/>
    <w:rsid w:val="00B63C78"/>
    <w:rsid w:val="00B64DF6"/>
    <w:rsid w:val="00B65970"/>
    <w:rsid w:val="00B661DA"/>
    <w:rsid w:val="00B673EF"/>
    <w:rsid w:val="00B67F08"/>
    <w:rsid w:val="00B719BA"/>
    <w:rsid w:val="00B7208C"/>
    <w:rsid w:val="00B7390D"/>
    <w:rsid w:val="00B747FB"/>
    <w:rsid w:val="00B76A7C"/>
    <w:rsid w:val="00B81257"/>
    <w:rsid w:val="00B822E3"/>
    <w:rsid w:val="00B85A68"/>
    <w:rsid w:val="00B862DF"/>
    <w:rsid w:val="00B8656E"/>
    <w:rsid w:val="00B8761C"/>
    <w:rsid w:val="00B87F17"/>
    <w:rsid w:val="00B9016B"/>
    <w:rsid w:val="00B905A9"/>
    <w:rsid w:val="00B909A7"/>
    <w:rsid w:val="00B91045"/>
    <w:rsid w:val="00B910E1"/>
    <w:rsid w:val="00B913B1"/>
    <w:rsid w:val="00B93FFF"/>
    <w:rsid w:val="00B945CC"/>
    <w:rsid w:val="00B950F0"/>
    <w:rsid w:val="00B95C9E"/>
    <w:rsid w:val="00B96526"/>
    <w:rsid w:val="00B96755"/>
    <w:rsid w:val="00B96C6E"/>
    <w:rsid w:val="00B96E6D"/>
    <w:rsid w:val="00B9729C"/>
    <w:rsid w:val="00B973F2"/>
    <w:rsid w:val="00BA0139"/>
    <w:rsid w:val="00BA10BA"/>
    <w:rsid w:val="00BA141B"/>
    <w:rsid w:val="00BA39F0"/>
    <w:rsid w:val="00BA58AE"/>
    <w:rsid w:val="00BA5AB3"/>
    <w:rsid w:val="00BA5F6B"/>
    <w:rsid w:val="00BA6D62"/>
    <w:rsid w:val="00BA7695"/>
    <w:rsid w:val="00BB00A3"/>
    <w:rsid w:val="00BB0131"/>
    <w:rsid w:val="00BB1005"/>
    <w:rsid w:val="00BB150C"/>
    <w:rsid w:val="00BB1BB3"/>
    <w:rsid w:val="00BB2394"/>
    <w:rsid w:val="00BB2408"/>
    <w:rsid w:val="00BB25AB"/>
    <w:rsid w:val="00BB4350"/>
    <w:rsid w:val="00BB4830"/>
    <w:rsid w:val="00BB566B"/>
    <w:rsid w:val="00BB6DD8"/>
    <w:rsid w:val="00BB7CC1"/>
    <w:rsid w:val="00BB7D84"/>
    <w:rsid w:val="00BC14F4"/>
    <w:rsid w:val="00BC229F"/>
    <w:rsid w:val="00BC22A2"/>
    <w:rsid w:val="00BC614E"/>
    <w:rsid w:val="00BC69A8"/>
    <w:rsid w:val="00BC6F68"/>
    <w:rsid w:val="00BC7923"/>
    <w:rsid w:val="00BD004C"/>
    <w:rsid w:val="00BD0981"/>
    <w:rsid w:val="00BD0C55"/>
    <w:rsid w:val="00BD44CA"/>
    <w:rsid w:val="00BD4C06"/>
    <w:rsid w:val="00BD4E6B"/>
    <w:rsid w:val="00BD5BB3"/>
    <w:rsid w:val="00BD7E61"/>
    <w:rsid w:val="00BE0A6E"/>
    <w:rsid w:val="00BE20B2"/>
    <w:rsid w:val="00BE25EA"/>
    <w:rsid w:val="00BE2860"/>
    <w:rsid w:val="00BE2B5F"/>
    <w:rsid w:val="00BE2B73"/>
    <w:rsid w:val="00BE41E7"/>
    <w:rsid w:val="00BE47FF"/>
    <w:rsid w:val="00BE4827"/>
    <w:rsid w:val="00BE49A5"/>
    <w:rsid w:val="00BE5DE2"/>
    <w:rsid w:val="00BE710B"/>
    <w:rsid w:val="00BF06EE"/>
    <w:rsid w:val="00BF1A91"/>
    <w:rsid w:val="00BF4729"/>
    <w:rsid w:val="00BF4D98"/>
    <w:rsid w:val="00BF5E2F"/>
    <w:rsid w:val="00BF7082"/>
    <w:rsid w:val="00BF70E7"/>
    <w:rsid w:val="00C0080D"/>
    <w:rsid w:val="00C0140F"/>
    <w:rsid w:val="00C01536"/>
    <w:rsid w:val="00C01F73"/>
    <w:rsid w:val="00C01FFB"/>
    <w:rsid w:val="00C02E6A"/>
    <w:rsid w:val="00C049CD"/>
    <w:rsid w:val="00C05969"/>
    <w:rsid w:val="00C06E3A"/>
    <w:rsid w:val="00C079DF"/>
    <w:rsid w:val="00C07C93"/>
    <w:rsid w:val="00C10963"/>
    <w:rsid w:val="00C10B48"/>
    <w:rsid w:val="00C1126E"/>
    <w:rsid w:val="00C119AD"/>
    <w:rsid w:val="00C13A75"/>
    <w:rsid w:val="00C150AD"/>
    <w:rsid w:val="00C1521D"/>
    <w:rsid w:val="00C176DB"/>
    <w:rsid w:val="00C202F8"/>
    <w:rsid w:val="00C20B6A"/>
    <w:rsid w:val="00C20D70"/>
    <w:rsid w:val="00C2212D"/>
    <w:rsid w:val="00C22C39"/>
    <w:rsid w:val="00C22FA2"/>
    <w:rsid w:val="00C233A0"/>
    <w:rsid w:val="00C23CAF"/>
    <w:rsid w:val="00C2629B"/>
    <w:rsid w:val="00C26AFD"/>
    <w:rsid w:val="00C30108"/>
    <w:rsid w:val="00C30F76"/>
    <w:rsid w:val="00C32463"/>
    <w:rsid w:val="00C33DEE"/>
    <w:rsid w:val="00C354C5"/>
    <w:rsid w:val="00C3592D"/>
    <w:rsid w:val="00C35C2F"/>
    <w:rsid w:val="00C35CC9"/>
    <w:rsid w:val="00C371E7"/>
    <w:rsid w:val="00C37C99"/>
    <w:rsid w:val="00C43C55"/>
    <w:rsid w:val="00C44205"/>
    <w:rsid w:val="00C460BD"/>
    <w:rsid w:val="00C4714F"/>
    <w:rsid w:val="00C505D0"/>
    <w:rsid w:val="00C50C50"/>
    <w:rsid w:val="00C51138"/>
    <w:rsid w:val="00C5190D"/>
    <w:rsid w:val="00C51A54"/>
    <w:rsid w:val="00C53E6F"/>
    <w:rsid w:val="00C54016"/>
    <w:rsid w:val="00C5463B"/>
    <w:rsid w:val="00C552C1"/>
    <w:rsid w:val="00C5539C"/>
    <w:rsid w:val="00C578A9"/>
    <w:rsid w:val="00C57BE1"/>
    <w:rsid w:val="00C57D92"/>
    <w:rsid w:val="00C6003D"/>
    <w:rsid w:val="00C60777"/>
    <w:rsid w:val="00C60DDE"/>
    <w:rsid w:val="00C62746"/>
    <w:rsid w:val="00C62CBA"/>
    <w:rsid w:val="00C63041"/>
    <w:rsid w:val="00C633E9"/>
    <w:rsid w:val="00C6394D"/>
    <w:rsid w:val="00C641A4"/>
    <w:rsid w:val="00C645BE"/>
    <w:rsid w:val="00C674C3"/>
    <w:rsid w:val="00C674F8"/>
    <w:rsid w:val="00C6761B"/>
    <w:rsid w:val="00C67E0B"/>
    <w:rsid w:val="00C70705"/>
    <w:rsid w:val="00C70E29"/>
    <w:rsid w:val="00C74035"/>
    <w:rsid w:val="00C74AEF"/>
    <w:rsid w:val="00C7741F"/>
    <w:rsid w:val="00C80066"/>
    <w:rsid w:val="00C80289"/>
    <w:rsid w:val="00C80EC1"/>
    <w:rsid w:val="00C813DB"/>
    <w:rsid w:val="00C819E8"/>
    <w:rsid w:val="00C82133"/>
    <w:rsid w:val="00C82827"/>
    <w:rsid w:val="00C82A36"/>
    <w:rsid w:val="00C837C5"/>
    <w:rsid w:val="00C84464"/>
    <w:rsid w:val="00C84C96"/>
    <w:rsid w:val="00C8650E"/>
    <w:rsid w:val="00C9023E"/>
    <w:rsid w:val="00C9053E"/>
    <w:rsid w:val="00C90B74"/>
    <w:rsid w:val="00C9347F"/>
    <w:rsid w:val="00C93F26"/>
    <w:rsid w:val="00C94A70"/>
    <w:rsid w:val="00C94C09"/>
    <w:rsid w:val="00C956E8"/>
    <w:rsid w:val="00C96CDA"/>
    <w:rsid w:val="00C97A7B"/>
    <w:rsid w:val="00CA0052"/>
    <w:rsid w:val="00CA0583"/>
    <w:rsid w:val="00CA0EAD"/>
    <w:rsid w:val="00CA1199"/>
    <w:rsid w:val="00CA1F2B"/>
    <w:rsid w:val="00CA31DC"/>
    <w:rsid w:val="00CA5650"/>
    <w:rsid w:val="00CA594E"/>
    <w:rsid w:val="00CB1201"/>
    <w:rsid w:val="00CB157D"/>
    <w:rsid w:val="00CB2AC4"/>
    <w:rsid w:val="00CB33F2"/>
    <w:rsid w:val="00CB4AE6"/>
    <w:rsid w:val="00CB5FCF"/>
    <w:rsid w:val="00CC18BE"/>
    <w:rsid w:val="00CC3944"/>
    <w:rsid w:val="00CC3F27"/>
    <w:rsid w:val="00CC4567"/>
    <w:rsid w:val="00CC4BCA"/>
    <w:rsid w:val="00CC5FAF"/>
    <w:rsid w:val="00CC6E0C"/>
    <w:rsid w:val="00CC7D06"/>
    <w:rsid w:val="00CC7DC4"/>
    <w:rsid w:val="00CD0724"/>
    <w:rsid w:val="00CD0B9F"/>
    <w:rsid w:val="00CD12F5"/>
    <w:rsid w:val="00CD2847"/>
    <w:rsid w:val="00CD3A37"/>
    <w:rsid w:val="00CD52C4"/>
    <w:rsid w:val="00CD59AC"/>
    <w:rsid w:val="00CD6D45"/>
    <w:rsid w:val="00CD7AE7"/>
    <w:rsid w:val="00CD7D01"/>
    <w:rsid w:val="00CE2230"/>
    <w:rsid w:val="00CE33AE"/>
    <w:rsid w:val="00CE3A6E"/>
    <w:rsid w:val="00CE3CCD"/>
    <w:rsid w:val="00CE4745"/>
    <w:rsid w:val="00CE49DC"/>
    <w:rsid w:val="00CE4DC2"/>
    <w:rsid w:val="00CE5887"/>
    <w:rsid w:val="00CE594B"/>
    <w:rsid w:val="00CE5F6B"/>
    <w:rsid w:val="00CE63C9"/>
    <w:rsid w:val="00CE68AF"/>
    <w:rsid w:val="00CE741C"/>
    <w:rsid w:val="00CF09F8"/>
    <w:rsid w:val="00CF108D"/>
    <w:rsid w:val="00CF20F2"/>
    <w:rsid w:val="00CF3FDF"/>
    <w:rsid w:val="00CF425C"/>
    <w:rsid w:val="00CF4300"/>
    <w:rsid w:val="00CF4BC4"/>
    <w:rsid w:val="00CF524F"/>
    <w:rsid w:val="00CF56EB"/>
    <w:rsid w:val="00CF6979"/>
    <w:rsid w:val="00CF72BC"/>
    <w:rsid w:val="00D007A5"/>
    <w:rsid w:val="00D0151F"/>
    <w:rsid w:val="00D03F7E"/>
    <w:rsid w:val="00D04C71"/>
    <w:rsid w:val="00D05C62"/>
    <w:rsid w:val="00D05D20"/>
    <w:rsid w:val="00D05DCF"/>
    <w:rsid w:val="00D0636B"/>
    <w:rsid w:val="00D0689B"/>
    <w:rsid w:val="00D0745C"/>
    <w:rsid w:val="00D07796"/>
    <w:rsid w:val="00D07E8D"/>
    <w:rsid w:val="00D1077F"/>
    <w:rsid w:val="00D10E78"/>
    <w:rsid w:val="00D13015"/>
    <w:rsid w:val="00D14422"/>
    <w:rsid w:val="00D17E83"/>
    <w:rsid w:val="00D20681"/>
    <w:rsid w:val="00D207A1"/>
    <w:rsid w:val="00D20C5A"/>
    <w:rsid w:val="00D214C0"/>
    <w:rsid w:val="00D22DAE"/>
    <w:rsid w:val="00D234F8"/>
    <w:rsid w:val="00D25B2F"/>
    <w:rsid w:val="00D25F1E"/>
    <w:rsid w:val="00D26664"/>
    <w:rsid w:val="00D26E88"/>
    <w:rsid w:val="00D27F26"/>
    <w:rsid w:val="00D3162E"/>
    <w:rsid w:val="00D3221E"/>
    <w:rsid w:val="00D32720"/>
    <w:rsid w:val="00D33888"/>
    <w:rsid w:val="00D33F25"/>
    <w:rsid w:val="00D34618"/>
    <w:rsid w:val="00D34938"/>
    <w:rsid w:val="00D352EB"/>
    <w:rsid w:val="00D36761"/>
    <w:rsid w:val="00D36A8D"/>
    <w:rsid w:val="00D36DB4"/>
    <w:rsid w:val="00D36E16"/>
    <w:rsid w:val="00D40326"/>
    <w:rsid w:val="00D406A6"/>
    <w:rsid w:val="00D410A2"/>
    <w:rsid w:val="00D421B2"/>
    <w:rsid w:val="00D43119"/>
    <w:rsid w:val="00D43557"/>
    <w:rsid w:val="00D44897"/>
    <w:rsid w:val="00D44BB1"/>
    <w:rsid w:val="00D4542F"/>
    <w:rsid w:val="00D50CD2"/>
    <w:rsid w:val="00D52483"/>
    <w:rsid w:val="00D54F61"/>
    <w:rsid w:val="00D60200"/>
    <w:rsid w:val="00D615C2"/>
    <w:rsid w:val="00D62A0B"/>
    <w:rsid w:val="00D63B15"/>
    <w:rsid w:val="00D6620E"/>
    <w:rsid w:val="00D66E8B"/>
    <w:rsid w:val="00D671CB"/>
    <w:rsid w:val="00D67AEE"/>
    <w:rsid w:val="00D70DA8"/>
    <w:rsid w:val="00D71161"/>
    <w:rsid w:val="00D72085"/>
    <w:rsid w:val="00D72316"/>
    <w:rsid w:val="00D727AC"/>
    <w:rsid w:val="00D72C13"/>
    <w:rsid w:val="00D72DA0"/>
    <w:rsid w:val="00D741E4"/>
    <w:rsid w:val="00D749BF"/>
    <w:rsid w:val="00D76996"/>
    <w:rsid w:val="00D80FCD"/>
    <w:rsid w:val="00D811CD"/>
    <w:rsid w:val="00D83688"/>
    <w:rsid w:val="00D84223"/>
    <w:rsid w:val="00D862BB"/>
    <w:rsid w:val="00D90032"/>
    <w:rsid w:val="00D916EA"/>
    <w:rsid w:val="00D92140"/>
    <w:rsid w:val="00D92E37"/>
    <w:rsid w:val="00D9309D"/>
    <w:rsid w:val="00D938EB"/>
    <w:rsid w:val="00D94447"/>
    <w:rsid w:val="00D94D49"/>
    <w:rsid w:val="00D97761"/>
    <w:rsid w:val="00DA0FB8"/>
    <w:rsid w:val="00DA14CD"/>
    <w:rsid w:val="00DA16EE"/>
    <w:rsid w:val="00DA56D5"/>
    <w:rsid w:val="00DA6C4A"/>
    <w:rsid w:val="00DA7D2E"/>
    <w:rsid w:val="00DB06D9"/>
    <w:rsid w:val="00DB1140"/>
    <w:rsid w:val="00DB1488"/>
    <w:rsid w:val="00DB2579"/>
    <w:rsid w:val="00DB2BB5"/>
    <w:rsid w:val="00DB2EEB"/>
    <w:rsid w:val="00DB343D"/>
    <w:rsid w:val="00DB3557"/>
    <w:rsid w:val="00DB4191"/>
    <w:rsid w:val="00DB59A9"/>
    <w:rsid w:val="00DB7316"/>
    <w:rsid w:val="00DB759B"/>
    <w:rsid w:val="00DB7FD7"/>
    <w:rsid w:val="00DC05F9"/>
    <w:rsid w:val="00DC11F9"/>
    <w:rsid w:val="00DC58B3"/>
    <w:rsid w:val="00DC5D4F"/>
    <w:rsid w:val="00DC6314"/>
    <w:rsid w:val="00DC64C6"/>
    <w:rsid w:val="00DC6A0E"/>
    <w:rsid w:val="00DC7498"/>
    <w:rsid w:val="00DC7562"/>
    <w:rsid w:val="00DC763E"/>
    <w:rsid w:val="00DD01BA"/>
    <w:rsid w:val="00DD0382"/>
    <w:rsid w:val="00DD08E6"/>
    <w:rsid w:val="00DD0F1A"/>
    <w:rsid w:val="00DD2034"/>
    <w:rsid w:val="00DD2548"/>
    <w:rsid w:val="00DD399F"/>
    <w:rsid w:val="00DD39BD"/>
    <w:rsid w:val="00DD3E08"/>
    <w:rsid w:val="00DD5045"/>
    <w:rsid w:val="00DD572F"/>
    <w:rsid w:val="00DD57CC"/>
    <w:rsid w:val="00DD6437"/>
    <w:rsid w:val="00DD65A5"/>
    <w:rsid w:val="00DD6BBF"/>
    <w:rsid w:val="00DD7B72"/>
    <w:rsid w:val="00DE03EB"/>
    <w:rsid w:val="00DE7017"/>
    <w:rsid w:val="00DE7A27"/>
    <w:rsid w:val="00DF19D3"/>
    <w:rsid w:val="00DF1C5B"/>
    <w:rsid w:val="00DF4DBC"/>
    <w:rsid w:val="00DF5327"/>
    <w:rsid w:val="00DF59CB"/>
    <w:rsid w:val="00DF699D"/>
    <w:rsid w:val="00DF7696"/>
    <w:rsid w:val="00DF7F46"/>
    <w:rsid w:val="00E0038E"/>
    <w:rsid w:val="00E00EC4"/>
    <w:rsid w:val="00E00FE3"/>
    <w:rsid w:val="00E017F4"/>
    <w:rsid w:val="00E034A3"/>
    <w:rsid w:val="00E03B94"/>
    <w:rsid w:val="00E0430E"/>
    <w:rsid w:val="00E043AC"/>
    <w:rsid w:val="00E04915"/>
    <w:rsid w:val="00E05E77"/>
    <w:rsid w:val="00E0610F"/>
    <w:rsid w:val="00E07E56"/>
    <w:rsid w:val="00E07EDA"/>
    <w:rsid w:val="00E07FF7"/>
    <w:rsid w:val="00E10596"/>
    <w:rsid w:val="00E1262C"/>
    <w:rsid w:val="00E13818"/>
    <w:rsid w:val="00E159E9"/>
    <w:rsid w:val="00E161CA"/>
    <w:rsid w:val="00E17797"/>
    <w:rsid w:val="00E2056A"/>
    <w:rsid w:val="00E21CC2"/>
    <w:rsid w:val="00E21F9A"/>
    <w:rsid w:val="00E22727"/>
    <w:rsid w:val="00E22A91"/>
    <w:rsid w:val="00E25CF1"/>
    <w:rsid w:val="00E26329"/>
    <w:rsid w:val="00E269B5"/>
    <w:rsid w:val="00E30CFD"/>
    <w:rsid w:val="00E31041"/>
    <w:rsid w:val="00E3213B"/>
    <w:rsid w:val="00E32173"/>
    <w:rsid w:val="00E32B1B"/>
    <w:rsid w:val="00E33162"/>
    <w:rsid w:val="00E337E1"/>
    <w:rsid w:val="00E33CFB"/>
    <w:rsid w:val="00E343CA"/>
    <w:rsid w:val="00E35A0B"/>
    <w:rsid w:val="00E361C0"/>
    <w:rsid w:val="00E36565"/>
    <w:rsid w:val="00E366F6"/>
    <w:rsid w:val="00E37228"/>
    <w:rsid w:val="00E403E7"/>
    <w:rsid w:val="00E40486"/>
    <w:rsid w:val="00E42C21"/>
    <w:rsid w:val="00E43279"/>
    <w:rsid w:val="00E44A12"/>
    <w:rsid w:val="00E4531E"/>
    <w:rsid w:val="00E457F9"/>
    <w:rsid w:val="00E51253"/>
    <w:rsid w:val="00E5175C"/>
    <w:rsid w:val="00E51FDA"/>
    <w:rsid w:val="00E522BA"/>
    <w:rsid w:val="00E53477"/>
    <w:rsid w:val="00E5368B"/>
    <w:rsid w:val="00E538AF"/>
    <w:rsid w:val="00E5438F"/>
    <w:rsid w:val="00E56AB6"/>
    <w:rsid w:val="00E5733A"/>
    <w:rsid w:val="00E61460"/>
    <w:rsid w:val="00E617A2"/>
    <w:rsid w:val="00E61E4A"/>
    <w:rsid w:val="00E62395"/>
    <w:rsid w:val="00E62F9D"/>
    <w:rsid w:val="00E63074"/>
    <w:rsid w:val="00E636B1"/>
    <w:rsid w:val="00E64AEE"/>
    <w:rsid w:val="00E67173"/>
    <w:rsid w:val="00E6768E"/>
    <w:rsid w:val="00E71831"/>
    <w:rsid w:val="00E72749"/>
    <w:rsid w:val="00E72FDB"/>
    <w:rsid w:val="00E73523"/>
    <w:rsid w:val="00E73C86"/>
    <w:rsid w:val="00E741E8"/>
    <w:rsid w:val="00E74B46"/>
    <w:rsid w:val="00E80E81"/>
    <w:rsid w:val="00E81A86"/>
    <w:rsid w:val="00E82535"/>
    <w:rsid w:val="00E83260"/>
    <w:rsid w:val="00E83413"/>
    <w:rsid w:val="00E8390D"/>
    <w:rsid w:val="00E839BE"/>
    <w:rsid w:val="00E85D39"/>
    <w:rsid w:val="00E86740"/>
    <w:rsid w:val="00E86EC7"/>
    <w:rsid w:val="00E86FE2"/>
    <w:rsid w:val="00E87672"/>
    <w:rsid w:val="00E90355"/>
    <w:rsid w:val="00E91C12"/>
    <w:rsid w:val="00E9297A"/>
    <w:rsid w:val="00E9479E"/>
    <w:rsid w:val="00E94AEB"/>
    <w:rsid w:val="00E94CD1"/>
    <w:rsid w:val="00E954C8"/>
    <w:rsid w:val="00E95A60"/>
    <w:rsid w:val="00E964A2"/>
    <w:rsid w:val="00E97C11"/>
    <w:rsid w:val="00E97D58"/>
    <w:rsid w:val="00EA006C"/>
    <w:rsid w:val="00EA0BF8"/>
    <w:rsid w:val="00EA17C1"/>
    <w:rsid w:val="00EA25C3"/>
    <w:rsid w:val="00EA25EF"/>
    <w:rsid w:val="00EA2895"/>
    <w:rsid w:val="00EA2F09"/>
    <w:rsid w:val="00EA2FA6"/>
    <w:rsid w:val="00EA32A5"/>
    <w:rsid w:val="00EA3628"/>
    <w:rsid w:val="00EA38FA"/>
    <w:rsid w:val="00EA3DD6"/>
    <w:rsid w:val="00EA6BB2"/>
    <w:rsid w:val="00EA6D9E"/>
    <w:rsid w:val="00EA71AB"/>
    <w:rsid w:val="00EB0AB7"/>
    <w:rsid w:val="00EB1FD6"/>
    <w:rsid w:val="00EB2A51"/>
    <w:rsid w:val="00EB2F88"/>
    <w:rsid w:val="00EB38FD"/>
    <w:rsid w:val="00EB3BAA"/>
    <w:rsid w:val="00EB3E98"/>
    <w:rsid w:val="00EB4F28"/>
    <w:rsid w:val="00EB58AA"/>
    <w:rsid w:val="00EC082D"/>
    <w:rsid w:val="00EC14E5"/>
    <w:rsid w:val="00EC1D73"/>
    <w:rsid w:val="00EC28F0"/>
    <w:rsid w:val="00EC359B"/>
    <w:rsid w:val="00EC4510"/>
    <w:rsid w:val="00EC60F1"/>
    <w:rsid w:val="00ED1398"/>
    <w:rsid w:val="00ED1C92"/>
    <w:rsid w:val="00ED2D2C"/>
    <w:rsid w:val="00ED2F00"/>
    <w:rsid w:val="00ED353D"/>
    <w:rsid w:val="00ED37B3"/>
    <w:rsid w:val="00ED4247"/>
    <w:rsid w:val="00ED4473"/>
    <w:rsid w:val="00ED5F86"/>
    <w:rsid w:val="00ED62E2"/>
    <w:rsid w:val="00ED63D8"/>
    <w:rsid w:val="00EE0588"/>
    <w:rsid w:val="00EE0B2C"/>
    <w:rsid w:val="00EE2733"/>
    <w:rsid w:val="00EE2DC8"/>
    <w:rsid w:val="00EE32C6"/>
    <w:rsid w:val="00EE3376"/>
    <w:rsid w:val="00EE34B2"/>
    <w:rsid w:val="00EE34C8"/>
    <w:rsid w:val="00EE4274"/>
    <w:rsid w:val="00EE579A"/>
    <w:rsid w:val="00EE5989"/>
    <w:rsid w:val="00EE70CE"/>
    <w:rsid w:val="00EF00DA"/>
    <w:rsid w:val="00EF05B5"/>
    <w:rsid w:val="00EF0ACF"/>
    <w:rsid w:val="00EF0CD0"/>
    <w:rsid w:val="00EF0DD1"/>
    <w:rsid w:val="00EF40E0"/>
    <w:rsid w:val="00EF4B7D"/>
    <w:rsid w:val="00EF4EBB"/>
    <w:rsid w:val="00EF5826"/>
    <w:rsid w:val="00EF5FFB"/>
    <w:rsid w:val="00F00134"/>
    <w:rsid w:val="00F01EEA"/>
    <w:rsid w:val="00F027CC"/>
    <w:rsid w:val="00F02B8D"/>
    <w:rsid w:val="00F043DF"/>
    <w:rsid w:val="00F04AD5"/>
    <w:rsid w:val="00F05A92"/>
    <w:rsid w:val="00F0615E"/>
    <w:rsid w:val="00F06329"/>
    <w:rsid w:val="00F06BCA"/>
    <w:rsid w:val="00F1260D"/>
    <w:rsid w:val="00F12BC6"/>
    <w:rsid w:val="00F13849"/>
    <w:rsid w:val="00F13B95"/>
    <w:rsid w:val="00F14433"/>
    <w:rsid w:val="00F1600F"/>
    <w:rsid w:val="00F170E4"/>
    <w:rsid w:val="00F178AE"/>
    <w:rsid w:val="00F17B76"/>
    <w:rsid w:val="00F22CB7"/>
    <w:rsid w:val="00F247CB"/>
    <w:rsid w:val="00F258B2"/>
    <w:rsid w:val="00F25DE5"/>
    <w:rsid w:val="00F26AFA"/>
    <w:rsid w:val="00F26E85"/>
    <w:rsid w:val="00F3074D"/>
    <w:rsid w:val="00F3123D"/>
    <w:rsid w:val="00F31397"/>
    <w:rsid w:val="00F317EC"/>
    <w:rsid w:val="00F3223B"/>
    <w:rsid w:val="00F323EC"/>
    <w:rsid w:val="00F32EEF"/>
    <w:rsid w:val="00F32FF5"/>
    <w:rsid w:val="00F338B8"/>
    <w:rsid w:val="00F33B91"/>
    <w:rsid w:val="00F3604F"/>
    <w:rsid w:val="00F36F89"/>
    <w:rsid w:val="00F376AF"/>
    <w:rsid w:val="00F40D22"/>
    <w:rsid w:val="00F41299"/>
    <w:rsid w:val="00F415D4"/>
    <w:rsid w:val="00F41969"/>
    <w:rsid w:val="00F419B4"/>
    <w:rsid w:val="00F41CED"/>
    <w:rsid w:val="00F41DDC"/>
    <w:rsid w:val="00F4486E"/>
    <w:rsid w:val="00F45B29"/>
    <w:rsid w:val="00F46AF5"/>
    <w:rsid w:val="00F47864"/>
    <w:rsid w:val="00F47C42"/>
    <w:rsid w:val="00F52244"/>
    <w:rsid w:val="00F52CD4"/>
    <w:rsid w:val="00F52DB5"/>
    <w:rsid w:val="00F54926"/>
    <w:rsid w:val="00F5514A"/>
    <w:rsid w:val="00F553FA"/>
    <w:rsid w:val="00F55668"/>
    <w:rsid w:val="00F55AF0"/>
    <w:rsid w:val="00F565D0"/>
    <w:rsid w:val="00F57E9B"/>
    <w:rsid w:val="00F60C8A"/>
    <w:rsid w:val="00F60E25"/>
    <w:rsid w:val="00F60EDD"/>
    <w:rsid w:val="00F611A9"/>
    <w:rsid w:val="00F61C82"/>
    <w:rsid w:val="00F62869"/>
    <w:rsid w:val="00F62CD2"/>
    <w:rsid w:val="00F6341D"/>
    <w:rsid w:val="00F639B5"/>
    <w:rsid w:val="00F63EC8"/>
    <w:rsid w:val="00F640A8"/>
    <w:rsid w:val="00F64D26"/>
    <w:rsid w:val="00F6525E"/>
    <w:rsid w:val="00F653DA"/>
    <w:rsid w:val="00F6583C"/>
    <w:rsid w:val="00F66F87"/>
    <w:rsid w:val="00F700D1"/>
    <w:rsid w:val="00F7093C"/>
    <w:rsid w:val="00F71210"/>
    <w:rsid w:val="00F71596"/>
    <w:rsid w:val="00F71D71"/>
    <w:rsid w:val="00F723DA"/>
    <w:rsid w:val="00F72BD6"/>
    <w:rsid w:val="00F72C05"/>
    <w:rsid w:val="00F72D15"/>
    <w:rsid w:val="00F73252"/>
    <w:rsid w:val="00F73394"/>
    <w:rsid w:val="00F73CB5"/>
    <w:rsid w:val="00F73FBA"/>
    <w:rsid w:val="00F747BB"/>
    <w:rsid w:val="00F763F7"/>
    <w:rsid w:val="00F76B4F"/>
    <w:rsid w:val="00F77F85"/>
    <w:rsid w:val="00F802CB"/>
    <w:rsid w:val="00F80C4A"/>
    <w:rsid w:val="00F810AD"/>
    <w:rsid w:val="00F81541"/>
    <w:rsid w:val="00F815D7"/>
    <w:rsid w:val="00F83242"/>
    <w:rsid w:val="00F8463A"/>
    <w:rsid w:val="00F85426"/>
    <w:rsid w:val="00F87F1D"/>
    <w:rsid w:val="00F91B47"/>
    <w:rsid w:val="00F91E1C"/>
    <w:rsid w:val="00F929EF"/>
    <w:rsid w:val="00F959DE"/>
    <w:rsid w:val="00F95A50"/>
    <w:rsid w:val="00F96802"/>
    <w:rsid w:val="00F96F2D"/>
    <w:rsid w:val="00F96F81"/>
    <w:rsid w:val="00F97674"/>
    <w:rsid w:val="00F9792D"/>
    <w:rsid w:val="00FA02A3"/>
    <w:rsid w:val="00FA133D"/>
    <w:rsid w:val="00FA139E"/>
    <w:rsid w:val="00FA145C"/>
    <w:rsid w:val="00FA2867"/>
    <w:rsid w:val="00FA2E15"/>
    <w:rsid w:val="00FA405E"/>
    <w:rsid w:val="00FA407D"/>
    <w:rsid w:val="00FA5B09"/>
    <w:rsid w:val="00FA68DB"/>
    <w:rsid w:val="00FA69EF"/>
    <w:rsid w:val="00FA7450"/>
    <w:rsid w:val="00FA774A"/>
    <w:rsid w:val="00FA7B58"/>
    <w:rsid w:val="00FB022F"/>
    <w:rsid w:val="00FB07BE"/>
    <w:rsid w:val="00FB1419"/>
    <w:rsid w:val="00FB30B2"/>
    <w:rsid w:val="00FB3D71"/>
    <w:rsid w:val="00FB53F1"/>
    <w:rsid w:val="00FB6431"/>
    <w:rsid w:val="00FB743B"/>
    <w:rsid w:val="00FC0629"/>
    <w:rsid w:val="00FC1EA1"/>
    <w:rsid w:val="00FC2705"/>
    <w:rsid w:val="00FC2C55"/>
    <w:rsid w:val="00FC3088"/>
    <w:rsid w:val="00FC44B0"/>
    <w:rsid w:val="00FC4CA0"/>
    <w:rsid w:val="00FC53CB"/>
    <w:rsid w:val="00FC53D2"/>
    <w:rsid w:val="00FC586C"/>
    <w:rsid w:val="00FC5FB5"/>
    <w:rsid w:val="00FC7331"/>
    <w:rsid w:val="00FC7677"/>
    <w:rsid w:val="00FD0B7A"/>
    <w:rsid w:val="00FD0DB7"/>
    <w:rsid w:val="00FD1495"/>
    <w:rsid w:val="00FD2132"/>
    <w:rsid w:val="00FD2774"/>
    <w:rsid w:val="00FD29FF"/>
    <w:rsid w:val="00FD2E2E"/>
    <w:rsid w:val="00FD2F28"/>
    <w:rsid w:val="00FD3274"/>
    <w:rsid w:val="00FD3DF5"/>
    <w:rsid w:val="00FD435B"/>
    <w:rsid w:val="00FD47E8"/>
    <w:rsid w:val="00FE01C5"/>
    <w:rsid w:val="00FE07EA"/>
    <w:rsid w:val="00FE26BE"/>
    <w:rsid w:val="00FE2ED9"/>
    <w:rsid w:val="00FE315C"/>
    <w:rsid w:val="00FE33E6"/>
    <w:rsid w:val="00FE3DD6"/>
    <w:rsid w:val="00FE49AA"/>
    <w:rsid w:val="00FE4B15"/>
    <w:rsid w:val="00FE4F52"/>
    <w:rsid w:val="00FE5B59"/>
    <w:rsid w:val="00FE72A0"/>
    <w:rsid w:val="00FF01FF"/>
    <w:rsid w:val="00FF06C9"/>
    <w:rsid w:val="00FF1CA3"/>
    <w:rsid w:val="00FF22D0"/>
    <w:rsid w:val="00FF238C"/>
    <w:rsid w:val="00FF4127"/>
    <w:rsid w:val="00FF589D"/>
    <w:rsid w:val="00FF60AB"/>
    <w:rsid w:val="00FF625D"/>
    <w:rsid w:val="00FF72F9"/>
    <w:rsid w:val="00FF7E15"/>
    <w:rsid w:val="00FF7F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C9F3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qFormat="1"/>
    <w:lsdException w:name="index 2" w:semiHidden="1" w:uiPriority="0"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qFormat="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0" w:qFormat="1"/>
    <w:lsdException w:name="Document Map" w:semiHidden="1" w:uiPriority="0"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iPriority="0" w:unhideWhenUsed="1"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591B1D"/>
    <w:pPr>
      <w:widowControl w:val="0"/>
      <w:spacing w:line="360" w:lineRule="auto"/>
      <w:ind w:firstLine="420"/>
      <w:jc w:val="both"/>
    </w:pPr>
    <w:rPr>
      <w:rFonts w:eastAsia="宋体"/>
      <w:sz w:val="24"/>
    </w:rPr>
  </w:style>
  <w:style w:type="paragraph" w:styleId="1">
    <w:name w:val="heading 1"/>
    <w:basedOn w:val="a0"/>
    <w:next w:val="a0"/>
    <w:link w:val="10"/>
    <w:qFormat/>
    <w:rsid w:val="00AE6D4E"/>
    <w:pPr>
      <w:keepNext/>
      <w:keepLines/>
      <w:spacing w:before="340" w:after="330" w:line="578" w:lineRule="auto"/>
      <w:outlineLvl w:val="0"/>
    </w:pPr>
    <w:rPr>
      <w:b/>
      <w:bCs/>
      <w:kern w:val="44"/>
      <w:sz w:val="44"/>
      <w:szCs w:val="44"/>
    </w:rPr>
  </w:style>
  <w:style w:type="paragraph" w:styleId="2">
    <w:name w:val="heading 2"/>
    <w:basedOn w:val="a0"/>
    <w:next w:val="a0"/>
    <w:link w:val="20"/>
    <w:unhideWhenUsed/>
    <w:qFormat/>
    <w:rsid w:val="00AE6D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aliases w:val="h3,H3,level_3,PIM 3,Level 3 Head,Heading 3 - old,sect1.2.3,sect1.2.31,sect1.2.32,sect1.2.311,sect1.2.33,sect1.2.312,1.1.1 Heading 3,Bold Head,bh,ISO2,l3,CT,3,E3,heading 3,l3+toc 3,Sub-section Title,Heading Three,heading 3 + Indent: Left 0.25 i"/>
    <w:basedOn w:val="a0"/>
    <w:next w:val="a0"/>
    <w:link w:val="31"/>
    <w:unhideWhenUsed/>
    <w:qFormat/>
    <w:rsid w:val="00AE6D4E"/>
    <w:pPr>
      <w:keepNext/>
      <w:keepLines/>
      <w:spacing w:before="260" w:after="260" w:line="416" w:lineRule="auto"/>
      <w:outlineLvl w:val="2"/>
    </w:pPr>
    <w:rPr>
      <w:b/>
      <w:bCs/>
      <w:sz w:val="32"/>
      <w:szCs w:val="32"/>
    </w:rPr>
  </w:style>
  <w:style w:type="paragraph" w:styleId="4">
    <w:name w:val="heading 4"/>
    <w:basedOn w:val="a0"/>
    <w:next w:val="a0"/>
    <w:link w:val="40"/>
    <w:unhideWhenUsed/>
    <w:qFormat/>
    <w:rsid w:val="00AE6D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0"/>
    <w:next w:val="a0"/>
    <w:link w:val="51"/>
    <w:unhideWhenUsed/>
    <w:qFormat/>
    <w:rsid w:val="00235394"/>
    <w:pPr>
      <w:keepNext/>
      <w:keepLines/>
      <w:spacing w:before="280" w:after="290" w:line="376" w:lineRule="auto"/>
      <w:outlineLvl w:val="4"/>
    </w:pPr>
    <w:rPr>
      <w:b/>
      <w:bCs/>
      <w:sz w:val="28"/>
      <w:szCs w:val="28"/>
    </w:rPr>
  </w:style>
  <w:style w:type="paragraph" w:styleId="6">
    <w:name w:val="heading 6"/>
    <w:basedOn w:val="a0"/>
    <w:next w:val="a0"/>
    <w:link w:val="60"/>
    <w:unhideWhenUsed/>
    <w:qFormat/>
    <w:rsid w:val="00A74308"/>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0"/>
    <w:unhideWhenUsed/>
    <w:qFormat/>
    <w:rsid w:val="00A74308"/>
    <w:pPr>
      <w:keepNext/>
      <w:keepLines/>
      <w:spacing w:before="240" w:after="64" w:line="320" w:lineRule="auto"/>
      <w:outlineLvl w:val="6"/>
    </w:pPr>
    <w:rPr>
      <w:b/>
      <w:bCs/>
      <w:szCs w:val="24"/>
    </w:rPr>
  </w:style>
  <w:style w:type="paragraph" w:styleId="8">
    <w:name w:val="heading 8"/>
    <w:basedOn w:val="a0"/>
    <w:next w:val="a0"/>
    <w:link w:val="80"/>
    <w:unhideWhenUsed/>
    <w:qFormat/>
    <w:rsid w:val="00A74308"/>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qFormat/>
    <w:rsid w:val="00FC4CA0"/>
    <w:pPr>
      <w:keepNext/>
      <w:keepLines/>
      <w:widowControl/>
      <w:tabs>
        <w:tab w:val="left" w:pos="0"/>
      </w:tabs>
      <w:overflowPunct w:val="0"/>
      <w:autoSpaceDE w:val="0"/>
      <w:autoSpaceDN w:val="0"/>
      <w:adjustRightInd w:val="0"/>
      <w:spacing w:before="240" w:after="64" w:line="320" w:lineRule="auto"/>
      <w:jc w:val="left"/>
      <w:textAlignment w:val="baseline"/>
      <w:outlineLvl w:val="8"/>
    </w:pPr>
    <w:rPr>
      <w:rFonts w:ascii="Arial" w:eastAsia="黑体" w:hAnsi="Arial" w:cs="Times New Roman"/>
      <w:kern w:val="0"/>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qFormat/>
    <w:rsid w:val="00AE6D4E"/>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字符"/>
    <w:basedOn w:val="a1"/>
    <w:link w:val="a4"/>
    <w:qFormat/>
    <w:rsid w:val="00AE6D4E"/>
    <w:rPr>
      <w:rFonts w:asciiTheme="majorHAnsi" w:eastAsiaTheme="majorEastAsia" w:hAnsiTheme="majorHAnsi" w:cstheme="majorBidi"/>
      <w:b/>
      <w:bCs/>
      <w:sz w:val="32"/>
      <w:szCs w:val="32"/>
    </w:rPr>
  </w:style>
  <w:style w:type="paragraph" w:customStyle="1" w:styleId="MMTitle">
    <w:name w:val="MM Title"/>
    <w:basedOn w:val="a4"/>
    <w:link w:val="MMTitle0"/>
    <w:qFormat/>
    <w:rsid w:val="00AE6D4E"/>
  </w:style>
  <w:style w:type="character" w:customStyle="1" w:styleId="MMTitle0">
    <w:name w:val="MM Title 字符"/>
    <w:basedOn w:val="a5"/>
    <w:link w:val="MMTitle"/>
    <w:qFormat/>
    <w:rsid w:val="00AE6D4E"/>
    <w:rPr>
      <w:rFonts w:asciiTheme="majorHAnsi" w:eastAsiaTheme="majorEastAsia" w:hAnsiTheme="majorHAnsi" w:cstheme="majorBidi"/>
      <w:b/>
      <w:bCs/>
      <w:sz w:val="32"/>
      <w:szCs w:val="32"/>
    </w:rPr>
  </w:style>
  <w:style w:type="character" w:customStyle="1" w:styleId="10">
    <w:name w:val="标题 1字符"/>
    <w:basedOn w:val="a1"/>
    <w:link w:val="1"/>
    <w:qFormat/>
    <w:rsid w:val="00AE6D4E"/>
    <w:rPr>
      <w:b/>
      <w:bCs/>
      <w:kern w:val="44"/>
      <w:sz w:val="44"/>
      <w:szCs w:val="44"/>
    </w:rPr>
  </w:style>
  <w:style w:type="paragraph" w:customStyle="1" w:styleId="MMTopic1">
    <w:name w:val="MM Topic 1"/>
    <w:basedOn w:val="1"/>
    <w:link w:val="MMTopic10"/>
    <w:qFormat/>
    <w:rsid w:val="00AE6D4E"/>
    <w:pPr>
      <w:numPr>
        <w:numId w:val="1"/>
      </w:numPr>
    </w:pPr>
  </w:style>
  <w:style w:type="character" w:customStyle="1" w:styleId="MMTopic10">
    <w:name w:val="MM Topic 1 字符"/>
    <w:basedOn w:val="10"/>
    <w:link w:val="MMTopic1"/>
    <w:qFormat/>
    <w:rsid w:val="00AE6D4E"/>
    <w:rPr>
      <w:rFonts w:eastAsia="宋体"/>
      <w:b/>
      <w:bCs/>
      <w:kern w:val="44"/>
      <w:sz w:val="44"/>
      <w:szCs w:val="44"/>
    </w:rPr>
  </w:style>
  <w:style w:type="character" w:customStyle="1" w:styleId="20">
    <w:name w:val="标题 2字符"/>
    <w:basedOn w:val="a1"/>
    <w:link w:val="2"/>
    <w:uiPriority w:val="9"/>
    <w:qFormat/>
    <w:rsid w:val="00AE6D4E"/>
    <w:rPr>
      <w:rFonts w:asciiTheme="majorHAnsi" w:eastAsiaTheme="majorEastAsia" w:hAnsiTheme="majorHAnsi" w:cstheme="majorBidi"/>
      <w:b/>
      <w:bCs/>
      <w:sz w:val="32"/>
      <w:szCs w:val="32"/>
    </w:rPr>
  </w:style>
  <w:style w:type="paragraph" w:customStyle="1" w:styleId="MMTopic2">
    <w:name w:val="MM Topic 2"/>
    <w:basedOn w:val="2"/>
    <w:link w:val="MMTopic20"/>
    <w:qFormat/>
    <w:rsid w:val="00AE6D4E"/>
    <w:pPr>
      <w:numPr>
        <w:ilvl w:val="1"/>
        <w:numId w:val="1"/>
      </w:numPr>
    </w:pPr>
  </w:style>
  <w:style w:type="character" w:customStyle="1" w:styleId="MMTopic20">
    <w:name w:val="MM Topic 2 字符"/>
    <w:basedOn w:val="20"/>
    <w:link w:val="MMTopic2"/>
    <w:qFormat/>
    <w:rsid w:val="00AE6D4E"/>
    <w:rPr>
      <w:rFonts w:asciiTheme="majorHAnsi" w:eastAsiaTheme="majorEastAsia" w:hAnsiTheme="majorHAnsi" w:cstheme="majorBidi"/>
      <w:b/>
      <w:bCs/>
      <w:sz w:val="32"/>
      <w:szCs w:val="32"/>
    </w:rPr>
  </w:style>
  <w:style w:type="character" w:customStyle="1" w:styleId="31">
    <w:name w:val="标题 3字符"/>
    <w:aliases w:val="h3字符,H3字符,level_3字符,PIM 3字符,Level 3 Head字符,Heading 3 - old字符,sect1.2.3字符,sect1.2.31字符,sect1.2.32字符,sect1.2.311字符,sect1.2.33字符,sect1.2.312字符,1.1.1 Heading 3字符,Bold Head字符,bh字符,ISO2字符,l3字符,CT字符,3字符,E3字符,heading 3字符,l3+toc 3字符,Sub-section Title字符"/>
    <w:basedOn w:val="a1"/>
    <w:link w:val="30"/>
    <w:qFormat/>
    <w:rsid w:val="00AE6D4E"/>
    <w:rPr>
      <w:b/>
      <w:bCs/>
      <w:sz w:val="32"/>
      <w:szCs w:val="32"/>
    </w:rPr>
  </w:style>
  <w:style w:type="paragraph" w:customStyle="1" w:styleId="MMTopic3">
    <w:name w:val="MM Topic 3"/>
    <w:basedOn w:val="30"/>
    <w:link w:val="MMTopic30"/>
    <w:qFormat/>
    <w:rsid w:val="00AE6D4E"/>
    <w:pPr>
      <w:numPr>
        <w:ilvl w:val="2"/>
        <w:numId w:val="1"/>
      </w:numPr>
    </w:pPr>
  </w:style>
  <w:style w:type="character" w:customStyle="1" w:styleId="MMTopic30">
    <w:name w:val="MM Topic 3 字符"/>
    <w:basedOn w:val="31"/>
    <w:link w:val="MMTopic3"/>
    <w:qFormat/>
    <w:rsid w:val="00AE6D4E"/>
    <w:rPr>
      <w:rFonts w:eastAsia="宋体"/>
      <w:b/>
      <w:bCs/>
      <w:sz w:val="32"/>
      <w:szCs w:val="32"/>
    </w:rPr>
  </w:style>
  <w:style w:type="character" w:customStyle="1" w:styleId="40">
    <w:name w:val="标题 4字符"/>
    <w:basedOn w:val="a1"/>
    <w:link w:val="4"/>
    <w:qFormat/>
    <w:rsid w:val="00AE6D4E"/>
    <w:rPr>
      <w:rFonts w:asciiTheme="majorHAnsi" w:eastAsiaTheme="majorEastAsia" w:hAnsiTheme="majorHAnsi" w:cstheme="majorBidi"/>
      <w:b/>
      <w:bCs/>
      <w:sz w:val="28"/>
      <w:szCs w:val="28"/>
    </w:rPr>
  </w:style>
  <w:style w:type="paragraph" w:customStyle="1" w:styleId="MMTopic4">
    <w:name w:val="MM Topic 4"/>
    <w:basedOn w:val="4"/>
    <w:link w:val="MMTopic40"/>
    <w:qFormat/>
    <w:rsid w:val="00AE6D4E"/>
  </w:style>
  <w:style w:type="character" w:customStyle="1" w:styleId="MMTopic40">
    <w:name w:val="MM Topic 4 字符"/>
    <w:basedOn w:val="40"/>
    <w:link w:val="MMTopic4"/>
    <w:qFormat/>
    <w:rsid w:val="00AE6D4E"/>
    <w:rPr>
      <w:rFonts w:asciiTheme="majorHAnsi" w:eastAsiaTheme="majorEastAsia" w:hAnsiTheme="majorHAnsi" w:cstheme="majorBidi"/>
      <w:b/>
      <w:bCs/>
      <w:sz w:val="28"/>
      <w:szCs w:val="28"/>
    </w:rPr>
  </w:style>
  <w:style w:type="paragraph" w:styleId="a6">
    <w:name w:val="header"/>
    <w:basedOn w:val="a0"/>
    <w:link w:val="a7"/>
    <w:unhideWhenUsed/>
    <w:qFormat/>
    <w:rsid w:val="00C119AD"/>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1"/>
    <w:link w:val="a6"/>
    <w:qFormat/>
    <w:rsid w:val="00C119AD"/>
    <w:rPr>
      <w:sz w:val="18"/>
      <w:szCs w:val="18"/>
    </w:rPr>
  </w:style>
  <w:style w:type="paragraph" w:styleId="a8">
    <w:name w:val="footer"/>
    <w:basedOn w:val="a0"/>
    <w:link w:val="a9"/>
    <w:uiPriority w:val="99"/>
    <w:unhideWhenUsed/>
    <w:qFormat/>
    <w:rsid w:val="00C119AD"/>
    <w:pPr>
      <w:tabs>
        <w:tab w:val="center" w:pos="4153"/>
        <w:tab w:val="right" w:pos="8306"/>
      </w:tabs>
      <w:snapToGrid w:val="0"/>
      <w:jc w:val="left"/>
    </w:pPr>
    <w:rPr>
      <w:sz w:val="18"/>
      <w:szCs w:val="18"/>
    </w:rPr>
  </w:style>
  <w:style w:type="character" w:customStyle="1" w:styleId="a9">
    <w:name w:val="页脚字符"/>
    <w:basedOn w:val="a1"/>
    <w:link w:val="a8"/>
    <w:uiPriority w:val="99"/>
    <w:qFormat/>
    <w:rsid w:val="00C119AD"/>
    <w:rPr>
      <w:sz w:val="18"/>
      <w:szCs w:val="18"/>
    </w:rPr>
  </w:style>
  <w:style w:type="paragraph" w:customStyle="1" w:styleId="aa">
    <w:name w:val="章标题"/>
    <w:next w:val="a0"/>
    <w:qFormat/>
    <w:rsid w:val="0011146F"/>
    <w:pPr>
      <w:spacing w:beforeLines="50"/>
      <w:jc w:val="both"/>
      <w:outlineLvl w:val="1"/>
    </w:pPr>
    <w:rPr>
      <w:rFonts w:ascii="黑体" w:eastAsia="黑体" w:hAnsi="Times New Roman" w:cs="Times New Roman"/>
      <w:kern w:val="0"/>
      <w:szCs w:val="20"/>
    </w:rPr>
  </w:style>
  <w:style w:type="paragraph" w:styleId="ab">
    <w:name w:val="List Paragraph"/>
    <w:basedOn w:val="a0"/>
    <w:uiPriority w:val="34"/>
    <w:qFormat/>
    <w:rsid w:val="00D1077F"/>
    <w:pPr>
      <w:ind w:firstLineChars="200" w:firstLine="200"/>
    </w:pPr>
  </w:style>
  <w:style w:type="paragraph" w:styleId="ac">
    <w:name w:val="TOC Heading"/>
    <w:basedOn w:val="1"/>
    <w:next w:val="a0"/>
    <w:uiPriority w:val="39"/>
    <w:unhideWhenUsed/>
    <w:qFormat/>
    <w:rsid w:val="008B788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0"/>
    <w:next w:val="a0"/>
    <w:autoRedefine/>
    <w:uiPriority w:val="39"/>
    <w:unhideWhenUsed/>
    <w:qFormat/>
    <w:rsid w:val="008B7883"/>
  </w:style>
  <w:style w:type="paragraph" w:styleId="21">
    <w:name w:val="toc 2"/>
    <w:basedOn w:val="a0"/>
    <w:next w:val="a0"/>
    <w:autoRedefine/>
    <w:uiPriority w:val="39"/>
    <w:unhideWhenUsed/>
    <w:qFormat/>
    <w:rsid w:val="008B7883"/>
    <w:pPr>
      <w:ind w:leftChars="200" w:left="420"/>
    </w:pPr>
  </w:style>
  <w:style w:type="paragraph" w:styleId="32">
    <w:name w:val="toc 3"/>
    <w:basedOn w:val="a0"/>
    <w:next w:val="a0"/>
    <w:autoRedefine/>
    <w:uiPriority w:val="39"/>
    <w:unhideWhenUsed/>
    <w:qFormat/>
    <w:rsid w:val="008B7883"/>
    <w:pPr>
      <w:ind w:leftChars="400" w:left="840"/>
    </w:pPr>
  </w:style>
  <w:style w:type="character" w:styleId="ad">
    <w:name w:val="Hyperlink"/>
    <w:basedOn w:val="a1"/>
    <w:uiPriority w:val="99"/>
    <w:unhideWhenUsed/>
    <w:qFormat/>
    <w:rsid w:val="008B7883"/>
    <w:rPr>
      <w:color w:val="0563C1" w:themeColor="hyperlink"/>
      <w:u w:val="single"/>
    </w:rPr>
  </w:style>
  <w:style w:type="character" w:customStyle="1" w:styleId="51">
    <w:name w:val="标题 5字符"/>
    <w:basedOn w:val="a1"/>
    <w:link w:val="50"/>
    <w:qFormat/>
    <w:rsid w:val="00235394"/>
    <w:rPr>
      <w:b/>
      <w:bCs/>
      <w:sz w:val="28"/>
      <w:szCs w:val="28"/>
    </w:rPr>
  </w:style>
  <w:style w:type="character" w:customStyle="1" w:styleId="60">
    <w:name w:val="标题 6字符"/>
    <w:basedOn w:val="a1"/>
    <w:link w:val="6"/>
    <w:qFormat/>
    <w:rsid w:val="00A74308"/>
    <w:rPr>
      <w:rFonts w:asciiTheme="majorHAnsi" w:eastAsiaTheme="majorEastAsia" w:hAnsiTheme="majorHAnsi" w:cstheme="majorBidi"/>
      <w:b/>
      <w:bCs/>
      <w:sz w:val="24"/>
      <w:szCs w:val="24"/>
    </w:rPr>
  </w:style>
  <w:style w:type="character" w:customStyle="1" w:styleId="70">
    <w:name w:val="标题 7字符"/>
    <w:basedOn w:val="a1"/>
    <w:link w:val="7"/>
    <w:uiPriority w:val="9"/>
    <w:qFormat/>
    <w:rsid w:val="00A74308"/>
    <w:rPr>
      <w:b/>
      <w:bCs/>
      <w:sz w:val="24"/>
      <w:szCs w:val="24"/>
    </w:rPr>
  </w:style>
  <w:style w:type="character" w:customStyle="1" w:styleId="80">
    <w:name w:val="标题 8字符"/>
    <w:basedOn w:val="a1"/>
    <w:link w:val="8"/>
    <w:qFormat/>
    <w:rsid w:val="00A74308"/>
    <w:rPr>
      <w:rFonts w:asciiTheme="majorHAnsi" w:eastAsiaTheme="majorEastAsia" w:hAnsiTheme="majorHAnsi" w:cstheme="majorBidi"/>
      <w:sz w:val="24"/>
      <w:szCs w:val="24"/>
    </w:rPr>
  </w:style>
  <w:style w:type="paragraph" w:customStyle="1" w:styleId="QB0">
    <w:name w:val="QB正文"/>
    <w:basedOn w:val="a0"/>
    <w:link w:val="QBChar"/>
    <w:qFormat/>
    <w:rsid w:val="004E5C60"/>
    <w:pPr>
      <w:widowControl/>
      <w:autoSpaceDE w:val="0"/>
      <w:autoSpaceDN w:val="0"/>
      <w:ind w:firstLineChars="200" w:firstLine="200"/>
    </w:pPr>
    <w:rPr>
      <w:rFonts w:ascii="宋体" w:hAnsi="Times New Roman" w:cs="Times New Roman"/>
      <w:noProof/>
      <w:kern w:val="0"/>
      <w:szCs w:val="20"/>
    </w:rPr>
  </w:style>
  <w:style w:type="character" w:customStyle="1" w:styleId="QBChar">
    <w:name w:val="QB正文 Char"/>
    <w:link w:val="QB0"/>
    <w:qFormat/>
    <w:rsid w:val="004E5C60"/>
    <w:rPr>
      <w:rFonts w:ascii="宋体" w:eastAsia="宋体" w:hAnsi="Times New Roman" w:cs="Times New Roman"/>
      <w:noProof/>
      <w:kern w:val="0"/>
      <w:szCs w:val="20"/>
    </w:rPr>
  </w:style>
  <w:style w:type="paragraph" w:customStyle="1" w:styleId="QB7">
    <w:name w:val="QB表"/>
    <w:basedOn w:val="QB0"/>
    <w:next w:val="QB0"/>
    <w:link w:val="QBCharChar"/>
    <w:qFormat/>
    <w:rsid w:val="004E5C60"/>
    <w:pPr>
      <w:ind w:firstLineChars="0" w:firstLine="0"/>
      <w:jc w:val="center"/>
    </w:pPr>
  </w:style>
  <w:style w:type="character" w:customStyle="1" w:styleId="QBCharChar">
    <w:name w:val="QB表 Char Char"/>
    <w:link w:val="QB7"/>
    <w:qFormat/>
    <w:rsid w:val="004E5C60"/>
    <w:rPr>
      <w:rFonts w:ascii="宋体" w:eastAsia="宋体" w:hAnsi="Times New Roman" w:cs="Times New Roman"/>
      <w:noProof/>
      <w:kern w:val="0"/>
      <w:szCs w:val="20"/>
    </w:rPr>
  </w:style>
  <w:style w:type="paragraph" w:customStyle="1" w:styleId="ae">
    <w:name w:val="文档正文"/>
    <w:basedOn w:val="a0"/>
    <w:link w:val="Char"/>
    <w:qFormat/>
    <w:rsid w:val="00484500"/>
    <w:pPr>
      <w:adjustRightInd w:val="0"/>
      <w:spacing w:line="440" w:lineRule="exact"/>
      <w:ind w:firstLineChars="200" w:firstLine="567"/>
      <w:textAlignment w:val="baseline"/>
    </w:pPr>
    <w:rPr>
      <w:rFonts w:ascii="Arial Narrow" w:hAnsi="Arial Narrow" w:cs="Times New Roman"/>
      <w:kern w:val="0"/>
      <w:szCs w:val="20"/>
    </w:rPr>
  </w:style>
  <w:style w:type="character" w:customStyle="1" w:styleId="Char">
    <w:name w:val="文档正文 Char"/>
    <w:link w:val="ae"/>
    <w:qFormat/>
    <w:rsid w:val="00484500"/>
    <w:rPr>
      <w:rFonts w:ascii="Arial Narrow" w:eastAsia="宋体" w:hAnsi="Arial Narrow" w:cs="Times New Roman"/>
      <w:kern w:val="0"/>
      <w:szCs w:val="20"/>
    </w:rPr>
  </w:style>
  <w:style w:type="table" w:styleId="af">
    <w:name w:val="Table Grid"/>
    <w:basedOn w:val="a2"/>
    <w:uiPriority w:val="39"/>
    <w:qFormat/>
    <w:rsid w:val="007A2B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Balloon Text"/>
    <w:basedOn w:val="a0"/>
    <w:link w:val="af1"/>
    <w:unhideWhenUsed/>
    <w:qFormat/>
    <w:rsid w:val="00E64AEE"/>
    <w:rPr>
      <w:sz w:val="18"/>
      <w:szCs w:val="18"/>
    </w:rPr>
  </w:style>
  <w:style w:type="character" w:customStyle="1" w:styleId="af1">
    <w:name w:val="批注框文本字符"/>
    <w:basedOn w:val="a1"/>
    <w:link w:val="af0"/>
    <w:semiHidden/>
    <w:qFormat/>
    <w:rsid w:val="00E64AEE"/>
    <w:rPr>
      <w:sz w:val="18"/>
      <w:szCs w:val="18"/>
    </w:rPr>
  </w:style>
  <w:style w:type="paragraph" w:styleId="af2">
    <w:name w:val="Normal Indent"/>
    <w:aliases w:val="正文（首行缩进两字）,表正文,正文非缩进,正文不缩进,标题4,特点,ALT+Z,水上软件,段1,Indent 1,四号,正文缩进陈木华,正文缩进1,正文缩进 Char,Alt+X2,中文正文,正文（首行缩进两字） Char Char,Alt+X,mr正文缩进,正文缩进（首行缩进两字）,表正文1,正文非缩进1,Alt+X1,mr正文缩进1,特点1,段11,正文不缩进1,正文缩进 Char1,正文缩进（首行缩进两字）1,正文（首行缩进两字）1,Indent 11,表正文2,缩进"/>
    <w:basedOn w:val="a0"/>
    <w:link w:val="af3"/>
    <w:qFormat/>
    <w:rsid w:val="007B7C74"/>
    <w:pPr>
      <w:ind w:firstLineChars="200" w:firstLine="200"/>
    </w:pPr>
    <w:rPr>
      <w:rFonts w:ascii="Times New Roman" w:hAnsi="Times New Roman" w:cs="Times New Roman"/>
      <w:kern w:val="0"/>
      <w:szCs w:val="20"/>
    </w:rPr>
  </w:style>
  <w:style w:type="character" w:customStyle="1" w:styleId="af3">
    <w:name w:val="正文缩进字符"/>
    <w:aliases w:val="正文（首行缩进两字）字符,表正文字符,正文非缩进字符,正文不缩进字符,标题4字符,特点字符,ALT+Z字符,水上软件字符,段1字符,Indent 1字符,四号字符,正文缩进陈木华字符,正文缩进1字符,正文缩进 Char字符,Alt+X2字符,中文正文字符,正文（首行缩进两字） Char Char字符,Alt+X字符,mr正文缩进字符,正文缩进（首行缩进两字）字符,表正文1字符,正文非缩进1字符,Alt+X1字符,mr正文缩进1字符,特点1字符,段11字符,正文不缩进1字符,表正文2字符"/>
    <w:link w:val="af2"/>
    <w:qFormat/>
    <w:rsid w:val="007B7C74"/>
    <w:rPr>
      <w:rFonts w:ascii="Times New Roman" w:eastAsia="宋体" w:hAnsi="Times New Roman" w:cs="Times New Roman"/>
      <w:kern w:val="0"/>
      <w:sz w:val="24"/>
      <w:szCs w:val="20"/>
    </w:rPr>
  </w:style>
  <w:style w:type="paragraph" w:styleId="af4">
    <w:name w:val="Revision"/>
    <w:hidden/>
    <w:uiPriority w:val="99"/>
    <w:semiHidden/>
    <w:rsid w:val="007442B5"/>
  </w:style>
  <w:style w:type="paragraph" w:styleId="af5">
    <w:name w:val="Document Map"/>
    <w:basedOn w:val="a0"/>
    <w:link w:val="af6"/>
    <w:unhideWhenUsed/>
    <w:qFormat/>
    <w:rsid w:val="007442B5"/>
    <w:rPr>
      <w:rFonts w:ascii="宋体"/>
      <w:szCs w:val="24"/>
    </w:rPr>
  </w:style>
  <w:style w:type="character" w:customStyle="1" w:styleId="af6">
    <w:name w:val="文档结构图字符"/>
    <w:basedOn w:val="a1"/>
    <w:link w:val="af5"/>
    <w:semiHidden/>
    <w:qFormat/>
    <w:rsid w:val="007442B5"/>
    <w:rPr>
      <w:rFonts w:ascii="宋体" w:eastAsia="宋体"/>
      <w:sz w:val="24"/>
      <w:szCs w:val="24"/>
    </w:rPr>
  </w:style>
  <w:style w:type="character" w:customStyle="1" w:styleId="12">
    <w:name w:val="批注框文本字符1"/>
    <w:basedOn w:val="a1"/>
    <w:uiPriority w:val="99"/>
    <w:semiHidden/>
    <w:qFormat/>
    <w:rsid w:val="0046034F"/>
    <w:rPr>
      <w:rFonts w:ascii="宋体" w:eastAsia="宋体"/>
      <w:sz w:val="18"/>
      <w:szCs w:val="18"/>
    </w:rPr>
  </w:style>
  <w:style w:type="character" w:styleId="af7">
    <w:name w:val="FollowedHyperlink"/>
    <w:basedOn w:val="a1"/>
    <w:uiPriority w:val="99"/>
    <w:unhideWhenUsed/>
    <w:qFormat/>
    <w:rsid w:val="0046034F"/>
    <w:rPr>
      <w:color w:val="954F72" w:themeColor="followedHyperlink"/>
      <w:u w:val="single"/>
    </w:rPr>
  </w:style>
  <w:style w:type="character" w:customStyle="1" w:styleId="90">
    <w:name w:val="标题 9字符"/>
    <w:basedOn w:val="a1"/>
    <w:link w:val="9"/>
    <w:qFormat/>
    <w:rsid w:val="00FC4CA0"/>
    <w:rPr>
      <w:rFonts w:ascii="Arial" w:eastAsia="黑体" w:hAnsi="Arial" w:cs="Times New Roman"/>
      <w:kern w:val="0"/>
      <w:sz w:val="24"/>
      <w:szCs w:val="21"/>
    </w:rPr>
  </w:style>
  <w:style w:type="paragraph" w:customStyle="1" w:styleId="af8">
    <w:name w:val="规范正文"/>
    <w:basedOn w:val="a0"/>
    <w:link w:val="Char0"/>
    <w:qFormat/>
    <w:rsid w:val="00FC4CA0"/>
    <w:pPr>
      <w:ind w:firstLineChars="200" w:firstLine="200"/>
    </w:pPr>
    <w:rPr>
      <w:rFonts w:ascii="宋体" w:hAnsi="宋体" w:cs="Times New Roman"/>
      <w:kern w:val="0"/>
      <w:sz w:val="20"/>
      <w:szCs w:val="20"/>
    </w:rPr>
  </w:style>
  <w:style w:type="character" w:customStyle="1" w:styleId="Char0">
    <w:name w:val="规范正文 Char"/>
    <w:link w:val="af8"/>
    <w:qFormat/>
    <w:rsid w:val="00FC4CA0"/>
    <w:rPr>
      <w:rFonts w:ascii="宋体" w:eastAsia="宋体" w:hAnsi="宋体" w:cs="Times New Roman"/>
      <w:kern w:val="0"/>
      <w:sz w:val="20"/>
      <w:szCs w:val="20"/>
    </w:rPr>
  </w:style>
  <w:style w:type="paragraph" w:customStyle="1" w:styleId="QB1">
    <w:name w:val="QB标题1"/>
    <w:basedOn w:val="1"/>
    <w:autoRedefine/>
    <w:qFormat/>
    <w:rsid w:val="00FC4CA0"/>
    <w:pPr>
      <w:numPr>
        <w:numId w:val="4"/>
      </w:numPr>
      <w:ind w:right="240"/>
    </w:pPr>
    <w:rPr>
      <w:rFonts w:ascii="黑体" w:eastAsia="黑体" w:hAnsi="Times New Roman" w:cs="Times New Roman"/>
      <w:b w:val="0"/>
      <w:sz w:val="21"/>
      <w:szCs w:val="21"/>
    </w:rPr>
  </w:style>
  <w:style w:type="paragraph" w:customStyle="1" w:styleId="QB2">
    <w:name w:val="QB标题2"/>
    <w:basedOn w:val="2"/>
    <w:autoRedefine/>
    <w:qFormat/>
    <w:rsid w:val="00FC4CA0"/>
    <w:pPr>
      <w:numPr>
        <w:ilvl w:val="1"/>
        <w:numId w:val="4"/>
      </w:numPr>
      <w:tabs>
        <w:tab w:val="left" w:pos="567"/>
      </w:tabs>
    </w:pPr>
    <w:rPr>
      <w:rFonts w:ascii="黑体" w:eastAsia="黑体" w:hAnsi="宋体" w:cs="Times New Roman"/>
      <w:b w:val="0"/>
      <w:sz w:val="21"/>
      <w:szCs w:val="21"/>
    </w:rPr>
  </w:style>
  <w:style w:type="paragraph" w:customStyle="1" w:styleId="QB3">
    <w:name w:val="QB标题3"/>
    <w:basedOn w:val="QB2"/>
    <w:autoRedefine/>
    <w:qFormat/>
    <w:rsid w:val="00FC4CA0"/>
    <w:pPr>
      <w:numPr>
        <w:ilvl w:val="2"/>
      </w:numPr>
      <w:spacing w:line="415" w:lineRule="auto"/>
      <w:ind w:right="240"/>
      <w:outlineLvl w:val="2"/>
    </w:pPr>
  </w:style>
  <w:style w:type="paragraph" w:customStyle="1" w:styleId="QB4">
    <w:name w:val="QB标题4"/>
    <w:basedOn w:val="QB3"/>
    <w:autoRedefine/>
    <w:qFormat/>
    <w:rsid w:val="00FC4CA0"/>
    <w:pPr>
      <w:numPr>
        <w:ilvl w:val="3"/>
      </w:numPr>
      <w:ind w:right="238"/>
      <w:outlineLvl w:val="3"/>
    </w:pPr>
  </w:style>
  <w:style w:type="paragraph" w:customStyle="1" w:styleId="QB5">
    <w:name w:val="QB标题5"/>
    <w:basedOn w:val="QB4"/>
    <w:autoRedefine/>
    <w:qFormat/>
    <w:rsid w:val="00FC4CA0"/>
    <w:pPr>
      <w:numPr>
        <w:ilvl w:val="4"/>
      </w:numPr>
      <w:outlineLvl w:val="4"/>
    </w:pPr>
  </w:style>
  <w:style w:type="paragraph" w:customStyle="1" w:styleId="QB6">
    <w:name w:val="QB标题6"/>
    <w:basedOn w:val="QB5"/>
    <w:qFormat/>
    <w:rsid w:val="00FC4CA0"/>
    <w:pPr>
      <w:numPr>
        <w:ilvl w:val="5"/>
      </w:numPr>
      <w:outlineLvl w:val="5"/>
    </w:pPr>
  </w:style>
  <w:style w:type="paragraph" w:customStyle="1" w:styleId="QB8">
    <w:name w:val="QB表内文字"/>
    <w:basedOn w:val="a0"/>
    <w:link w:val="QBChar0"/>
    <w:qFormat/>
    <w:rsid w:val="00FC4CA0"/>
    <w:pPr>
      <w:autoSpaceDE w:val="0"/>
      <w:autoSpaceDN w:val="0"/>
    </w:pPr>
    <w:rPr>
      <w:rFonts w:ascii="宋体" w:hAnsi="Times New Roman" w:cs="Times New Roman"/>
      <w:noProof/>
      <w:kern w:val="0"/>
      <w:sz w:val="20"/>
      <w:szCs w:val="20"/>
    </w:rPr>
  </w:style>
  <w:style w:type="paragraph" w:customStyle="1" w:styleId="CharCharCharChar1CharCharCharCharCharChar">
    <w:name w:val="Char Char Char Char1 Char Char Char Char Char Char"/>
    <w:basedOn w:val="a0"/>
    <w:qFormat/>
    <w:rsid w:val="00FC4CA0"/>
    <w:rPr>
      <w:rFonts w:ascii="Tahoma" w:hAnsi="Tahoma" w:cs="Times New Roman"/>
      <w:szCs w:val="20"/>
    </w:rPr>
  </w:style>
  <w:style w:type="character" w:customStyle="1" w:styleId="QBChar0">
    <w:name w:val="QB表内文字 Char"/>
    <w:link w:val="QB8"/>
    <w:qFormat/>
    <w:rsid w:val="00FC4CA0"/>
    <w:rPr>
      <w:rFonts w:ascii="宋体" w:eastAsia="宋体" w:hAnsi="Times New Roman" w:cs="Times New Roman"/>
      <w:noProof/>
      <w:kern w:val="0"/>
      <w:sz w:val="20"/>
      <w:szCs w:val="20"/>
    </w:rPr>
  </w:style>
  <w:style w:type="paragraph" w:styleId="af9">
    <w:name w:val="annotation text"/>
    <w:basedOn w:val="a0"/>
    <w:link w:val="afa"/>
    <w:uiPriority w:val="99"/>
    <w:unhideWhenUsed/>
    <w:qFormat/>
    <w:rsid w:val="00FC4CA0"/>
    <w:pPr>
      <w:jc w:val="left"/>
    </w:pPr>
  </w:style>
  <w:style w:type="character" w:customStyle="1" w:styleId="afa">
    <w:name w:val="批注文字字符"/>
    <w:basedOn w:val="a1"/>
    <w:link w:val="af9"/>
    <w:uiPriority w:val="99"/>
    <w:qFormat/>
    <w:rsid w:val="00FC4CA0"/>
  </w:style>
  <w:style w:type="paragraph" w:styleId="afb">
    <w:name w:val="annotation subject"/>
    <w:basedOn w:val="af9"/>
    <w:next w:val="af9"/>
    <w:link w:val="afc"/>
    <w:semiHidden/>
    <w:qFormat/>
    <w:rsid w:val="00FC4CA0"/>
    <w:pPr>
      <w:autoSpaceDE w:val="0"/>
      <w:autoSpaceDN w:val="0"/>
      <w:adjustRightInd w:val="0"/>
      <w:textAlignment w:val="baseline"/>
    </w:pPr>
    <w:rPr>
      <w:rFonts w:ascii="Times New Roman" w:hAnsi="Times New Roman" w:cs="Times New Roman"/>
      <w:b/>
      <w:bCs/>
      <w:kern w:val="0"/>
      <w:szCs w:val="20"/>
    </w:rPr>
  </w:style>
  <w:style w:type="character" w:customStyle="1" w:styleId="afc">
    <w:name w:val="批注主题字符"/>
    <w:basedOn w:val="afa"/>
    <w:link w:val="afb"/>
    <w:semiHidden/>
    <w:qFormat/>
    <w:rsid w:val="00FC4CA0"/>
    <w:rPr>
      <w:rFonts w:ascii="Times New Roman" w:eastAsia="宋体" w:hAnsi="Times New Roman" w:cs="Times New Roman"/>
      <w:b/>
      <w:bCs/>
      <w:kern w:val="0"/>
      <w:sz w:val="24"/>
      <w:szCs w:val="20"/>
    </w:rPr>
  </w:style>
  <w:style w:type="paragraph" w:styleId="71">
    <w:name w:val="toc 7"/>
    <w:basedOn w:val="a0"/>
    <w:next w:val="a0"/>
    <w:uiPriority w:val="39"/>
    <w:qFormat/>
    <w:rsid w:val="00FC4CA0"/>
    <w:pPr>
      <w:ind w:left="1260"/>
      <w:jc w:val="left"/>
    </w:pPr>
    <w:rPr>
      <w:rFonts w:ascii="宋体" w:hAnsi="宋体" w:cs="Times New Roman"/>
      <w:szCs w:val="21"/>
    </w:rPr>
  </w:style>
  <w:style w:type="paragraph" w:styleId="afd">
    <w:name w:val="Body Text"/>
    <w:basedOn w:val="a0"/>
    <w:link w:val="afe"/>
    <w:unhideWhenUsed/>
    <w:qFormat/>
    <w:rsid w:val="00FC4CA0"/>
    <w:pPr>
      <w:spacing w:after="120"/>
    </w:pPr>
  </w:style>
  <w:style w:type="character" w:customStyle="1" w:styleId="afe">
    <w:name w:val="正文文本字符"/>
    <w:basedOn w:val="a1"/>
    <w:link w:val="afd"/>
    <w:qFormat/>
    <w:rsid w:val="00FC4CA0"/>
  </w:style>
  <w:style w:type="paragraph" w:styleId="aff">
    <w:name w:val="Body Text First Indent"/>
    <w:basedOn w:val="afd"/>
    <w:link w:val="aff0"/>
    <w:qFormat/>
    <w:rsid w:val="00FC4CA0"/>
    <w:pPr>
      <w:autoSpaceDE w:val="0"/>
      <w:autoSpaceDN w:val="0"/>
      <w:adjustRightInd w:val="0"/>
      <w:ind w:firstLineChars="100" w:firstLine="100"/>
      <w:textAlignment w:val="baseline"/>
    </w:pPr>
    <w:rPr>
      <w:rFonts w:ascii="Times New Roman" w:hAnsi="Times New Roman" w:cs="Times New Roman"/>
      <w:kern w:val="0"/>
      <w:szCs w:val="20"/>
    </w:rPr>
  </w:style>
  <w:style w:type="character" w:customStyle="1" w:styleId="Char1">
    <w:name w:val="正文首行缩进 Char"/>
    <w:basedOn w:val="afe"/>
    <w:qFormat/>
    <w:rsid w:val="00FC4CA0"/>
  </w:style>
  <w:style w:type="paragraph" w:styleId="aff1">
    <w:name w:val="caption"/>
    <w:basedOn w:val="a0"/>
    <w:next w:val="a0"/>
    <w:qFormat/>
    <w:rsid w:val="00FC4CA0"/>
    <w:pPr>
      <w:autoSpaceDE w:val="0"/>
      <w:autoSpaceDN w:val="0"/>
      <w:adjustRightInd w:val="0"/>
      <w:textAlignment w:val="baseline"/>
    </w:pPr>
    <w:rPr>
      <w:rFonts w:ascii="Arial" w:eastAsia="黑体" w:hAnsi="Arial" w:cs="Arial"/>
      <w:kern w:val="0"/>
      <w:sz w:val="20"/>
      <w:szCs w:val="20"/>
    </w:rPr>
  </w:style>
  <w:style w:type="paragraph" w:styleId="aff2">
    <w:name w:val="toa heading"/>
    <w:basedOn w:val="a0"/>
    <w:next w:val="a0"/>
    <w:qFormat/>
    <w:rsid w:val="00FC4CA0"/>
    <w:pPr>
      <w:widowControl/>
      <w:spacing w:before="240" w:after="120" w:line="288" w:lineRule="auto"/>
      <w:jc w:val="left"/>
    </w:pPr>
    <w:rPr>
      <w:rFonts w:ascii="Arial" w:hAnsi="Arial" w:cs="Arial"/>
      <w:b/>
      <w:bCs/>
      <w:kern w:val="0"/>
      <w:szCs w:val="24"/>
    </w:rPr>
  </w:style>
  <w:style w:type="paragraph" w:styleId="aff3">
    <w:name w:val="Body Text Indent"/>
    <w:basedOn w:val="a0"/>
    <w:link w:val="aff4"/>
    <w:qFormat/>
    <w:rsid w:val="00FC4CA0"/>
    <w:pPr>
      <w:spacing w:after="120"/>
      <w:ind w:leftChars="200" w:left="420"/>
    </w:pPr>
    <w:rPr>
      <w:rFonts w:ascii="Times New Roman" w:hAnsi="Times New Roman" w:cs="Times New Roman"/>
      <w:szCs w:val="24"/>
    </w:rPr>
  </w:style>
  <w:style w:type="character" w:customStyle="1" w:styleId="aff4">
    <w:name w:val="正文文本缩进字符"/>
    <w:basedOn w:val="a1"/>
    <w:link w:val="aff3"/>
    <w:qFormat/>
    <w:rsid w:val="00FC4CA0"/>
    <w:rPr>
      <w:rFonts w:ascii="Times New Roman" w:eastAsia="宋体" w:hAnsi="Times New Roman" w:cs="Times New Roman"/>
      <w:szCs w:val="24"/>
    </w:rPr>
  </w:style>
  <w:style w:type="paragraph" w:styleId="52">
    <w:name w:val="toc 5"/>
    <w:basedOn w:val="a0"/>
    <w:next w:val="a0"/>
    <w:uiPriority w:val="39"/>
    <w:qFormat/>
    <w:rsid w:val="00FC4CA0"/>
    <w:pPr>
      <w:ind w:left="840"/>
      <w:jc w:val="left"/>
    </w:pPr>
    <w:rPr>
      <w:rFonts w:ascii="宋体" w:hAnsi="宋体" w:cs="Times New Roman"/>
      <w:szCs w:val="21"/>
    </w:rPr>
  </w:style>
  <w:style w:type="paragraph" w:styleId="aff5">
    <w:name w:val="Plain Text"/>
    <w:basedOn w:val="a0"/>
    <w:link w:val="aff6"/>
    <w:uiPriority w:val="99"/>
    <w:unhideWhenUsed/>
    <w:qFormat/>
    <w:rsid w:val="00FC4CA0"/>
    <w:pPr>
      <w:jc w:val="left"/>
    </w:pPr>
    <w:rPr>
      <w:rFonts w:ascii="Calibri" w:hAnsi="Courier New" w:cs="Courier New"/>
      <w:szCs w:val="21"/>
    </w:rPr>
  </w:style>
  <w:style w:type="character" w:customStyle="1" w:styleId="aff6">
    <w:name w:val="纯文本字符"/>
    <w:basedOn w:val="a1"/>
    <w:link w:val="aff5"/>
    <w:uiPriority w:val="99"/>
    <w:qFormat/>
    <w:rsid w:val="00FC4CA0"/>
    <w:rPr>
      <w:rFonts w:ascii="Calibri" w:eastAsia="宋体" w:hAnsi="Courier New" w:cs="Courier New"/>
      <w:szCs w:val="21"/>
    </w:rPr>
  </w:style>
  <w:style w:type="paragraph" w:styleId="5">
    <w:name w:val="List Bullet 5"/>
    <w:basedOn w:val="a0"/>
    <w:semiHidden/>
    <w:qFormat/>
    <w:rsid w:val="00FC4CA0"/>
    <w:pPr>
      <w:numPr>
        <w:numId w:val="5"/>
      </w:numPr>
    </w:pPr>
    <w:rPr>
      <w:rFonts w:ascii="Times New Roman" w:hAnsi="Times New Roman" w:cs="Times New Roman"/>
      <w:szCs w:val="20"/>
    </w:rPr>
  </w:style>
  <w:style w:type="paragraph" w:styleId="81">
    <w:name w:val="toc 8"/>
    <w:basedOn w:val="a0"/>
    <w:next w:val="a0"/>
    <w:uiPriority w:val="39"/>
    <w:unhideWhenUsed/>
    <w:qFormat/>
    <w:rsid w:val="00FC4CA0"/>
    <w:pPr>
      <w:ind w:leftChars="1400" w:left="2940"/>
    </w:pPr>
    <w:rPr>
      <w:rFonts w:ascii="Calibri" w:hAnsi="Calibri" w:cs="Times New Roman"/>
    </w:rPr>
  </w:style>
  <w:style w:type="paragraph" w:styleId="aff7">
    <w:name w:val="Date"/>
    <w:basedOn w:val="a0"/>
    <w:next w:val="a0"/>
    <w:link w:val="aff8"/>
    <w:qFormat/>
    <w:rsid w:val="00FC4CA0"/>
    <w:pPr>
      <w:ind w:leftChars="2500" w:left="100"/>
    </w:pPr>
    <w:rPr>
      <w:rFonts w:ascii="宋体" w:hAnsi="宋体" w:cs="Times New Roman"/>
      <w:szCs w:val="24"/>
    </w:rPr>
  </w:style>
  <w:style w:type="character" w:customStyle="1" w:styleId="aff8">
    <w:name w:val="日期字符"/>
    <w:basedOn w:val="a1"/>
    <w:link w:val="aff7"/>
    <w:qFormat/>
    <w:rsid w:val="00FC4CA0"/>
    <w:rPr>
      <w:rFonts w:ascii="宋体" w:eastAsia="宋体" w:hAnsi="宋体" w:cs="Times New Roman"/>
      <w:szCs w:val="24"/>
    </w:rPr>
  </w:style>
  <w:style w:type="paragraph" w:styleId="41">
    <w:name w:val="toc 4"/>
    <w:basedOn w:val="a0"/>
    <w:next w:val="a0"/>
    <w:uiPriority w:val="39"/>
    <w:qFormat/>
    <w:rsid w:val="00FC4CA0"/>
    <w:pPr>
      <w:ind w:left="630"/>
      <w:jc w:val="left"/>
    </w:pPr>
    <w:rPr>
      <w:rFonts w:ascii="宋体" w:hAnsi="宋体" w:cs="Times New Roman"/>
      <w:szCs w:val="21"/>
    </w:rPr>
  </w:style>
  <w:style w:type="paragraph" w:styleId="aff9">
    <w:name w:val="Subtitle"/>
    <w:basedOn w:val="a0"/>
    <w:next w:val="a0"/>
    <w:link w:val="affa"/>
    <w:uiPriority w:val="11"/>
    <w:qFormat/>
    <w:rsid w:val="00FC4CA0"/>
    <w:pPr>
      <w:autoSpaceDE w:val="0"/>
      <w:autoSpaceDN w:val="0"/>
      <w:adjustRightInd w:val="0"/>
      <w:spacing w:before="240" w:after="60" w:line="312" w:lineRule="auto"/>
      <w:jc w:val="center"/>
      <w:textAlignment w:val="baseline"/>
      <w:outlineLvl w:val="1"/>
    </w:pPr>
    <w:rPr>
      <w:rFonts w:asciiTheme="majorHAnsi" w:hAnsiTheme="majorHAnsi" w:cstheme="majorBidi"/>
      <w:b/>
      <w:bCs/>
      <w:kern w:val="28"/>
      <w:sz w:val="32"/>
      <w:szCs w:val="32"/>
    </w:rPr>
  </w:style>
  <w:style w:type="character" w:customStyle="1" w:styleId="affa">
    <w:name w:val="副标题字符"/>
    <w:basedOn w:val="a1"/>
    <w:link w:val="aff9"/>
    <w:uiPriority w:val="11"/>
    <w:qFormat/>
    <w:rsid w:val="00FC4CA0"/>
    <w:rPr>
      <w:rFonts w:asciiTheme="majorHAnsi" w:eastAsia="宋体" w:hAnsiTheme="majorHAnsi" w:cstheme="majorBidi"/>
      <w:b/>
      <w:bCs/>
      <w:kern w:val="28"/>
      <w:sz w:val="32"/>
      <w:szCs w:val="32"/>
    </w:rPr>
  </w:style>
  <w:style w:type="paragraph" w:styleId="affb">
    <w:name w:val="footnote text"/>
    <w:basedOn w:val="a0"/>
    <w:link w:val="affc"/>
    <w:qFormat/>
    <w:rsid w:val="00FC4CA0"/>
    <w:pPr>
      <w:autoSpaceDE w:val="0"/>
      <w:autoSpaceDN w:val="0"/>
      <w:adjustRightInd w:val="0"/>
      <w:snapToGrid w:val="0"/>
      <w:jc w:val="left"/>
      <w:textAlignment w:val="baseline"/>
    </w:pPr>
    <w:rPr>
      <w:rFonts w:ascii="Times New Roman" w:hAnsi="Times New Roman" w:cs="Times New Roman"/>
      <w:kern w:val="0"/>
      <w:sz w:val="18"/>
      <w:szCs w:val="18"/>
    </w:rPr>
  </w:style>
  <w:style w:type="character" w:customStyle="1" w:styleId="affc">
    <w:name w:val="脚注文本字符"/>
    <w:basedOn w:val="a1"/>
    <w:link w:val="affb"/>
    <w:qFormat/>
    <w:rsid w:val="00FC4CA0"/>
    <w:rPr>
      <w:rFonts w:ascii="Times New Roman" w:eastAsia="宋体" w:hAnsi="Times New Roman" w:cs="Times New Roman"/>
      <w:kern w:val="0"/>
      <w:sz w:val="18"/>
      <w:szCs w:val="18"/>
    </w:rPr>
  </w:style>
  <w:style w:type="paragraph" w:styleId="61">
    <w:name w:val="toc 6"/>
    <w:basedOn w:val="a0"/>
    <w:next w:val="a0"/>
    <w:uiPriority w:val="39"/>
    <w:qFormat/>
    <w:rsid w:val="00FC4CA0"/>
    <w:pPr>
      <w:ind w:left="1050"/>
      <w:jc w:val="left"/>
    </w:pPr>
    <w:rPr>
      <w:rFonts w:ascii="宋体" w:hAnsi="宋体" w:cs="Times New Roman"/>
      <w:szCs w:val="21"/>
    </w:rPr>
  </w:style>
  <w:style w:type="paragraph" w:styleId="91">
    <w:name w:val="toc 9"/>
    <w:basedOn w:val="a0"/>
    <w:next w:val="a0"/>
    <w:uiPriority w:val="39"/>
    <w:unhideWhenUsed/>
    <w:qFormat/>
    <w:rsid w:val="00FC4CA0"/>
    <w:pPr>
      <w:ind w:leftChars="1600" w:left="3360"/>
    </w:pPr>
    <w:rPr>
      <w:rFonts w:ascii="Calibri" w:hAnsi="Calibri" w:cs="Times New Roman"/>
    </w:rPr>
  </w:style>
  <w:style w:type="paragraph" w:styleId="22">
    <w:name w:val="Body Text 2"/>
    <w:basedOn w:val="a0"/>
    <w:link w:val="23"/>
    <w:qFormat/>
    <w:rsid w:val="00FC4CA0"/>
    <w:pPr>
      <w:autoSpaceDE w:val="0"/>
      <w:autoSpaceDN w:val="0"/>
      <w:adjustRightInd w:val="0"/>
      <w:spacing w:after="120" w:line="480" w:lineRule="auto"/>
      <w:textAlignment w:val="baseline"/>
    </w:pPr>
    <w:rPr>
      <w:rFonts w:ascii="Times New Roman" w:hAnsi="Times New Roman" w:cs="Times New Roman"/>
      <w:kern w:val="0"/>
      <w:szCs w:val="20"/>
    </w:rPr>
  </w:style>
  <w:style w:type="character" w:customStyle="1" w:styleId="23">
    <w:name w:val="正文文本 2字符"/>
    <w:basedOn w:val="a1"/>
    <w:link w:val="22"/>
    <w:qFormat/>
    <w:rsid w:val="00FC4CA0"/>
    <w:rPr>
      <w:rFonts w:ascii="Times New Roman" w:eastAsia="宋体" w:hAnsi="Times New Roman" w:cs="Times New Roman"/>
      <w:kern w:val="0"/>
      <w:sz w:val="24"/>
      <w:szCs w:val="20"/>
    </w:rPr>
  </w:style>
  <w:style w:type="paragraph" w:styleId="HTML">
    <w:name w:val="HTML Preformatted"/>
    <w:basedOn w:val="a0"/>
    <w:link w:val="HTML0"/>
    <w:uiPriority w:val="99"/>
    <w:qFormat/>
    <w:rsid w:val="00FC4C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Cs w:val="24"/>
    </w:rPr>
  </w:style>
  <w:style w:type="character" w:customStyle="1" w:styleId="HTML0">
    <w:name w:val="HTML 预设格式字符"/>
    <w:basedOn w:val="a1"/>
    <w:link w:val="HTML"/>
    <w:uiPriority w:val="99"/>
    <w:qFormat/>
    <w:rsid w:val="00FC4CA0"/>
    <w:rPr>
      <w:rFonts w:ascii="宋体" w:eastAsia="宋体" w:hAnsi="宋体" w:cs="Times New Roman"/>
      <w:kern w:val="0"/>
      <w:sz w:val="24"/>
      <w:szCs w:val="24"/>
    </w:rPr>
  </w:style>
  <w:style w:type="paragraph" w:styleId="affd">
    <w:name w:val="Normal (Web)"/>
    <w:basedOn w:val="a0"/>
    <w:uiPriority w:val="99"/>
    <w:unhideWhenUsed/>
    <w:qFormat/>
    <w:rsid w:val="00FC4CA0"/>
    <w:pPr>
      <w:widowControl/>
      <w:spacing w:before="100" w:beforeAutospacing="1" w:after="100" w:afterAutospacing="1"/>
      <w:jc w:val="left"/>
    </w:pPr>
    <w:rPr>
      <w:rFonts w:ascii="宋体" w:hAnsi="宋体" w:cs="宋体"/>
      <w:kern w:val="0"/>
      <w:szCs w:val="24"/>
    </w:rPr>
  </w:style>
  <w:style w:type="paragraph" w:styleId="13">
    <w:name w:val="index 1"/>
    <w:basedOn w:val="a0"/>
    <w:next w:val="a0"/>
    <w:semiHidden/>
    <w:qFormat/>
    <w:rsid w:val="00FC4CA0"/>
    <w:pPr>
      <w:keepLines/>
      <w:widowControl/>
      <w:overflowPunct w:val="0"/>
      <w:autoSpaceDE w:val="0"/>
      <w:autoSpaceDN w:val="0"/>
      <w:adjustRightInd w:val="0"/>
      <w:jc w:val="left"/>
      <w:textAlignment w:val="baseline"/>
    </w:pPr>
    <w:rPr>
      <w:rFonts w:ascii="宋体" w:hAnsi="宋体" w:cs="Times New Roman"/>
      <w:kern w:val="0"/>
      <w:sz w:val="20"/>
      <w:szCs w:val="20"/>
      <w:lang w:val="en-GB" w:eastAsia="en-US"/>
    </w:rPr>
  </w:style>
  <w:style w:type="paragraph" w:styleId="24">
    <w:name w:val="index 2"/>
    <w:basedOn w:val="13"/>
    <w:next w:val="a0"/>
    <w:semiHidden/>
    <w:qFormat/>
    <w:rsid w:val="00FC4CA0"/>
    <w:pPr>
      <w:ind w:left="284"/>
    </w:pPr>
  </w:style>
  <w:style w:type="character" w:styleId="affe">
    <w:name w:val="Strong"/>
    <w:qFormat/>
    <w:rsid w:val="00FC4CA0"/>
    <w:rPr>
      <w:b/>
      <w:bCs/>
    </w:rPr>
  </w:style>
  <w:style w:type="character" w:styleId="afff">
    <w:name w:val="page number"/>
    <w:basedOn w:val="a1"/>
    <w:qFormat/>
    <w:rsid w:val="00FC4CA0"/>
  </w:style>
  <w:style w:type="character" w:styleId="afff0">
    <w:name w:val="Emphasis"/>
    <w:qFormat/>
    <w:rsid w:val="00FC4CA0"/>
    <w:rPr>
      <w:i/>
      <w:iCs/>
    </w:rPr>
  </w:style>
  <w:style w:type="character" w:styleId="afff1">
    <w:name w:val="annotation reference"/>
    <w:uiPriority w:val="99"/>
    <w:qFormat/>
    <w:rsid w:val="00FC4CA0"/>
    <w:rPr>
      <w:sz w:val="21"/>
      <w:szCs w:val="21"/>
    </w:rPr>
  </w:style>
  <w:style w:type="character" w:styleId="afff2">
    <w:name w:val="footnote reference"/>
    <w:qFormat/>
    <w:rsid w:val="00FC4CA0"/>
    <w:rPr>
      <w:vertAlign w:val="superscript"/>
    </w:rPr>
  </w:style>
  <w:style w:type="table" w:styleId="afff3">
    <w:name w:val="Table Theme"/>
    <w:basedOn w:val="a2"/>
    <w:qFormat/>
    <w:rsid w:val="00FC4CA0"/>
    <w:pPr>
      <w:widowControl w:val="0"/>
      <w:autoSpaceDE w:val="0"/>
      <w:autoSpaceDN w:val="0"/>
      <w:adjustRightInd w:val="0"/>
      <w:jc w:val="both"/>
      <w:textAlignment w:val="baseline"/>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Char">
    <w:name w:val="Text Char"/>
    <w:link w:val="Text"/>
    <w:qFormat/>
    <w:locked/>
    <w:rsid w:val="00FC4CA0"/>
    <w:rPr>
      <w:rFonts w:ascii="Arial" w:eastAsia="宋体" w:hAnsi="Arial" w:cs="Arial"/>
      <w:szCs w:val="21"/>
    </w:rPr>
  </w:style>
  <w:style w:type="paragraph" w:customStyle="1" w:styleId="Text">
    <w:name w:val="Text"/>
    <w:basedOn w:val="a0"/>
    <w:link w:val="TextChar"/>
    <w:qFormat/>
    <w:rsid w:val="00FC4CA0"/>
    <w:pPr>
      <w:widowControl/>
      <w:snapToGrid w:val="0"/>
      <w:spacing w:before="80" w:after="80"/>
      <w:jc w:val="left"/>
    </w:pPr>
    <w:rPr>
      <w:rFonts w:ascii="Arial" w:hAnsi="Arial" w:cs="Arial"/>
      <w:szCs w:val="21"/>
    </w:rPr>
  </w:style>
  <w:style w:type="paragraph" w:customStyle="1" w:styleId="QB9">
    <w:name w:val="QB前沿"/>
    <w:basedOn w:val="QB1"/>
    <w:qFormat/>
    <w:rsid w:val="00FC4CA0"/>
    <w:pPr>
      <w:tabs>
        <w:tab w:val="left" w:pos="425"/>
      </w:tabs>
      <w:spacing w:before="0" w:after="0" w:line="360" w:lineRule="auto"/>
      <w:ind w:left="0" w:right="238" w:firstLine="0"/>
      <w:jc w:val="center"/>
    </w:pPr>
    <w:rPr>
      <w:rFonts w:asciiTheme="minorEastAsia" w:eastAsiaTheme="minorEastAsia" w:hAnsiTheme="minorEastAsia" w:cs="Arial"/>
      <w:b/>
      <w:sz w:val="32"/>
      <w:szCs w:val="30"/>
    </w:rPr>
  </w:style>
  <w:style w:type="paragraph" w:customStyle="1" w:styleId="afff4">
    <w:name w:val="段"/>
    <w:link w:val="Char2"/>
    <w:qFormat/>
    <w:rsid w:val="00FC4CA0"/>
    <w:pPr>
      <w:autoSpaceDE w:val="0"/>
      <w:autoSpaceDN w:val="0"/>
      <w:ind w:firstLine="200"/>
      <w:jc w:val="both"/>
    </w:pPr>
    <w:rPr>
      <w:rFonts w:ascii="宋体" w:eastAsia="宋体" w:hAnsi="Times New Roman" w:cs="Times New Roman"/>
      <w:lang w:eastAsia="en-US"/>
    </w:rPr>
  </w:style>
  <w:style w:type="paragraph" w:customStyle="1" w:styleId="afff5">
    <w:name w:val="封面抬头标题"/>
    <w:basedOn w:val="22"/>
    <w:qFormat/>
    <w:rsid w:val="00FC4CA0"/>
    <w:pPr>
      <w:autoSpaceDE/>
      <w:autoSpaceDN/>
      <w:adjustRightInd/>
      <w:spacing w:after="0" w:line="240" w:lineRule="auto"/>
      <w:textAlignment w:val="auto"/>
    </w:pPr>
    <w:rPr>
      <w:rFonts w:eastAsia="黑体"/>
      <w:b/>
      <w:bCs/>
      <w:spacing w:val="160"/>
      <w:kern w:val="2"/>
      <w:sz w:val="52"/>
      <w:szCs w:val="24"/>
    </w:rPr>
  </w:style>
  <w:style w:type="paragraph" w:customStyle="1" w:styleId="afff6">
    <w:name w:val="标准编号"/>
    <w:basedOn w:val="a0"/>
    <w:qFormat/>
    <w:rsid w:val="00FC4CA0"/>
    <w:pPr>
      <w:jc w:val="center"/>
    </w:pPr>
    <w:rPr>
      <w:rFonts w:ascii="黑体" w:eastAsia="黑体" w:hAnsi="Times New Roman" w:cs="Times New Roman"/>
      <w:b/>
      <w:bCs/>
      <w:sz w:val="30"/>
      <w:szCs w:val="24"/>
    </w:rPr>
  </w:style>
  <w:style w:type="paragraph" w:customStyle="1" w:styleId="afff7">
    <w:name w:val="封面中文名称"/>
    <w:basedOn w:val="afd"/>
    <w:qFormat/>
    <w:rsid w:val="00FC4CA0"/>
    <w:pPr>
      <w:jc w:val="center"/>
    </w:pPr>
    <w:rPr>
      <w:rFonts w:ascii="黑体" w:eastAsia="黑体" w:hAnsi="Times New Roman" w:cs="Times New Roman"/>
      <w:b/>
      <w:spacing w:val="80"/>
      <w:sz w:val="44"/>
      <w:szCs w:val="24"/>
    </w:rPr>
  </w:style>
  <w:style w:type="paragraph" w:customStyle="1" w:styleId="afff8">
    <w:name w:val="封面英文名称"/>
    <w:basedOn w:val="afd"/>
    <w:qFormat/>
    <w:rsid w:val="00FC4CA0"/>
    <w:pPr>
      <w:jc w:val="center"/>
    </w:pPr>
    <w:rPr>
      <w:rFonts w:ascii="黑体" w:hAnsi="Times New Roman" w:cs="Times New Roman"/>
      <w:b/>
      <w:spacing w:val="60"/>
      <w:sz w:val="28"/>
      <w:szCs w:val="24"/>
    </w:rPr>
  </w:style>
  <w:style w:type="paragraph" w:customStyle="1" w:styleId="afff9">
    <w:name w:val="封面版本号"/>
    <w:basedOn w:val="22"/>
    <w:qFormat/>
    <w:rsid w:val="00FC4CA0"/>
    <w:pPr>
      <w:autoSpaceDE/>
      <w:autoSpaceDN/>
      <w:adjustRightInd/>
      <w:spacing w:after="0" w:line="240" w:lineRule="auto"/>
      <w:jc w:val="center"/>
      <w:textAlignment w:val="auto"/>
    </w:pPr>
    <w:rPr>
      <w:rFonts w:ascii="黑体" w:eastAsia="黑体"/>
      <w:b/>
      <w:spacing w:val="40"/>
      <w:kern w:val="2"/>
      <w:szCs w:val="24"/>
    </w:rPr>
  </w:style>
  <w:style w:type="paragraph" w:customStyle="1" w:styleId="afffa">
    <w:name w:val="发布实施"/>
    <w:basedOn w:val="afff9"/>
    <w:qFormat/>
    <w:rsid w:val="00FC4CA0"/>
  </w:style>
  <w:style w:type="paragraph" w:customStyle="1" w:styleId="afffb">
    <w:name w:val="封面公司名称"/>
    <w:basedOn w:val="a0"/>
    <w:qFormat/>
    <w:rsid w:val="00FC4CA0"/>
    <w:rPr>
      <w:rFonts w:ascii="黑体" w:eastAsia="黑体" w:hAnsi="Times New Roman" w:cs="Times New Roman"/>
      <w:b/>
      <w:bCs/>
      <w:sz w:val="36"/>
      <w:szCs w:val="24"/>
    </w:rPr>
  </w:style>
  <w:style w:type="paragraph" w:customStyle="1" w:styleId="QB">
    <w:name w:val="QB附录"/>
    <w:basedOn w:val="QB0"/>
    <w:qFormat/>
    <w:rsid w:val="00FC4CA0"/>
    <w:pPr>
      <w:numPr>
        <w:numId w:val="6"/>
      </w:numPr>
      <w:ind w:firstLineChars="0"/>
    </w:pPr>
    <w:rPr>
      <w:noProof w:val="0"/>
      <w:sz w:val="20"/>
      <w:lang w:eastAsia="en-US"/>
    </w:rPr>
  </w:style>
  <w:style w:type="paragraph" w:customStyle="1" w:styleId="QBa">
    <w:name w:val="QB目录前言"/>
    <w:basedOn w:val="QB0"/>
    <w:qFormat/>
    <w:rsid w:val="00FC4CA0"/>
    <w:pPr>
      <w:ind w:firstLineChars="62" w:firstLine="198"/>
      <w:jc w:val="center"/>
    </w:pPr>
    <w:rPr>
      <w:rFonts w:ascii="黑体" w:eastAsia="黑体"/>
      <w:noProof w:val="0"/>
      <w:sz w:val="32"/>
      <w:szCs w:val="32"/>
      <w:lang w:eastAsia="en-US"/>
    </w:rPr>
  </w:style>
  <w:style w:type="paragraph" w:customStyle="1" w:styleId="QBb">
    <w:name w:val="QB前言正文"/>
    <w:basedOn w:val="QB0"/>
    <w:qFormat/>
    <w:rsid w:val="00FC4CA0"/>
    <w:rPr>
      <w:noProof w:val="0"/>
      <w:szCs w:val="24"/>
      <w:lang w:eastAsia="en-US"/>
    </w:rPr>
  </w:style>
  <w:style w:type="character" w:customStyle="1" w:styleId="aff0">
    <w:name w:val="正文首行缩进字符"/>
    <w:link w:val="aff"/>
    <w:qFormat/>
    <w:rsid w:val="00FC4CA0"/>
    <w:rPr>
      <w:rFonts w:ascii="Times New Roman" w:eastAsia="宋体" w:hAnsi="Times New Roman" w:cs="Times New Roman"/>
      <w:kern w:val="0"/>
      <w:sz w:val="24"/>
      <w:szCs w:val="20"/>
    </w:rPr>
  </w:style>
  <w:style w:type="paragraph" w:customStyle="1" w:styleId="afffc">
    <w:name w:val="表格文本"/>
    <w:basedOn w:val="a0"/>
    <w:qFormat/>
    <w:rsid w:val="00FC4CA0"/>
    <w:pPr>
      <w:tabs>
        <w:tab w:val="decimal" w:pos="0"/>
      </w:tabs>
      <w:autoSpaceDE w:val="0"/>
      <w:autoSpaceDN w:val="0"/>
      <w:adjustRightInd w:val="0"/>
      <w:jc w:val="left"/>
    </w:pPr>
    <w:rPr>
      <w:rFonts w:ascii="Times New Roman" w:hAnsi="Times New Roman" w:cs="Times New Roman"/>
      <w:kern w:val="0"/>
      <w:szCs w:val="20"/>
    </w:rPr>
  </w:style>
  <w:style w:type="paragraph" w:customStyle="1" w:styleId="afffd">
    <w:name w:val="编写建议"/>
    <w:basedOn w:val="a0"/>
    <w:link w:val="Char3"/>
    <w:qFormat/>
    <w:rsid w:val="00FC4CA0"/>
    <w:pPr>
      <w:autoSpaceDE w:val="0"/>
      <w:autoSpaceDN w:val="0"/>
      <w:adjustRightInd w:val="0"/>
    </w:pPr>
    <w:rPr>
      <w:rFonts w:ascii="Arial" w:hAnsi="Arial" w:cs="Times New Roman"/>
      <w:i/>
      <w:color w:val="0000FF"/>
      <w:kern w:val="0"/>
      <w:sz w:val="20"/>
      <w:szCs w:val="21"/>
    </w:rPr>
  </w:style>
  <w:style w:type="character" w:customStyle="1" w:styleId="Char3">
    <w:name w:val="编写建议 Char"/>
    <w:link w:val="afffd"/>
    <w:qFormat/>
    <w:rsid w:val="00FC4CA0"/>
    <w:rPr>
      <w:rFonts w:ascii="Arial" w:eastAsia="宋体" w:hAnsi="Arial" w:cs="Times New Roman"/>
      <w:i/>
      <w:color w:val="0000FF"/>
      <w:kern w:val="0"/>
      <w:sz w:val="20"/>
      <w:szCs w:val="21"/>
    </w:rPr>
  </w:style>
  <w:style w:type="paragraph" w:customStyle="1" w:styleId="afffe">
    <w:name w:val="图号"/>
    <w:basedOn w:val="af2"/>
    <w:qFormat/>
    <w:rsid w:val="00FC4CA0"/>
    <w:pPr>
      <w:ind w:firstLineChars="0" w:firstLine="0"/>
    </w:pPr>
    <w:rPr>
      <w:rFonts w:ascii="宋体" w:hAnsi="宋体"/>
      <w:b/>
      <w:bCs/>
      <w:iCs/>
      <w:kern w:val="2"/>
      <w:sz w:val="21"/>
      <w:szCs w:val="21"/>
    </w:rPr>
  </w:style>
  <w:style w:type="paragraph" w:customStyle="1" w:styleId="ReferenceList">
    <w:name w:val="Reference List"/>
    <w:basedOn w:val="a0"/>
    <w:qFormat/>
    <w:rsid w:val="00FC4CA0"/>
    <w:pPr>
      <w:numPr>
        <w:numId w:val="7"/>
      </w:numPr>
      <w:autoSpaceDE w:val="0"/>
      <w:autoSpaceDN w:val="0"/>
      <w:adjustRightInd w:val="0"/>
    </w:pPr>
    <w:rPr>
      <w:rFonts w:ascii="Arial" w:hAnsi="Arial" w:cs="Times New Roman"/>
      <w:kern w:val="0"/>
      <w:szCs w:val="21"/>
    </w:rPr>
  </w:style>
  <w:style w:type="paragraph" w:customStyle="1" w:styleId="NormalH1">
    <w:name w:val="Normal H1"/>
    <w:qFormat/>
    <w:rsid w:val="00FC4CA0"/>
    <w:pPr>
      <w:tabs>
        <w:tab w:val="left" w:pos="1117"/>
      </w:tabs>
      <w:spacing w:after="120"/>
      <w:ind w:left="1117" w:hanging="397"/>
    </w:pPr>
    <w:rPr>
      <w:rFonts w:ascii="Arial" w:eastAsia="宋体" w:hAnsi="Arial" w:cs="Times New Roman"/>
      <w:kern w:val="0"/>
      <w:szCs w:val="20"/>
    </w:rPr>
  </w:style>
  <w:style w:type="paragraph" w:customStyle="1" w:styleId="NormalH2">
    <w:name w:val="Normal H2"/>
    <w:qFormat/>
    <w:rsid w:val="00FC4CA0"/>
    <w:pPr>
      <w:tabs>
        <w:tab w:val="left" w:pos="1514"/>
      </w:tabs>
      <w:spacing w:after="120"/>
      <w:ind w:left="1514" w:hanging="397"/>
    </w:pPr>
    <w:rPr>
      <w:rFonts w:ascii="Arial" w:eastAsia="宋体" w:hAnsi="Arial" w:cs="Times New Roman"/>
      <w:kern w:val="0"/>
      <w:szCs w:val="20"/>
    </w:rPr>
  </w:style>
  <w:style w:type="paragraph" w:customStyle="1" w:styleId="affff">
    <w:name w:val="封面文档标题"/>
    <w:basedOn w:val="a0"/>
    <w:qFormat/>
    <w:rsid w:val="00FC4CA0"/>
    <w:pPr>
      <w:keepNext/>
      <w:autoSpaceDE w:val="0"/>
      <w:autoSpaceDN w:val="0"/>
      <w:adjustRightInd w:val="0"/>
      <w:jc w:val="center"/>
    </w:pPr>
    <w:rPr>
      <w:rFonts w:ascii="Arial" w:eastAsia="黑体" w:hAnsi="Arial" w:cs="Times New Roman"/>
      <w:bCs/>
      <w:kern w:val="0"/>
      <w:sz w:val="44"/>
      <w:szCs w:val="44"/>
    </w:rPr>
  </w:style>
  <w:style w:type="paragraph" w:customStyle="1" w:styleId="qbc">
    <w:name w:val="qb"/>
    <w:basedOn w:val="a0"/>
    <w:qFormat/>
    <w:rsid w:val="00FC4CA0"/>
    <w:pPr>
      <w:widowControl/>
      <w:spacing w:before="100" w:beforeAutospacing="1" w:after="100" w:afterAutospacing="1"/>
      <w:jc w:val="left"/>
    </w:pPr>
    <w:rPr>
      <w:rFonts w:ascii="宋体" w:hAnsi="宋体" w:cs="宋体"/>
      <w:kern w:val="0"/>
      <w:szCs w:val="24"/>
    </w:rPr>
  </w:style>
  <w:style w:type="paragraph" w:customStyle="1" w:styleId="qb20">
    <w:name w:val="qb2"/>
    <w:basedOn w:val="a0"/>
    <w:qFormat/>
    <w:rsid w:val="00FC4CA0"/>
    <w:pPr>
      <w:widowControl/>
      <w:spacing w:before="100" w:beforeAutospacing="1" w:after="100" w:afterAutospacing="1"/>
      <w:jc w:val="left"/>
    </w:pPr>
    <w:rPr>
      <w:rFonts w:ascii="宋体" w:hAnsi="宋体" w:cs="宋体"/>
      <w:kern w:val="0"/>
      <w:szCs w:val="24"/>
    </w:rPr>
  </w:style>
  <w:style w:type="paragraph" w:customStyle="1" w:styleId="affff0">
    <w:name w:val="a"/>
    <w:basedOn w:val="a0"/>
    <w:qFormat/>
    <w:rsid w:val="00FC4CA0"/>
    <w:pPr>
      <w:widowControl/>
      <w:spacing w:before="100" w:beforeAutospacing="1" w:after="100" w:afterAutospacing="1"/>
      <w:jc w:val="left"/>
    </w:pPr>
    <w:rPr>
      <w:rFonts w:ascii="宋体" w:hAnsi="宋体" w:cs="宋体"/>
      <w:kern w:val="0"/>
      <w:szCs w:val="24"/>
    </w:rPr>
  </w:style>
  <w:style w:type="paragraph" w:customStyle="1" w:styleId="25">
    <w:name w:val="列出段落2"/>
    <w:basedOn w:val="a0"/>
    <w:uiPriority w:val="34"/>
    <w:qFormat/>
    <w:rsid w:val="00FC4CA0"/>
    <w:pPr>
      <w:widowControl/>
      <w:spacing w:before="100" w:beforeAutospacing="1" w:after="100" w:afterAutospacing="1"/>
      <w:jc w:val="left"/>
    </w:pPr>
    <w:rPr>
      <w:rFonts w:ascii="宋体" w:hAnsi="宋体" w:cs="宋体"/>
      <w:kern w:val="0"/>
      <w:szCs w:val="24"/>
    </w:rPr>
  </w:style>
  <w:style w:type="paragraph" w:customStyle="1" w:styleId="CharCharCharCharCharCharCharCharChar">
    <w:name w:val="Char Char Char Char Char Char Char Char Char"/>
    <w:basedOn w:val="af5"/>
    <w:qFormat/>
    <w:rsid w:val="00FC4CA0"/>
    <w:pPr>
      <w:shd w:val="clear" w:color="auto" w:fill="000080"/>
    </w:pPr>
    <w:rPr>
      <w:rFonts w:ascii="Arial" w:hAnsi="Arial" w:cs="Arial"/>
      <w:sz w:val="21"/>
    </w:rPr>
  </w:style>
  <w:style w:type="paragraph" w:customStyle="1" w:styleId="affff1">
    <w:name w:val="插图题注"/>
    <w:next w:val="a0"/>
    <w:qFormat/>
    <w:rsid w:val="00FC4CA0"/>
    <w:pPr>
      <w:spacing w:afterLines="100"/>
      <w:ind w:left="1089" w:hanging="369"/>
      <w:jc w:val="center"/>
    </w:pPr>
    <w:rPr>
      <w:rFonts w:ascii="Arial" w:eastAsia="宋体" w:hAnsi="Arial" w:cs="Times New Roman"/>
      <w:kern w:val="0"/>
      <w:sz w:val="18"/>
      <w:szCs w:val="18"/>
    </w:rPr>
  </w:style>
  <w:style w:type="character" w:customStyle="1" w:styleId="affff2">
    <w:name w:val="样式二"/>
    <w:qFormat/>
    <w:rsid w:val="00FC4CA0"/>
    <w:rPr>
      <w:rFonts w:ascii="宋体" w:hAnsi="宋体"/>
      <w:b/>
      <w:bCs/>
      <w:color w:val="000000"/>
      <w:sz w:val="36"/>
    </w:rPr>
  </w:style>
  <w:style w:type="paragraph" w:customStyle="1" w:styleId="Char1CharCharCharCharChar">
    <w:name w:val="Char1 Char Char Char Char Char"/>
    <w:basedOn w:val="a0"/>
    <w:qFormat/>
    <w:rsid w:val="00FC4CA0"/>
    <w:rPr>
      <w:rFonts w:ascii="Tahoma" w:hAnsi="Tahoma" w:cs="Times New Roman"/>
      <w:szCs w:val="20"/>
    </w:rPr>
  </w:style>
  <w:style w:type="paragraph" w:customStyle="1" w:styleId="TableText">
    <w:name w:val="Table Text"/>
    <w:link w:val="TableTextCharChar"/>
    <w:qFormat/>
    <w:rsid w:val="00FC4CA0"/>
    <w:pPr>
      <w:snapToGrid w:val="0"/>
      <w:spacing w:before="80" w:after="80"/>
    </w:pPr>
    <w:rPr>
      <w:rFonts w:ascii="Arial" w:eastAsia="宋体" w:hAnsi="Arial" w:cs="Arial"/>
      <w:kern w:val="0"/>
      <w:sz w:val="18"/>
      <w:szCs w:val="18"/>
    </w:rPr>
  </w:style>
  <w:style w:type="paragraph" w:customStyle="1" w:styleId="Capter">
    <w:name w:val="Capter"/>
    <w:qFormat/>
    <w:rsid w:val="00FC4CA0"/>
    <w:pPr>
      <w:topLinePunct/>
      <w:adjustRightInd w:val="0"/>
      <w:snapToGrid w:val="0"/>
      <w:spacing w:before="160" w:after="240" w:line="240" w:lineRule="atLeast"/>
      <w:ind w:left="425" w:hangingChars="200" w:hanging="425"/>
    </w:pPr>
    <w:rPr>
      <w:rFonts w:ascii="Times New Roman" w:eastAsia="宋体" w:hAnsi="Times New Roman" w:cs="Times New Roman"/>
      <w:snapToGrid w:val="0"/>
      <w:sz w:val="36"/>
      <w:szCs w:val="36"/>
    </w:rPr>
  </w:style>
  <w:style w:type="paragraph" w:customStyle="1" w:styleId="NotesTextList">
    <w:name w:val="Notes Text List"/>
    <w:basedOn w:val="a0"/>
    <w:link w:val="NotesTextListChar"/>
    <w:qFormat/>
    <w:rsid w:val="00FC4CA0"/>
    <w:pPr>
      <w:keepNext/>
      <w:keepLines/>
      <w:widowControl/>
      <w:numPr>
        <w:numId w:val="8"/>
      </w:numPr>
      <w:topLinePunct/>
      <w:adjustRightInd w:val="0"/>
      <w:snapToGrid w:val="0"/>
      <w:spacing w:before="40" w:after="80" w:line="200" w:lineRule="atLeast"/>
      <w:jc w:val="left"/>
    </w:pPr>
    <w:rPr>
      <w:rFonts w:ascii="Times New Roman" w:eastAsia="楷体_GB2312" w:hAnsi="Times New Roman" w:cs="Times New Roman"/>
      <w:iCs/>
      <w:kern w:val="0"/>
      <w:sz w:val="18"/>
      <w:szCs w:val="18"/>
    </w:rPr>
  </w:style>
  <w:style w:type="character" w:customStyle="1" w:styleId="NotesTextListChar">
    <w:name w:val="Notes Text List Char"/>
    <w:link w:val="NotesTextList"/>
    <w:qFormat/>
    <w:rsid w:val="00FC4CA0"/>
    <w:rPr>
      <w:rFonts w:ascii="Times New Roman" w:eastAsia="楷体_GB2312" w:hAnsi="Times New Roman" w:cs="Times New Roman"/>
      <w:iCs/>
      <w:kern w:val="0"/>
      <w:sz w:val="18"/>
      <w:szCs w:val="18"/>
    </w:rPr>
  </w:style>
  <w:style w:type="paragraph" w:customStyle="1" w:styleId="affff3">
    <w:name w:val="前言、引言标题"/>
    <w:next w:val="a0"/>
    <w:qFormat/>
    <w:rsid w:val="00FC4CA0"/>
    <w:pPr>
      <w:shd w:val="clear" w:color="auto" w:fill="FFFFFF"/>
      <w:spacing w:before="640" w:after="560"/>
      <w:jc w:val="center"/>
      <w:outlineLvl w:val="0"/>
    </w:pPr>
    <w:rPr>
      <w:rFonts w:ascii="黑体" w:eastAsia="黑体" w:hAnsi="Times New Roman" w:cs="Times New Roman"/>
      <w:kern w:val="0"/>
      <w:sz w:val="32"/>
      <w:szCs w:val="20"/>
    </w:rPr>
  </w:style>
  <w:style w:type="paragraph" w:customStyle="1" w:styleId="affff4">
    <w:name w:val="一级条标题"/>
    <w:basedOn w:val="aa"/>
    <w:next w:val="a0"/>
    <w:qFormat/>
    <w:rsid w:val="00FC4CA0"/>
    <w:pPr>
      <w:spacing w:beforeLines="0"/>
      <w:outlineLvl w:val="2"/>
    </w:pPr>
  </w:style>
  <w:style w:type="paragraph" w:customStyle="1" w:styleId="affff5">
    <w:name w:val="二级条标题"/>
    <w:basedOn w:val="affff4"/>
    <w:next w:val="a0"/>
    <w:qFormat/>
    <w:rsid w:val="00FC4CA0"/>
    <w:pPr>
      <w:outlineLvl w:val="3"/>
    </w:pPr>
  </w:style>
  <w:style w:type="paragraph" w:customStyle="1" w:styleId="affff6">
    <w:name w:val="三级条标题"/>
    <w:basedOn w:val="affff5"/>
    <w:next w:val="a0"/>
    <w:qFormat/>
    <w:rsid w:val="00FC4CA0"/>
    <w:pPr>
      <w:outlineLvl w:val="4"/>
    </w:pPr>
  </w:style>
  <w:style w:type="paragraph" w:customStyle="1" w:styleId="affff7">
    <w:name w:val="四级条标题"/>
    <w:basedOn w:val="affff6"/>
    <w:next w:val="a0"/>
    <w:qFormat/>
    <w:rsid w:val="00FC4CA0"/>
    <w:pPr>
      <w:outlineLvl w:val="5"/>
    </w:pPr>
  </w:style>
  <w:style w:type="paragraph" w:customStyle="1" w:styleId="affff8">
    <w:name w:val="五级条标题"/>
    <w:basedOn w:val="affff7"/>
    <w:next w:val="a0"/>
    <w:qFormat/>
    <w:rsid w:val="00FC4CA0"/>
    <w:pPr>
      <w:outlineLvl w:val="6"/>
    </w:pPr>
  </w:style>
  <w:style w:type="character" w:customStyle="1" w:styleId="hps">
    <w:name w:val="hps"/>
    <w:qFormat/>
    <w:rsid w:val="00FC4CA0"/>
  </w:style>
  <w:style w:type="character" w:customStyle="1" w:styleId="apple-style-span">
    <w:name w:val="apple-style-span"/>
    <w:basedOn w:val="a1"/>
    <w:qFormat/>
    <w:rsid w:val="00FC4CA0"/>
  </w:style>
  <w:style w:type="paragraph" w:customStyle="1" w:styleId="msolistparagraph0">
    <w:name w:val="msolistparagraph"/>
    <w:basedOn w:val="a0"/>
    <w:qFormat/>
    <w:rsid w:val="00FC4CA0"/>
    <w:pPr>
      <w:widowControl/>
      <w:spacing w:before="100" w:beforeAutospacing="1" w:after="100" w:afterAutospacing="1"/>
      <w:jc w:val="left"/>
    </w:pPr>
    <w:rPr>
      <w:rFonts w:ascii="宋体" w:hAnsi="宋体" w:cs="宋体"/>
      <w:kern w:val="0"/>
      <w:szCs w:val="24"/>
      <w:lang w:bidi="hi-IN"/>
    </w:rPr>
  </w:style>
  <w:style w:type="paragraph" w:customStyle="1" w:styleId="affff9">
    <w:name w:val="标准正文"/>
    <w:qFormat/>
    <w:rsid w:val="00FC4CA0"/>
    <w:pPr>
      <w:widowControl w:val="0"/>
      <w:ind w:firstLineChars="200" w:firstLine="420"/>
      <w:jc w:val="both"/>
    </w:pPr>
    <w:rPr>
      <w:rFonts w:ascii="Times New Roman" w:eastAsia="宋体" w:hAnsi="Times New Roman" w:cs="Times New Roman"/>
      <w:snapToGrid w:val="0"/>
      <w:kern w:val="0"/>
      <w:szCs w:val="21"/>
    </w:rPr>
  </w:style>
  <w:style w:type="character" w:customStyle="1" w:styleId="CharChar12">
    <w:name w:val="Char Char12"/>
    <w:qFormat/>
    <w:rsid w:val="00FC4CA0"/>
    <w:rPr>
      <w:rFonts w:ascii="Times New Roman" w:hAnsi="Times New Roman"/>
      <w:kern w:val="2"/>
      <w:sz w:val="21"/>
      <w:szCs w:val="24"/>
    </w:rPr>
  </w:style>
  <w:style w:type="character" w:customStyle="1" w:styleId="CharChar10">
    <w:name w:val="Char Char10"/>
    <w:qFormat/>
    <w:rsid w:val="00FC4CA0"/>
    <w:rPr>
      <w:rFonts w:ascii="Times New Roman" w:eastAsia="宋体" w:hAnsi="Times New Roman" w:cs="Times New Roman"/>
      <w:szCs w:val="24"/>
    </w:rPr>
  </w:style>
  <w:style w:type="paragraph" w:customStyle="1" w:styleId="-2">
    <w:name w:val="规范正文-2级项目"/>
    <w:basedOn w:val="a0"/>
    <w:link w:val="-2Char"/>
    <w:qFormat/>
    <w:rsid w:val="00FC4CA0"/>
    <w:pPr>
      <w:numPr>
        <w:numId w:val="9"/>
      </w:numPr>
    </w:pPr>
    <w:rPr>
      <w:rFonts w:ascii="宋体" w:hAnsi="宋体" w:cs="Times New Roman"/>
      <w:kern w:val="0"/>
      <w:sz w:val="20"/>
      <w:szCs w:val="24"/>
    </w:rPr>
  </w:style>
  <w:style w:type="paragraph" w:customStyle="1" w:styleId="-1">
    <w:name w:val="规范正文-1级项目符号"/>
    <w:basedOn w:val="a0"/>
    <w:link w:val="-1Char"/>
    <w:qFormat/>
    <w:rsid w:val="00FC4CA0"/>
    <w:pPr>
      <w:numPr>
        <w:numId w:val="10"/>
      </w:numPr>
    </w:pPr>
    <w:rPr>
      <w:rFonts w:ascii="宋体" w:hAnsi="宋体" w:cs="Times New Roman"/>
      <w:kern w:val="0"/>
      <w:sz w:val="20"/>
      <w:szCs w:val="20"/>
    </w:rPr>
  </w:style>
  <w:style w:type="character" w:customStyle="1" w:styleId="Char10">
    <w:name w:val="正文首行缩进 Char1"/>
    <w:semiHidden/>
    <w:qFormat/>
    <w:rsid w:val="00FC4CA0"/>
    <w:rPr>
      <w:rFonts w:ascii="Times New Roman" w:hAnsi="Times New Roman"/>
      <w:kern w:val="2"/>
      <w:sz w:val="21"/>
      <w:szCs w:val="24"/>
    </w:rPr>
  </w:style>
  <w:style w:type="character" w:customStyle="1" w:styleId="-2Char">
    <w:name w:val="规范正文-2级项目 Char"/>
    <w:link w:val="-2"/>
    <w:qFormat/>
    <w:rsid w:val="00FC4CA0"/>
    <w:rPr>
      <w:rFonts w:ascii="宋体" w:eastAsia="宋体" w:hAnsi="宋体" w:cs="Times New Roman"/>
      <w:kern w:val="0"/>
      <w:sz w:val="20"/>
      <w:szCs w:val="24"/>
    </w:rPr>
  </w:style>
  <w:style w:type="paragraph" w:customStyle="1" w:styleId="a">
    <w:name w:val="规范列表"/>
    <w:basedOn w:val="a0"/>
    <w:next w:val="af8"/>
    <w:qFormat/>
    <w:rsid w:val="00FC4CA0"/>
    <w:pPr>
      <w:numPr>
        <w:numId w:val="11"/>
      </w:numPr>
    </w:pPr>
    <w:rPr>
      <w:rFonts w:ascii="宋体" w:hAnsi="宋体" w:cs="Times New Roman"/>
      <w:b/>
      <w:szCs w:val="24"/>
    </w:rPr>
  </w:style>
  <w:style w:type="paragraph" w:customStyle="1" w:styleId="QBd">
    <w:name w:val="QB图例表头"/>
    <w:basedOn w:val="QB0"/>
    <w:next w:val="QB0"/>
    <w:qFormat/>
    <w:rsid w:val="00FC4CA0"/>
    <w:pPr>
      <w:ind w:firstLineChars="0" w:firstLine="0"/>
      <w:jc w:val="center"/>
    </w:pPr>
    <w:rPr>
      <w:noProof w:val="0"/>
      <w:sz w:val="20"/>
      <w:lang w:eastAsia="en-US"/>
    </w:rPr>
  </w:style>
  <w:style w:type="paragraph" w:customStyle="1" w:styleId="QBe">
    <w:name w:val="QB前言"/>
    <w:basedOn w:val="a0"/>
    <w:next w:val="QBb"/>
    <w:qFormat/>
    <w:rsid w:val="00FC4CA0"/>
    <w:pPr>
      <w:keepNext/>
      <w:keepLines/>
      <w:spacing w:before="340" w:after="330" w:line="578" w:lineRule="auto"/>
      <w:jc w:val="center"/>
      <w:outlineLvl w:val="0"/>
    </w:pPr>
    <w:rPr>
      <w:rFonts w:ascii="黑体" w:eastAsia="黑体" w:hAnsi="Times New Roman" w:cs="Times New Roman"/>
      <w:bCs/>
      <w:kern w:val="44"/>
      <w:sz w:val="32"/>
      <w:szCs w:val="21"/>
    </w:rPr>
  </w:style>
  <w:style w:type="paragraph" w:customStyle="1" w:styleId="QB21">
    <w:name w:val="QB附录2"/>
    <w:next w:val="QB0"/>
    <w:qFormat/>
    <w:rsid w:val="00FC4CA0"/>
    <w:rPr>
      <w:rFonts w:ascii="黑体" w:eastAsia="黑体" w:hAnsi="Times New Roman" w:cs="Times New Roman"/>
      <w:kern w:val="44"/>
      <w:szCs w:val="20"/>
    </w:rPr>
  </w:style>
  <w:style w:type="paragraph" w:customStyle="1" w:styleId="QBf">
    <w:name w:val="QB目录"/>
    <w:basedOn w:val="QB0"/>
    <w:next w:val="QB0"/>
    <w:qFormat/>
    <w:rsid w:val="00FC4CA0"/>
    <w:pPr>
      <w:ind w:firstLineChars="62" w:firstLine="198"/>
      <w:jc w:val="center"/>
    </w:pPr>
    <w:rPr>
      <w:rFonts w:ascii="黑体" w:eastAsia="黑体"/>
      <w:noProof w:val="0"/>
      <w:sz w:val="32"/>
      <w:szCs w:val="32"/>
      <w:lang w:eastAsia="en-US"/>
    </w:rPr>
  </w:style>
  <w:style w:type="character" w:customStyle="1" w:styleId="CharChar9">
    <w:name w:val="Char Char9"/>
    <w:semiHidden/>
    <w:qFormat/>
    <w:rsid w:val="00FC4CA0"/>
    <w:rPr>
      <w:rFonts w:eastAsia="宋体"/>
      <w:kern w:val="2"/>
      <w:sz w:val="18"/>
      <w:szCs w:val="18"/>
      <w:lang w:val="en-US" w:eastAsia="zh-CN" w:bidi="ar-SA"/>
    </w:rPr>
  </w:style>
  <w:style w:type="character" w:customStyle="1" w:styleId="Char2">
    <w:name w:val="段 Char"/>
    <w:link w:val="afff4"/>
    <w:qFormat/>
    <w:rsid w:val="00FC4CA0"/>
    <w:rPr>
      <w:rFonts w:ascii="宋体" w:eastAsia="宋体" w:hAnsi="Times New Roman" w:cs="Times New Roman"/>
      <w:lang w:eastAsia="en-US"/>
    </w:rPr>
  </w:style>
  <w:style w:type="character" w:customStyle="1" w:styleId="affffa">
    <w:name w:val="样式 宋体"/>
    <w:semiHidden/>
    <w:qFormat/>
    <w:rsid w:val="00FC4CA0"/>
    <w:rPr>
      <w:rFonts w:ascii="宋体" w:eastAsia="宋体" w:hAnsi="宋体"/>
      <w:snapToGrid/>
      <w:sz w:val="21"/>
      <w:lang w:val="en-US" w:eastAsia="zh-CN"/>
    </w:rPr>
  </w:style>
  <w:style w:type="paragraph" w:customStyle="1" w:styleId="Char4">
    <w:name w:val="Char"/>
    <w:basedOn w:val="af5"/>
    <w:qFormat/>
    <w:rsid w:val="00FC4CA0"/>
    <w:pPr>
      <w:shd w:val="clear" w:color="auto" w:fill="000080"/>
    </w:pPr>
    <w:rPr>
      <w:rFonts w:ascii="Tahoma" w:hAnsi="Tahoma" w:cs="Times New Roman"/>
    </w:rPr>
  </w:style>
  <w:style w:type="paragraph" w:customStyle="1" w:styleId="CharChar1">
    <w:name w:val="Char Char1"/>
    <w:basedOn w:val="a0"/>
    <w:qFormat/>
    <w:rsid w:val="00FC4CA0"/>
    <w:pPr>
      <w:numPr>
        <w:ilvl w:val="1"/>
        <w:numId w:val="12"/>
      </w:numPr>
    </w:pPr>
    <w:rPr>
      <w:rFonts w:ascii="Times New Roman" w:hAnsi="Times New Roman" w:cs="Times New Roman"/>
      <w:szCs w:val="24"/>
    </w:rPr>
  </w:style>
  <w:style w:type="character" w:customStyle="1" w:styleId="Heading2Char1">
    <w:name w:val="Heading 2 Char1"/>
    <w:semiHidden/>
    <w:qFormat/>
    <w:rsid w:val="00FC4CA0"/>
    <w:rPr>
      <w:rFonts w:ascii="Arial" w:eastAsia="黑体" w:hAnsi="Arial"/>
      <w:b/>
      <w:kern w:val="2"/>
      <w:sz w:val="32"/>
      <w:lang w:val="en-US" w:eastAsia="zh-CN"/>
    </w:rPr>
  </w:style>
  <w:style w:type="paragraph" w:customStyle="1" w:styleId="14">
    <w:name w:val="正文字缩1字"/>
    <w:basedOn w:val="a0"/>
    <w:qFormat/>
    <w:rsid w:val="00FC4CA0"/>
    <w:pPr>
      <w:spacing w:before="60" w:after="60"/>
      <w:ind w:leftChars="100" w:left="100" w:firstLineChars="200" w:firstLine="200"/>
    </w:pPr>
    <w:rPr>
      <w:rFonts w:ascii="Times New Roman" w:hAnsi="Times New Roman" w:cs="Times New Roman"/>
      <w:szCs w:val="24"/>
    </w:rPr>
  </w:style>
  <w:style w:type="paragraph" w:customStyle="1" w:styleId="3">
    <w:name w:val="正文3"/>
    <w:basedOn w:val="a0"/>
    <w:qFormat/>
    <w:rsid w:val="00FC4CA0"/>
    <w:pPr>
      <w:numPr>
        <w:ilvl w:val="8"/>
        <w:numId w:val="6"/>
      </w:numPr>
      <w:spacing w:before="60" w:after="60"/>
      <w:ind w:leftChars="300" w:left="697" w:hanging="397"/>
      <w:outlineLvl w:val="8"/>
    </w:pPr>
    <w:rPr>
      <w:rFonts w:ascii="Times New Roman" w:hAnsi="Times New Roman" w:cs="Times New Roman"/>
      <w:szCs w:val="21"/>
    </w:rPr>
  </w:style>
  <w:style w:type="character" w:customStyle="1" w:styleId="CharChar91">
    <w:name w:val="Char Char91"/>
    <w:semiHidden/>
    <w:qFormat/>
    <w:rsid w:val="00FC4CA0"/>
    <w:rPr>
      <w:rFonts w:eastAsia="宋体"/>
      <w:kern w:val="2"/>
      <w:sz w:val="18"/>
      <w:szCs w:val="18"/>
      <w:lang w:val="en-US" w:eastAsia="zh-CN" w:bidi="ar-SA"/>
    </w:rPr>
  </w:style>
  <w:style w:type="paragraph" w:customStyle="1" w:styleId="MMTopic5">
    <w:name w:val="MM Topic 5"/>
    <w:basedOn w:val="50"/>
    <w:link w:val="MMTopic5Char"/>
    <w:qFormat/>
    <w:rsid w:val="00FC4CA0"/>
    <w:rPr>
      <w:rFonts w:ascii="Calibri" w:hAnsi="Calibri" w:cs="Times New Roman"/>
      <w:kern w:val="0"/>
    </w:rPr>
  </w:style>
  <w:style w:type="character" w:customStyle="1" w:styleId="MMTopic5Char">
    <w:name w:val="MM Topic 5 Char"/>
    <w:link w:val="MMTopic5"/>
    <w:qFormat/>
    <w:rsid w:val="00FC4CA0"/>
    <w:rPr>
      <w:rFonts w:ascii="Calibri" w:eastAsia="宋体" w:hAnsi="Calibri" w:cs="Times New Roman"/>
      <w:b/>
      <w:bCs/>
      <w:kern w:val="0"/>
      <w:sz w:val="28"/>
      <w:szCs w:val="28"/>
    </w:rPr>
  </w:style>
  <w:style w:type="character" w:customStyle="1" w:styleId="-1Char">
    <w:name w:val="规范正文-1级项目符号 Char"/>
    <w:link w:val="-1"/>
    <w:qFormat/>
    <w:rsid w:val="00FC4CA0"/>
    <w:rPr>
      <w:rFonts w:ascii="宋体" w:eastAsia="宋体" w:hAnsi="宋体" w:cs="Times New Roman"/>
      <w:kern w:val="0"/>
      <w:sz w:val="20"/>
      <w:szCs w:val="20"/>
    </w:rPr>
  </w:style>
  <w:style w:type="character" w:customStyle="1" w:styleId="CharChar4">
    <w:name w:val="Char Char4"/>
    <w:qFormat/>
    <w:rsid w:val="00FC4CA0"/>
    <w:rPr>
      <w:rFonts w:ascii="Times New Roman" w:eastAsia="宋体" w:hAnsi="Times New Roman" w:cs="Times New Roman"/>
      <w:sz w:val="18"/>
      <w:szCs w:val="18"/>
    </w:rPr>
  </w:style>
  <w:style w:type="table" w:customStyle="1" w:styleId="15">
    <w:name w:val="网格型1"/>
    <w:basedOn w:val="a2"/>
    <w:qFormat/>
    <w:rsid w:val="00FC4CA0"/>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6">
    <w:name w:val="修订1"/>
    <w:hidden/>
    <w:semiHidden/>
    <w:qFormat/>
    <w:rsid w:val="00FC4CA0"/>
    <w:rPr>
      <w:rFonts w:ascii="Times New Roman" w:eastAsia="宋体" w:hAnsi="Times New Roman" w:cs="Times New Roman"/>
      <w:szCs w:val="21"/>
    </w:rPr>
  </w:style>
  <w:style w:type="character" w:customStyle="1" w:styleId="H2Char">
    <w:name w:val="H2 Char"/>
    <w:qFormat/>
    <w:rsid w:val="00FC4CA0"/>
    <w:rPr>
      <w:rFonts w:ascii="Arial" w:eastAsia="黑体" w:hAnsi="Arial"/>
      <w:bCs/>
      <w:kern w:val="2"/>
      <w:sz w:val="21"/>
      <w:szCs w:val="21"/>
    </w:rPr>
  </w:style>
  <w:style w:type="character" w:customStyle="1" w:styleId="CharChar13">
    <w:name w:val="Char Char13"/>
    <w:semiHidden/>
    <w:qFormat/>
    <w:rsid w:val="00FC4CA0"/>
    <w:rPr>
      <w:rFonts w:ascii="宋体" w:eastAsia="宋体" w:hAnsi="Times New Roman" w:cs="Times New Roman"/>
      <w:sz w:val="18"/>
      <w:szCs w:val="18"/>
    </w:rPr>
  </w:style>
  <w:style w:type="character" w:customStyle="1" w:styleId="CharChar11">
    <w:name w:val="Char Char11"/>
    <w:qFormat/>
    <w:rsid w:val="00FC4CA0"/>
    <w:rPr>
      <w:rFonts w:ascii="Times New Roman" w:hAnsi="Times New Roman"/>
      <w:kern w:val="2"/>
      <w:sz w:val="18"/>
      <w:szCs w:val="18"/>
    </w:rPr>
  </w:style>
  <w:style w:type="paragraph" w:customStyle="1" w:styleId="17">
    <w:name w:val="列出段落1"/>
    <w:basedOn w:val="a0"/>
    <w:uiPriority w:val="34"/>
    <w:qFormat/>
    <w:rsid w:val="00FC4CA0"/>
    <w:pPr>
      <w:autoSpaceDE w:val="0"/>
      <w:autoSpaceDN w:val="0"/>
      <w:adjustRightInd w:val="0"/>
      <w:ind w:firstLineChars="200" w:firstLine="200"/>
      <w:textAlignment w:val="baseline"/>
    </w:pPr>
    <w:rPr>
      <w:rFonts w:ascii="Times New Roman" w:hAnsi="Times New Roman" w:cs="Times New Roman"/>
      <w:kern w:val="0"/>
      <w:szCs w:val="20"/>
    </w:rPr>
  </w:style>
  <w:style w:type="paragraph" w:customStyle="1" w:styleId="26">
    <w:name w:val="修订2"/>
    <w:hidden/>
    <w:uiPriority w:val="99"/>
    <w:semiHidden/>
    <w:qFormat/>
    <w:rsid w:val="00FC4CA0"/>
    <w:rPr>
      <w:rFonts w:ascii="Times New Roman" w:eastAsia="宋体" w:hAnsi="Times New Roman" w:cs="Times New Roman"/>
      <w:kern w:val="0"/>
      <w:sz w:val="24"/>
      <w:szCs w:val="20"/>
    </w:rPr>
  </w:style>
  <w:style w:type="character" w:customStyle="1" w:styleId="MMTopic3Char">
    <w:name w:val="MM Topic 3 Char"/>
    <w:qFormat/>
    <w:rsid w:val="00FC4CA0"/>
    <w:rPr>
      <w:rFonts w:ascii="Times New Roman" w:eastAsia="宋体" w:hAnsi="Times New Roman" w:cs="Times New Roman"/>
      <w:b/>
      <w:bCs/>
      <w:sz w:val="32"/>
      <w:szCs w:val="32"/>
    </w:rPr>
  </w:style>
  <w:style w:type="paragraph" w:customStyle="1" w:styleId="xl65">
    <w:name w:val="xl65"/>
    <w:basedOn w:val="a0"/>
    <w:qFormat/>
    <w:rsid w:val="00FC4CA0"/>
    <w:pPr>
      <w:widowControl/>
      <w:pBdr>
        <w:left w:val="single" w:sz="8" w:space="0" w:color="auto"/>
        <w:bottom w:val="single" w:sz="8" w:space="0" w:color="auto"/>
        <w:right w:val="single" w:sz="8" w:space="0" w:color="auto"/>
      </w:pBdr>
      <w:shd w:val="clear" w:color="000000" w:fill="FFFFFF"/>
      <w:spacing w:before="100" w:beforeAutospacing="1" w:after="100" w:afterAutospacing="1"/>
      <w:jc w:val="left"/>
      <w:textAlignment w:val="top"/>
    </w:pPr>
    <w:rPr>
      <w:rFonts w:ascii="宋体" w:hAnsi="宋体" w:cs="宋体"/>
      <w:color w:val="000000"/>
      <w:kern w:val="0"/>
      <w:szCs w:val="21"/>
    </w:rPr>
  </w:style>
  <w:style w:type="paragraph" w:customStyle="1" w:styleId="Heading">
    <w:name w:val="Heading"/>
    <w:basedOn w:val="a0"/>
    <w:qFormat/>
    <w:rsid w:val="00FC4CA0"/>
    <w:pPr>
      <w:widowControl/>
      <w:snapToGrid w:val="0"/>
      <w:spacing w:before="80" w:after="80"/>
      <w:jc w:val="left"/>
    </w:pPr>
    <w:rPr>
      <w:rFonts w:ascii="Arial" w:eastAsia="黑体" w:hAnsi="Arial" w:cs="宋体"/>
      <w:b/>
      <w:bCs/>
      <w:kern w:val="0"/>
      <w:sz w:val="18"/>
      <w:szCs w:val="18"/>
    </w:rPr>
  </w:style>
  <w:style w:type="character" w:customStyle="1" w:styleId="ALTZChar">
    <w:name w:val="正文缩进(ALT+Z) Char"/>
    <w:link w:val="ALTZ"/>
    <w:qFormat/>
    <w:locked/>
    <w:rsid w:val="00FC4CA0"/>
    <w:rPr>
      <w:rFonts w:ascii="Times New Roman" w:hAnsi="Times New Roman" w:cs="Times New Roman"/>
      <w:sz w:val="24"/>
    </w:rPr>
  </w:style>
  <w:style w:type="paragraph" w:customStyle="1" w:styleId="ALTZ">
    <w:name w:val="正文缩进(ALT+Z)"/>
    <w:basedOn w:val="a0"/>
    <w:link w:val="ALTZChar"/>
    <w:qFormat/>
    <w:rsid w:val="00FC4CA0"/>
    <w:pPr>
      <w:spacing w:before="60" w:after="60"/>
      <w:ind w:firstLineChars="200" w:firstLine="200"/>
    </w:pPr>
    <w:rPr>
      <w:rFonts w:ascii="Times New Roman" w:hAnsi="Times New Roman" w:cs="Times New Roman"/>
    </w:rPr>
  </w:style>
  <w:style w:type="paragraph" w:customStyle="1" w:styleId="TOC1">
    <w:name w:val="TOC 标题1"/>
    <w:basedOn w:val="1"/>
    <w:next w:val="a0"/>
    <w:uiPriority w:val="39"/>
    <w:unhideWhenUsed/>
    <w:qFormat/>
    <w:rsid w:val="00FC4CA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MMTopic6">
    <w:name w:val="MM Topic 6"/>
    <w:basedOn w:val="6"/>
    <w:link w:val="MMTopic6Char"/>
    <w:qFormat/>
    <w:rsid w:val="00FC4CA0"/>
    <w:rPr>
      <w:kern w:val="0"/>
    </w:rPr>
  </w:style>
  <w:style w:type="character" w:customStyle="1" w:styleId="MMTopic6Char">
    <w:name w:val="MM Topic 6 Char"/>
    <w:basedOn w:val="60"/>
    <w:link w:val="MMTopic6"/>
    <w:qFormat/>
    <w:rsid w:val="00FC4CA0"/>
    <w:rPr>
      <w:rFonts w:asciiTheme="majorHAnsi" w:eastAsiaTheme="majorEastAsia" w:hAnsiTheme="majorHAnsi" w:cstheme="majorBidi"/>
      <w:b/>
      <w:bCs/>
      <w:kern w:val="0"/>
      <w:sz w:val="24"/>
      <w:szCs w:val="24"/>
    </w:rPr>
  </w:style>
  <w:style w:type="paragraph" w:customStyle="1" w:styleId="WW-DefaultText">
    <w:name w:val="WW-Default Text"/>
    <w:qFormat/>
    <w:rsid w:val="00FC4CA0"/>
    <w:pPr>
      <w:widowControl w:val="0"/>
      <w:autoSpaceDE w:val="0"/>
    </w:pPr>
    <w:rPr>
      <w:rFonts w:ascii="Times New Roman" w:eastAsia="宋体" w:hAnsi="Times New Roman" w:cs="Times New Roman"/>
      <w:kern w:val="0"/>
      <w:sz w:val="24"/>
      <w:szCs w:val="20"/>
    </w:rPr>
  </w:style>
  <w:style w:type="paragraph" w:customStyle="1" w:styleId="affffb">
    <w:name w:val="方案正文"/>
    <w:basedOn w:val="afd"/>
    <w:qFormat/>
    <w:rsid w:val="00FC4CA0"/>
    <w:pPr>
      <w:widowControl/>
      <w:spacing w:after="115" w:line="383" w:lineRule="atLeast"/>
      <w:ind w:leftChars="400" w:left="400" w:firstLine="488"/>
      <w:jc w:val="left"/>
    </w:pPr>
    <w:rPr>
      <w:rFonts w:ascii="Arial" w:hAnsi="Arial"/>
      <w:kern w:val="0"/>
    </w:rPr>
  </w:style>
  <w:style w:type="paragraph" w:customStyle="1" w:styleId="33">
    <w:name w:val="新样式3"/>
    <w:basedOn w:val="a0"/>
    <w:rsid w:val="00A25FF0"/>
    <w:pPr>
      <w:tabs>
        <w:tab w:val="left" w:pos="420"/>
      </w:tabs>
      <w:ind w:left="420" w:hanging="420"/>
    </w:pPr>
    <w:rPr>
      <w:rFonts w:ascii="Times New Roman" w:hAnsi="Times New Roman" w:cs="Times New Roman"/>
      <w:szCs w:val="20"/>
    </w:rPr>
  </w:style>
  <w:style w:type="paragraph" w:customStyle="1" w:styleId="18">
    <w:name w:val="正文1"/>
    <w:rsid w:val="00297AD1"/>
    <w:pPr>
      <w:jc w:val="both"/>
    </w:pPr>
    <w:rPr>
      <w:rFonts w:ascii="Times New Roman" w:eastAsia="宋体" w:hAnsi="Times New Roman" w:cs="Times New Roman"/>
      <w:szCs w:val="21"/>
    </w:rPr>
  </w:style>
  <w:style w:type="character" w:customStyle="1" w:styleId="150">
    <w:name w:val="15"/>
    <w:basedOn w:val="a1"/>
    <w:rsid w:val="00297AD1"/>
    <w:rPr>
      <w:rFonts w:ascii="Times New Roman" w:hAnsi="Times New Roman" w:cs="Times New Roman" w:hint="default"/>
    </w:rPr>
  </w:style>
  <w:style w:type="paragraph" w:customStyle="1" w:styleId="27">
    <w:name w:val="正文2"/>
    <w:rsid w:val="00297AD1"/>
    <w:pPr>
      <w:jc w:val="both"/>
    </w:pPr>
    <w:rPr>
      <w:rFonts w:ascii="Times New Roman" w:eastAsia="宋体" w:hAnsi="Times New Roman" w:cs="Times New Roman"/>
      <w:szCs w:val="21"/>
    </w:rPr>
  </w:style>
  <w:style w:type="paragraph" w:customStyle="1" w:styleId="affffc">
    <w:name w:val="版本控制标题"/>
    <w:basedOn w:val="a0"/>
    <w:rsid w:val="0034549C"/>
    <w:pPr>
      <w:spacing w:before="156" w:after="156"/>
    </w:pPr>
    <w:rPr>
      <w:rFonts w:ascii="Times New Roman" w:hAnsi="Times New Roman" w:cs="宋体"/>
      <w:b/>
      <w:bCs/>
      <w:szCs w:val="20"/>
    </w:rPr>
  </w:style>
  <w:style w:type="paragraph" w:customStyle="1" w:styleId="Comment">
    <w:name w:val="Comment"/>
    <w:basedOn w:val="a0"/>
    <w:rsid w:val="0034549C"/>
    <w:pPr>
      <w:widowControl/>
      <w:overflowPunct w:val="0"/>
      <w:autoSpaceDE w:val="0"/>
      <w:autoSpaceDN w:val="0"/>
      <w:adjustRightInd w:val="0"/>
      <w:spacing w:after="100"/>
      <w:jc w:val="left"/>
      <w:textAlignment w:val="baseline"/>
    </w:pPr>
    <w:rPr>
      <w:rFonts w:ascii="Arial" w:hAnsi="Arial" w:cs="Times New Roman"/>
      <w:color w:val="0000FF"/>
      <w:kern w:val="0"/>
      <w:sz w:val="20"/>
      <w:szCs w:val="20"/>
    </w:rPr>
  </w:style>
  <w:style w:type="character" w:customStyle="1" w:styleId="TableTextCharChar">
    <w:name w:val="Table Text Char Char"/>
    <w:link w:val="TableText"/>
    <w:rsid w:val="0034549C"/>
    <w:rPr>
      <w:rFonts w:ascii="Arial" w:eastAsia="宋体" w:hAnsi="Arial" w:cs="Arial"/>
      <w:kern w:val="0"/>
      <w:sz w:val="18"/>
      <w:szCs w:val="18"/>
    </w:rPr>
  </w:style>
  <w:style w:type="paragraph" w:customStyle="1" w:styleId="p1">
    <w:name w:val="p1"/>
    <w:basedOn w:val="a0"/>
    <w:rsid w:val="00FC53CB"/>
    <w:pPr>
      <w:widowControl/>
      <w:spacing w:line="240" w:lineRule="auto"/>
      <w:ind w:firstLine="0"/>
      <w:jc w:val="left"/>
    </w:pPr>
    <w:rPr>
      <w:rFonts w:ascii=".PingFang SC" w:eastAsia=".PingFang SC" w:hAnsi="Times New Roman" w:cs="Times New Roman"/>
      <w:color w:val="454545"/>
      <w:kern w:val="0"/>
      <w:sz w:val="18"/>
      <w:szCs w:val="18"/>
    </w:rPr>
  </w:style>
  <w:style w:type="character" w:customStyle="1" w:styleId="s1">
    <w:name w:val="s1"/>
    <w:basedOn w:val="a1"/>
    <w:rsid w:val="00704DAB"/>
    <w:rPr>
      <w:rFonts w:ascii="Helvetica Neue" w:hAnsi="Helvetica Neue" w:hint="default"/>
      <w:sz w:val="18"/>
      <w:szCs w:val="18"/>
    </w:rPr>
  </w:style>
  <w:style w:type="paragraph" w:customStyle="1" w:styleId="ListParagraph1">
    <w:name w:val="List Paragraph1"/>
    <w:basedOn w:val="a0"/>
    <w:uiPriority w:val="34"/>
    <w:qFormat/>
    <w:rsid w:val="009D72CE"/>
    <w:pPr>
      <w:spacing w:line="240" w:lineRule="auto"/>
      <w:ind w:firstLineChars="200" w:firstLine="200"/>
    </w:pPr>
    <w:rPr>
      <w:rFonts w:eastAsiaTheme="minorEastAsia"/>
      <w:sz w:val="21"/>
    </w:rPr>
  </w:style>
  <w:style w:type="paragraph" w:customStyle="1" w:styleId="Default">
    <w:name w:val="Default"/>
    <w:rsid w:val="00666B84"/>
    <w:pPr>
      <w:widowControl w:val="0"/>
      <w:autoSpaceDE w:val="0"/>
      <w:autoSpaceDN w:val="0"/>
      <w:adjustRightInd w:val="0"/>
    </w:pPr>
    <w:rPr>
      <w:rFonts w:ascii="微软雅黑" w:eastAsia="微软雅黑" w:cs="微软雅黑"/>
      <w:color w:val="000000"/>
      <w:kern w:val="0"/>
      <w:sz w:val="24"/>
      <w:szCs w:val="24"/>
    </w:rPr>
  </w:style>
  <w:style w:type="table" w:customStyle="1" w:styleId="TableGrid1">
    <w:name w:val="Table Grid1"/>
    <w:basedOn w:val="a2"/>
    <w:next w:val="af"/>
    <w:uiPriority w:val="39"/>
    <w:qFormat/>
    <w:rsid w:val="00610C3A"/>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Heading1">
    <w:name w:val="TOC Heading1"/>
    <w:basedOn w:val="1"/>
    <w:next w:val="a0"/>
    <w:uiPriority w:val="39"/>
    <w:unhideWhenUsed/>
    <w:qFormat/>
    <w:rsid w:val="004E610E"/>
    <w:pPr>
      <w:widowControl/>
      <w:spacing w:before="240" w:after="0" w:line="259" w:lineRule="auto"/>
      <w:ind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Revision1">
    <w:name w:val="Revision1"/>
    <w:hidden/>
    <w:uiPriority w:val="99"/>
    <w:semiHidden/>
    <w:rsid w:val="004E6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02223">
      <w:bodyDiv w:val="1"/>
      <w:marLeft w:val="0"/>
      <w:marRight w:val="0"/>
      <w:marTop w:val="0"/>
      <w:marBottom w:val="0"/>
      <w:divBdr>
        <w:top w:val="none" w:sz="0" w:space="0" w:color="auto"/>
        <w:left w:val="none" w:sz="0" w:space="0" w:color="auto"/>
        <w:bottom w:val="none" w:sz="0" w:space="0" w:color="auto"/>
        <w:right w:val="none" w:sz="0" w:space="0" w:color="auto"/>
      </w:divBdr>
    </w:div>
    <w:div w:id="128254196">
      <w:bodyDiv w:val="1"/>
      <w:marLeft w:val="0"/>
      <w:marRight w:val="0"/>
      <w:marTop w:val="0"/>
      <w:marBottom w:val="0"/>
      <w:divBdr>
        <w:top w:val="none" w:sz="0" w:space="0" w:color="auto"/>
        <w:left w:val="none" w:sz="0" w:space="0" w:color="auto"/>
        <w:bottom w:val="none" w:sz="0" w:space="0" w:color="auto"/>
        <w:right w:val="none" w:sz="0" w:space="0" w:color="auto"/>
      </w:divBdr>
    </w:div>
    <w:div w:id="388573296">
      <w:bodyDiv w:val="1"/>
      <w:marLeft w:val="0"/>
      <w:marRight w:val="0"/>
      <w:marTop w:val="0"/>
      <w:marBottom w:val="0"/>
      <w:divBdr>
        <w:top w:val="none" w:sz="0" w:space="0" w:color="auto"/>
        <w:left w:val="none" w:sz="0" w:space="0" w:color="auto"/>
        <w:bottom w:val="none" w:sz="0" w:space="0" w:color="auto"/>
        <w:right w:val="none" w:sz="0" w:space="0" w:color="auto"/>
      </w:divBdr>
    </w:div>
    <w:div w:id="645666948">
      <w:bodyDiv w:val="1"/>
      <w:marLeft w:val="0"/>
      <w:marRight w:val="0"/>
      <w:marTop w:val="0"/>
      <w:marBottom w:val="0"/>
      <w:divBdr>
        <w:top w:val="none" w:sz="0" w:space="0" w:color="auto"/>
        <w:left w:val="none" w:sz="0" w:space="0" w:color="auto"/>
        <w:bottom w:val="none" w:sz="0" w:space="0" w:color="auto"/>
        <w:right w:val="none" w:sz="0" w:space="0" w:color="auto"/>
      </w:divBdr>
    </w:div>
    <w:div w:id="830147245">
      <w:bodyDiv w:val="1"/>
      <w:marLeft w:val="0"/>
      <w:marRight w:val="0"/>
      <w:marTop w:val="0"/>
      <w:marBottom w:val="0"/>
      <w:divBdr>
        <w:top w:val="none" w:sz="0" w:space="0" w:color="auto"/>
        <w:left w:val="none" w:sz="0" w:space="0" w:color="auto"/>
        <w:bottom w:val="none" w:sz="0" w:space="0" w:color="auto"/>
        <w:right w:val="none" w:sz="0" w:space="0" w:color="auto"/>
      </w:divBdr>
    </w:div>
    <w:div w:id="878590284">
      <w:bodyDiv w:val="1"/>
      <w:marLeft w:val="0"/>
      <w:marRight w:val="0"/>
      <w:marTop w:val="0"/>
      <w:marBottom w:val="0"/>
      <w:divBdr>
        <w:top w:val="none" w:sz="0" w:space="0" w:color="auto"/>
        <w:left w:val="none" w:sz="0" w:space="0" w:color="auto"/>
        <w:bottom w:val="none" w:sz="0" w:space="0" w:color="auto"/>
        <w:right w:val="none" w:sz="0" w:space="0" w:color="auto"/>
      </w:divBdr>
    </w:div>
    <w:div w:id="1229724868">
      <w:bodyDiv w:val="1"/>
      <w:marLeft w:val="0"/>
      <w:marRight w:val="0"/>
      <w:marTop w:val="0"/>
      <w:marBottom w:val="0"/>
      <w:divBdr>
        <w:top w:val="none" w:sz="0" w:space="0" w:color="auto"/>
        <w:left w:val="none" w:sz="0" w:space="0" w:color="auto"/>
        <w:bottom w:val="none" w:sz="0" w:space="0" w:color="auto"/>
        <w:right w:val="none" w:sz="0" w:space="0" w:color="auto"/>
      </w:divBdr>
    </w:div>
    <w:div w:id="1518540541">
      <w:bodyDiv w:val="1"/>
      <w:marLeft w:val="0"/>
      <w:marRight w:val="0"/>
      <w:marTop w:val="0"/>
      <w:marBottom w:val="0"/>
      <w:divBdr>
        <w:top w:val="none" w:sz="0" w:space="0" w:color="auto"/>
        <w:left w:val="none" w:sz="0" w:space="0" w:color="auto"/>
        <w:bottom w:val="none" w:sz="0" w:space="0" w:color="auto"/>
        <w:right w:val="none" w:sz="0" w:space="0" w:color="auto"/>
      </w:divBdr>
    </w:div>
    <w:div w:id="1610700477">
      <w:bodyDiv w:val="1"/>
      <w:marLeft w:val="0"/>
      <w:marRight w:val="0"/>
      <w:marTop w:val="0"/>
      <w:marBottom w:val="0"/>
      <w:divBdr>
        <w:top w:val="none" w:sz="0" w:space="0" w:color="auto"/>
        <w:left w:val="none" w:sz="0" w:space="0" w:color="auto"/>
        <w:bottom w:val="none" w:sz="0" w:space="0" w:color="auto"/>
        <w:right w:val="none" w:sz="0" w:space="0" w:color="auto"/>
      </w:divBdr>
    </w:div>
    <w:div w:id="1743021637">
      <w:bodyDiv w:val="1"/>
      <w:marLeft w:val="0"/>
      <w:marRight w:val="0"/>
      <w:marTop w:val="0"/>
      <w:marBottom w:val="0"/>
      <w:divBdr>
        <w:top w:val="none" w:sz="0" w:space="0" w:color="auto"/>
        <w:left w:val="none" w:sz="0" w:space="0" w:color="auto"/>
        <w:bottom w:val="none" w:sz="0" w:space="0" w:color="auto"/>
        <w:right w:val="none" w:sz="0" w:space="0" w:color="auto"/>
      </w:divBdr>
    </w:div>
    <w:div w:id="1962681954">
      <w:bodyDiv w:val="1"/>
      <w:marLeft w:val="0"/>
      <w:marRight w:val="0"/>
      <w:marTop w:val="0"/>
      <w:marBottom w:val="0"/>
      <w:divBdr>
        <w:top w:val="none" w:sz="0" w:space="0" w:color="auto"/>
        <w:left w:val="none" w:sz="0" w:space="0" w:color="auto"/>
        <w:bottom w:val="none" w:sz="0" w:space="0" w:color="auto"/>
        <w:right w:val="none" w:sz="0" w:space="0" w:color="auto"/>
      </w:divBdr>
    </w:div>
    <w:div w:id="1970238839">
      <w:bodyDiv w:val="1"/>
      <w:marLeft w:val="0"/>
      <w:marRight w:val="0"/>
      <w:marTop w:val="0"/>
      <w:marBottom w:val="0"/>
      <w:divBdr>
        <w:top w:val="none" w:sz="0" w:space="0" w:color="auto"/>
        <w:left w:val="none" w:sz="0" w:space="0" w:color="auto"/>
        <w:bottom w:val="none" w:sz="0" w:space="0" w:color="auto"/>
        <w:right w:val="none" w:sz="0" w:space="0" w:color="auto"/>
      </w:divBdr>
      <w:divsChild>
        <w:div w:id="1808932068">
          <w:marLeft w:val="0"/>
          <w:marRight w:val="0"/>
          <w:marTop w:val="0"/>
          <w:marBottom w:val="0"/>
          <w:divBdr>
            <w:top w:val="none" w:sz="0" w:space="0" w:color="auto"/>
            <w:left w:val="none" w:sz="0" w:space="0" w:color="auto"/>
            <w:bottom w:val="none" w:sz="0" w:space="0" w:color="auto"/>
            <w:right w:val="none" w:sz="0" w:space="0" w:color="auto"/>
          </w:divBdr>
        </w:div>
      </w:divsChild>
    </w:div>
    <w:div w:id="2144107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oleObject" Target="embeddings/oleObject1.bin"/><Relationship Id="rId14" Type="http://schemas.openxmlformats.org/officeDocument/2006/relationships/image" Target="media/image6.emf"/><Relationship Id="rId15" Type="http://schemas.openxmlformats.org/officeDocument/2006/relationships/oleObject" Target="embeddings/oleObject2.bin"/><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4031-F22A-9749-A01B-2302AF69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TotalTime>
  <Pages>89</Pages>
  <Words>9714</Words>
  <Characters>55374</Characters>
  <Application>Microsoft Macintosh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 j</dc:creator>
  <cp:lastModifiedBy>Microsoft Office 用户</cp:lastModifiedBy>
  <cp:revision>2031</cp:revision>
  <dcterms:created xsi:type="dcterms:W3CDTF">2017-01-10T06:59:00Z</dcterms:created>
  <dcterms:modified xsi:type="dcterms:W3CDTF">2017-05-15T14:29:00Z</dcterms:modified>
</cp:coreProperties>
</file>